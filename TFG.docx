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proofErr w:type="gramStart"/>
      <w:r w:rsidR="00E1467C">
        <w:t>ésta</w:t>
      </w:r>
      <w:proofErr w:type="gramEnd"/>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78D9C222"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a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0"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2E30115"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6B92352D" w14:textId="77777777" w:rsidR="00793AFA" w:rsidRDefault="00793AFA">
          <w:pPr>
            <w:pStyle w:val="TDC1"/>
            <w:tabs>
              <w:tab w:val="right" w:leader="dot" w:pos="8630"/>
            </w:tabs>
            <w:rPr>
              <w:rFonts w:asciiTheme="minorHAnsi" w:hAnsiTheme="minorHAnsi"/>
              <w:b w:val="0"/>
              <w:bCs w:val="0"/>
              <w:noProof/>
              <w:color w:val="auto"/>
              <w:lang w:eastAsia="es-ES_tradnl"/>
            </w:rPr>
          </w:pPr>
          <w:r>
            <w:rPr>
              <w:b w:val="0"/>
              <w:bCs w:val="0"/>
            </w:rPr>
            <w:fldChar w:fldCharType="begin"/>
          </w:r>
          <w:r>
            <w:instrText>TOC \o "1-3" \h \z \u</w:instrText>
          </w:r>
          <w:r>
            <w:rPr>
              <w:b w:val="0"/>
              <w:bCs w:val="0"/>
            </w:rPr>
            <w:fldChar w:fldCharType="separate"/>
          </w:r>
          <w:hyperlink w:anchor="_Toc494496032" w:history="1">
            <w:r w:rsidRPr="006E58BE">
              <w:rPr>
                <w:rStyle w:val="Hipervnculo"/>
                <w:noProof/>
              </w:rPr>
              <w:t>1.  Introducción</w:t>
            </w:r>
            <w:r>
              <w:rPr>
                <w:noProof/>
                <w:webHidden/>
              </w:rPr>
              <w:tab/>
            </w:r>
            <w:r>
              <w:rPr>
                <w:noProof/>
                <w:webHidden/>
              </w:rPr>
              <w:fldChar w:fldCharType="begin"/>
            </w:r>
            <w:r>
              <w:rPr>
                <w:noProof/>
                <w:webHidden/>
              </w:rPr>
              <w:instrText xml:space="preserve"> PAGEREF _Toc494496032 \h </w:instrText>
            </w:r>
            <w:r>
              <w:rPr>
                <w:noProof/>
                <w:webHidden/>
              </w:rPr>
            </w:r>
            <w:r>
              <w:rPr>
                <w:noProof/>
                <w:webHidden/>
              </w:rPr>
              <w:fldChar w:fldCharType="separate"/>
            </w:r>
            <w:r>
              <w:rPr>
                <w:noProof/>
                <w:webHidden/>
              </w:rPr>
              <w:t>8</w:t>
            </w:r>
            <w:r>
              <w:rPr>
                <w:noProof/>
                <w:webHidden/>
              </w:rPr>
              <w:fldChar w:fldCharType="end"/>
            </w:r>
          </w:hyperlink>
        </w:p>
        <w:p w14:paraId="630EDD75"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33" w:history="1">
            <w:r w:rsidR="00793AFA" w:rsidRPr="006E58BE">
              <w:rPr>
                <w:rStyle w:val="Hipervnculo"/>
                <w:noProof/>
              </w:rPr>
              <w:t>2.  Estado del arte</w:t>
            </w:r>
            <w:r w:rsidR="00793AFA">
              <w:rPr>
                <w:noProof/>
                <w:webHidden/>
              </w:rPr>
              <w:tab/>
            </w:r>
            <w:r w:rsidR="00793AFA">
              <w:rPr>
                <w:noProof/>
                <w:webHidden/>
              </w:rPr>
              <w:fldChar w:fldCharType="begin"/>
            </w:r>
            <w:r w:rsidR="00793AFA">
              <w:rPr>
                <w:noProof/>
                <w:webHidden/>
              </w:rPr>
              <w:instrText xml:space="preserve"> PAGEREF _Toc494496033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4C52B0BD" w14:textId="77777777" w:rsidR="00793AFA" w:rsidRDefault="00923E91">
          <w:pPr>
            <w:pStyle w:val="TDC2"/>
            <w:tabs>
              <w:tab w:val="right" w:leader="dot" w:pos="8630"/>
            </w:tabs>
            <w:rPr>
              <w:noProof/>
              <w:sz w:val="24"/>
              <w:szCs w:val="24"/>
              <w:lang w:eastAsia="es-ES_tradnl"/>
            </w:rPr>
          </w:pPr>
          <w:hyperlink w:anchor="_Toc494496034" w:history="1">
            <w:r w:rsidR="00793AFA" w:rsidRPr="006E58BE">
              <w:rPr>
                <w:rStyle w:val="Hipervnculo"/>
                <w:noProof/>
              </w:rPr>
              <w:t>2.1.  Diseño de web estático</w:t>
            </w:r>
            <w:r w:rsidR="00793AFA">
              <w:rPr>
                <w:noProof/>
                <w:webHidden/>
              </w:rPr>
              <w:tab/>
            </w:r>
            <w:r w:rsidR="00793AFA">
              <w:rPr>
                <w:noProof/>
                <w:webHidden/>
              </w:rPr>
              <w:fldChar w:fldCharType="begin"/>
            </w:r>
            <w:r w:rsidR="00793AFA">
              <w:rPr>
                <w:noProof/>
                <w:webHidden/>
              </w:rPr>
              <w:instrText xml:space="preserve"> PAGEREF _Toc494496034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1B531755" w14:textId="77777777" w:rsidR="00793AFA" w:rsidRDefault="00923E91">
          <w:pPr>
            <w:pStyle w:val="TDC3"/>
            <w:tabs>
              <w:tab w:val="right" w:leader="dot" w:pos="8630"/>
            </w:tabs>
            <w:rPr>
              <w:i w:val="0"/>
              <w:iCs w:val="0"/>
              <w:noProof/>
              <w:sz w:val="24"/>
              <w:szCs w:val="24"/>
              <w:lang w:eastAsia="es-ES_tradnl"/>
            </w:rPr>
          </w:pPr>
          <w:hyperlink w:anchor="_Toc494496035" w:history="1">
            <w:r w:rsidR="00793AFA" w:rsidRPr="006E58BE">
              <w:rPr>
                <w:rStyle w:val="Hipervnculo"/>
                <w:noProof/>
              </w:rPr>
              <w:t>2.1.1.  HTML</w:t>
            </w:r>
            <w:r w:rsidR="00793AFA">
              <w:rPr>
                <w:noProof/>
                <w:webHidden/>
              </w:rPr>
              <w:tab/>
            </w:r>
            <w:r w:rsidR="00793AFA">
              <w:rPr>
                <w:noProof/>
                <w:webHidden/>
              </w:rPr>
              <w:fldChar w:fldCharType="begin"/>
            </w:r>
            <w:r w:rsidR="00793AFA">
              <w:rPr>
                <w:noProof/>
                <w:webHidden/>
              </w:rPr>
              <w:instrText xml:space="preserve"> PAGEREF _Toc494496035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5DB2D518" w14:textId="77777777" w:rsidR="00793AFA" w:rsidRDefault="00923E91">
          <w:pPr>
            <w:pStyle w:val="TDC3"/>
            <w:tabs>
              <w:tab w:val="right" w:leader="dot" w:pos="8630"/>
            </w:tabs>
            <w:rPr>
              <w:i w:val="0"/>
              <w:iCs w:val="0"/>
              <w:noProof/>
              <w:sz w:val="24"/>
              <w:szCs w:val="24"/>
              <w:lang w:eastAsia="es-ES_tradnl"/>
            </w:rPr>
          </w:pPr>
          <w:hyperlink w:anchor="_Toc494496036" w:history="1">
            <w:r w:rsidR="00793AFA" w:rsidRPr="006E58BE">
              <w:rPr>
                <w:rStyle w:val="Hipervnculo"/>
                <w:noProof/>
              </w:rPr>
              <w:t>2.1.2.  CSS</w:t>
            </w:r>
            <w:r w:rsidR="00793AFA">
              <w:rPr>
                <w:noProof/>
                <w:webHidden/>
              </w:rPr>
              <w:tab/>
            </w:r>
            <w:r w:rsidR="00793AFA">
              <w:rPr>
                <w:noProof/>
                <w:webHidden/>
              </w:rPr>
              <w:fldChar w:fldCharType="begin"/>
            </w:r>
            <w:r w:rsidR="00793AFA">
              <w:rPr>
                <w:noProof/>
                <w:webHidden/>
              </w:rPr>
              <w:instrText xml:space="preserve"> PAGEREF _Toc494496036 \h </w:instrText>
            </w:r>
            <w:r w:rsidR="00793AFA">
              <w:rPr>
                <w:noProof/>
                <w:webHidden/>
              </w:rPr>
            </w:r>
            <w:r w:rsidR="00793AFA">
              <w:rPr>
                <w:noProof/>
                <w:webHidden/>
              </w:rPr>
              <w:fldChar w:fldCharType="separate"/>
            </w:r>
            <w:r w:rsidR="00793AFA">
              <w:rPr>
                <w:noProof/>
                <w:webHidden/>
              </w:rPr>
              <w:t>9</w:t>
            </w:r>
            <w:r w:rsidR="00793AFA">
              <w:rPr>
                <w:noProof/>
                <w:webHidden/>
              </w:rPr>
              <w:fldChar w:fldCharType="end"/>
            </w:r>
          </w:hyperlink>
        </w:p>
        <w:p w14:paraId="30A5E2EB" w14:textId="77777777" w:rsidR="00793AFA" w:rsidRDefault="00923E91">
          <w:pPr>
            <w:pStyle w:val="TDC3"/>
            <w:tabs>
              <w:tab w:val="right" w:leader="dot" w:pos="8630"/>
            </w:tabs>
            <w:rPr>
              <w:i w:val="0"/>
              <w:iCs w:val="0"/>
              <w:noProof/>
              <w:sz w:val="24"/>
              <w:szCs w:val="24"/>
              <w:lang w:eastAsia="es-ES_tradnl"/>
            </w:rPr>
          </w:pPr>
          <w:hyperlink w:anchor="_Toc494496037" w:history="1">
            <w:r w:rsidR="00793AFA" w:rsidRPr="006E58BE">
              <w:rPr>
                <w:rStyle w:val="Hipervnculo"/>
                <w:noProof/>
              </w:rPr>
              <w:t>2.1.3.  JavaScript</w:t>
            </w:r>
            <w:r w:rsidR="00793AFA">
              <w:rPr>
                <w:noProof/>
                <w:webHidden/>
              </w:rPr>
              <w:tab/>
            </w:r>
            <w:r w:rsidR="00793AFA">
              <w:rPr>
                <w:noProof/>
                <w:webHidden/>
              </w:rPr>
              <w:fldChar w:fldCharType="begin"/>
            </w:r>
            <w:r w:rsidR="00793AFA">
              <w:rPr>
                <w:noProof/>
                <w:webHidden/>
              </w:rPr>
              <w:instrText xml:space="preserve"> PAGEREF _Toc494496037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66FF2C1B" w14:textId="77777777" w:rsidR="00793AFA" w:rsidRDefault="00923E91">
          <w:pPr>
            <w:pStyle w:val="TDC3"/>
            <w:tabs>
              <w:tab w:val="right" w:leader="dot" w:pos="8630"/>
            </w:tabs>
            <w:rPr>
              <w:i w:val="0"/>
              <w:iCs w:val="0"/>
              <w:noProof/>
              <w:sz w:val="24"/>
              <w:szCs w:val="24"/>
              <w:lang w:eastAsia="es-ES_tradnl"/>
            </w:rPr>
          </w:pPr>
          <w:hyperlink w:anchor="_Toc494496038" w:history="1">
            <w:r w:rsidR="00793AFA" w:rsidRPr="006E58BE">
              <w:rPr>
                <w:rStyle w:val="Hipervnculo"/>
                <w:noProof/>
                <w:shd w:val="clear" w:color="auto" w:fill="FFFFFF"/>
              </w:rPr>
              <w:t>2.1.4.  Chart.js</w:t>
            </w:r>
            <w:r w:rsidR="00793AFA">
              <w:rPr>
                <w:noProof/>
                <w:webHidden/>
              </w:rPr>
              <w:tab/>
            </w:r>
            <w:r w:rsidR="00793AFA">
              <w:rPr>
                <w:noProof/>
                <w:webHidden/>
              </w:rPr>
              <w:fldChar w:fldCharType="begin"/>
            </w:r>
            <w:r w:rsidR="00793AFA">
              <w:rPr>
                <w:noProof/>
                <w:webHidden/>
              </w:rPr>
              <w:instrText xml:space="preserve"> PAGEREF _Toc494496038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664C06BC" w14:textId="77777777" w:rsidR="00793AFA" w:rsidRDefault="00923E91">
          <w:pPr>
            <w:pStyle w:val="TDC3"/>
            <w:tabs>
              <w:tab w:val="right" w:leader="dot" w:pos="8630"/>
            </w:tabs>
            <w:rPr>
              <w:i w:val="0"/>
              <w:iCs w:val="0"/>
              <w:noProof/>
              <w:sz w:val="24"/>
              <w:szCs w:val="24"/>
              <w:lang w:eastAsia="es-ES_tradnl"/>
            </w:rPr>
          </w:pPr>
          <w:hyperlink w:anchor="_Toc494496039" w:history="1">
            <w:r w:rsidR="00793AFA" w:rsidRPr="006E58BE">
              <w:rPr>
                <w:rStyle w:val="Hipervnculo"/>
                <w:noProof/>
              </w:rPr>
              <w:t>2.1.5.  Papa Parse</w:t>
            </w:r>
            <w:r w:rsidR="00793AFA">
              <w:rPr>
                <w:noProof/>
                <w:webHidden/>
              </w:rPr>
              <w:tab/>
            </w:r>
            <w:r w:rsidR="00793AFA">
              <w:rPr>
                <w:noProof/>
                <w:webHidden/>
              </w:rPr>
              <w:fldChar w:fldCharType="begin"/>
            </w:r>
            <w:r w:rsidR="00793AFA">
              <w:rPr>
                <w:noProof/>
                <w:webHidden/>
              </w:rPr>
              <w:instrText xml:space="preserve"> PAGEREF _Toc494496039 \h </w:instrText>
            </w:r>
            <w:r w:rsidR="00793AFA">
              <w:rPr>
                <w:noProof/>
                <w:webHidden/>
              </w:rPr>
            </w:r>
            <w:r w:rsidR="00793AFA">
              <w:rPr>
                <w:noProof/>
                <w:webHidden/>
              </w:rPr>
              <w:fldChar w:fldCharType="separate"/>
            </w:r>
            <w:r w:rsidR="00793AFA">
              <w:rPr>
                <w:noProof/>
                <w:webHidden/>
              </w:rPr>
              <w:t>10</w:t>
            </w:r>
            <w:r w:rsidR="00793AFA">
              <w:rPr>
                <w:noProof/>
                <w:webHidden/>
              </w:rPr>
              <w:fldChar w:fldCharType="end"/>
            </w:r>
          </w:hyperlink>
        </w:p>
        <w:p w14:paraId="0DAB4EF7" w14:textId="77777777" w:rsidR="00793AFA" w:rsidRDefault="00923E91">
          <w:pPr>
            <w:pStyle w:val="TDC2"/>
            <w:tabs>
              <w:tab w:val="right" w:leader="dot" w:pos="8630"/>
            </w:tabs>
            <w:rPr>
              <w:noProof/>
              <w:sz w:val="24"/>
              <w:szCs w:val="24"/>
              <w:lang w:eastAsia="es-ES_tradnl"/>
            </w:rPr>
          </w:pPr>
          <w:hyperlink w:anchor="_Toc494496040" w:history="1">
            <w:r w:rsidR="00793AFA" w:rsidRPr="006E58BE">
              <w:rPr>
                <w:rStyle w:val="Hipervnculo"/>
                <w:noProof/>
              </w:rPr>
              <w:t>2.2.  Diseño del lado del Servidor</w:t>
            </w:r>
            <w:r w:rsidR="00793AFA">
              <w:rPr>
                <w:noProof/>
                <w:webHidden/>
              </w:rPr>
              <w:tab/>
            </w:r>
            <w:r w:rsidR="00793AFA">
              <w:rPr>
                <w:noProof/>
                <w:webHidden/>
              </w:rPr>
              <w:fldChar w:fldCharType="begin"/>
            </w:r>
            <w:r w:rsidR="00793AFA">
              <w:rPr>
                <w:noProof/>
                <w:webHidden/>
              </w:rPr>
              <w:instrText xml:space="preserve"> PAGEREF _Toc494496040 \h </w:instrText>
            </w:r>
            <w:r w:rsidR="00793AFA">
              <w:rPr>
                <w:noProof/>
                <w:webHidden/>
              </w:rPr>
            </w:r>
            <w:r w:rsidR="00793AFA">
              <w:rPr>
                <w:noProof/>
                <w:webHidden/>
              </w:rPr>
              <w:fldChar w:fldCharType="separate"/>
            </w:r>
            <w:r w:rsidR="00793AFA">
              <w:rPr>
                <w:noProof/>
                <w:webHidden/>
              </w:rPr>
              <w:t>11</w:t>
            </w:r>
            <w:r w:rsidR="00793AFA">
              <w:rPr>
                <w:noProof/>
                <w:webHidden/>
              </w:rPr>
              <w:fldChar w:fldCharType="end"/>
            </w:r>
          </w:hyperlink>
        </w:p>
        <w:p w14:paraId="00010618" w14:textId="77777777" w:rsidR="00793AFA" w:rsidRDefault="00923E91">
          <w:pPr>
            <w:pStyle w:val="TDC3"/>
            <w:tabs>
              <w:tab w:val="right" w:leader="dot" w:pos="8630"/>
            </w:tabs>
            <w:rPr>
              <w:i w:val="0"/>
              <w:iCs w:val="0"/>
              <w:noProof/>
              <w:sz w:val="24"/>
              <w:szCs w:val="24"/>
              <w:lang w:eastAsia="es-ES_tradnl"/>
            </w:rPr>
          </w:pPr>
          <w:hyperlink w:anchor="_Toc494496041" w:history="1">
            <w:r w:rsidR="00793AFA" w:rsidRPr="006E58BE">
              <w:rPr>
                <w:rStyle w:val="Hipervnculo"/>
                <w:noProof/>
              </w:rPr>
              <w:t>2.2.1. NodeJS</w:t>
            </w:r>
            <w:r w:rsidR="00793AFA">
              <w:rPr>
                <w:noProof/>
                <w:webHidden/>
              </w:rPr>
              <w:tab/>
            </w:r>
            <w:r w:rsidR="00793AFA">
              <w:rPr>
                <w:noProof/>
                <w:webHidden/>
              </w:rPr>
              <w:fldChar w:fldCharType="begin"/>
            </w:r>
            <w:r w:rsidR="00793AFA">
              <w:rPr>
                <w:noProof/>
                <w:webHidden/>
              </w:rPr>
              <w:instrText xml:space="preserve"> PAGEREF _Toc494496041 \h </w:instrText>
            </w:r>
            <w:r w:rsidR="00793AFA">
              <w:rPr>
                <w:noProof/>
                <w:webHidden/>
              </w:rPr>
            </w:r>
            <w:r w:rsidR="00793AFA">
              <w:rPr>
                <w:noProof/>
                <w:webHidden/>
              </w:rPr>
              <w:fldChar w:fldCharType="separate"/>
            </w:r>
            <w:r w:rsidR="00793AFA">
              <w:rPr>
                <w:noProof/>
                <w:webHidden/>
              </w:rPr>
              <w:t>11</w:t>
            </w:r>
            <w:r w:rsidR="00793AFA">
              <w:rPr>
                <w:noProof/>
                <w:webHidden/>
              </w:rPr>
              <w:fldChar w:fldCharType="end"/>
            </w:r>
          </w:hyperlink>
        </w:p>
        <w:p w14:paraId="42536836" w14:textId="77777777" w:rsidR="00793AFA" w:rsidRDefault="00923E91">
          <w:pPr>
            <w:pStyle w:val="TDC3"/>
            <w:tabs>
              <w:tab w:val="right" w:leader="dot" w:pos="8630"/>
            </w:tabs>
            <w:rPr>
              <w:i w:val="0"/>
              <w:iCs w:val="0"/>
              <w:noProof/>
              <w:sz w:val="24"/>
              <w:szCs w:val="24"/>
              <w:lang w:eastAsia="es-ES_tradnl"/>
            </w:rPr>
          </w:pPr>
          <w:hyperlink w:anchor="_Toc494496042" w:history="1">
            <w:r w:rsidR="00793AFA" w:rsidRPr="006E58BE">
              <w:rPr>
                <w:rStyle w:val="Hipervnculo"/>
                <w:noProof/>
              </w:rPr>
              <w:t>2.2.1 Express.js</w:t>
            </w:r>
            <w:r w:rsidR="00793AFA">
              <w:rPr>
                <w:noProof/>
                <w:webHidden/>
              </w:rPr>
              <w:tab/>
            </w:r>
            <w:r w:rsidR="00793AFA">
              <w:rPr>
                <w:noProof/>
                <w:webHidden/>
              </w:rPr>
              <w:fldChar w:fldCharType="begin"/>
            </w:r>
            <w:r w:rsidR="00793AFA">
              <w:rPr>
                <w:noProof/>
                <w:webHidden/>
              </w:rPr>
              <w:instrText xml:space="preserve"> PAGEREF _Toc494496042 \h </w:instrText>
            </w:r>
            <w:r w:rsidR="00793AFA">
              <w:rPr>
                <w:noProof/>
                <w:webHidden/>
              </w:rPr>
            </w:r>
            <w:r w:rsidR="00793AFA">
              <w:rPr>
                <w:noProof/>
                <w:webHidden/>
              </w:rPr>
              <w:fldChar w:fldCharType="separate"/>
            </w:r>
            <w:r w:rsidR="00793AFA">
              <w:rPr>
                <w:noProof/>
                <w:webHidden/>
              </w:rPr>
              <w:t>12</w:t>
            </w:r>
            <w:r w:rsidR="00793AFA">
              <w:rPr>
                <w:noProof/>
                <w:webHidden/>
              </w:rPr>
              <w:fldChar w:fldCharType="end"/>
            </w:r>
          </w:hyperlink>
        </w:p>
        <w:p w14:paraId="14D1C0E1" w14:textId="77777777" w:rsidR="00793AFA" w:rsidRDefault="00923E91">
          <w:pPr>
            <w:pStyle w:val="TDC3"/>
            <w:tabs>
              <w:tab w:val="right" w:leader="dot" w:pos="8630"/>
            </w:tabs>
            <w:rPr>
              <w:i w:val="0"/>
              <w:iCs w:val="0"/>
              <w:noProof/>
              <w:sz w:val="24"/>
              <w:szCs w:val="24"/>
              <w:lang w:eastAsia="es-ES_tradnl"/>
            </w:rPr>
          </w:pPr>
          <w:hyperlink w:anchor="_Toc494496043" w:history="1">
            <w:r w:rsidR="00793AFA" w:rsidRPr="006E58BE">
              <w:rPr>
                <w:rStyle w:val="Hipervnculo"/>
                <w:noProof/>
              </w:rPr>
              <w:t>2.2.2.  Socket.io</w:t>
            </w:r>
            <w:r w:rsidR="00793AFA">
              <w:rPr>
                <w:noProof/>
                <w:webHidden/>
              </w:rPr>
              <w:tab/>
            </w:r>
            <w:r w:rsidR="00793AFA">
              <w:rPr>
                <w:noProof/>
                <w:webHidden/>
              </w:rPr>
              <w:fldChar w:fldCharType="begin"/>
            </w:r>
            <w:r w:rsidR="00793AFA">
              <w:rPr>
                <w:noProof/>
                <w:webHidden/>
              </w:rPr>
              <w:instrText xml:space="preserve"> PAGEREF _Toc494496043 \h </w:instrText>
            </w:r>
            <w:r w:rsidR="00793AFA">
              <w:rPr>
                <w:noProof/>
                <w:webHidden/>
              </w:rPr>
            </w:r>
            <w:r w:rsidR="00793AFA">
              <w:rPr>
                <w:noProof/>
                <w:webHidden/>
              </w:rPr>
              <w:fldChar w:fldCharType="separate"/>
            </w:r>
            <w:r w:rsidR="00793AFA">
              <w:rPr>
                <w:noProof/>
                <w:webHidden/>
              </w:rPr>
              <w:t>12</w:t>
            </w:r>
            <w:r w:rsidR="00793AFA">
              <w:rPr>
                <w:noProof/>
                <w:webHidden/>
              </w:rPr>
              <w:fldChar w:fldCharType="end"/>
            </w:r>
          </w:hyperlink>
        </w:p>
        <w:p w14:paraId="4DE1303C" w14:textId="77777777" w:rsidR="00793AFA" w:rsidRDefault="00923E91">
          <w:pPr>
            <w:pStyle w:val="TDC2"/>
            <w:tabs>
              <w:tab w:val="right" w:leader="dot" w:pos="8630"/>
            </w:tabs>
            <w:rPr>
              <w:noProof/>
              <w:sz w:val="24"/>
              <w:szCs w:val="24"/>
              <w:lang w:eastAsia="es-ES_tradnl"/>
            </w:rPr>
          </w:pPr>
          <w:hyperlink w:anchor="_Toc494496044" w:history="1">
            <w:r w:rsidR="00793AFA" w:rsidRPr="006E58BE">
              <w:rPr>
                <w:rStyle w:val="Hipervnculo"/>
                <w:noProof/>
              </w:rPr>
              <w:t>2.3.  Bases de Datos</w:t>
            </w:r>
            <w:r w:rsidR="00793AFA">
              <w:rPr>
                <w:noProof/>
                <w:webHidden/>
              </w:rPr>
              <w:tab/>
            </w:r>
            <w:r w:rsidR="00793AFA">
              <w:rPr>
                <w:noProof/>
                <w:webHidden/>
              </w:rPr>
              <w:fldChar w:fldCharType="begin"/>
            </w:r>
            <w:r w:rsidR="00793AFA">
              <w:rPr>
                <w:noProof/>
                <w:webHidden/>
              </w:rPr>
              <w:instrText xml:space="preserve"> PAGEREF _Toc494496044 \h </w:instrText>
            </w:r>
            <w:r w:rsidR="00793AFA">
              <w:rPr>
                <w:noProof/>
                <w:webHidden/>
              </w:rPr>
            </w:r>
            <w:r w:rsidR="00793AFA">
              <w:rPr>
                <w:noProof/>
                <w:webHidden/>
              </w:rPr>
              <w:fldChar w:fldCharType="separate"/>
            </w:r>
            <w:r w:rsidR="00793AFA">
              <w:rPr>
                <w:noProof/>
                <w:webHidden/>
              </w:rPr>
              <w:t>13</w:t>
            </w:r>
            <w:r w:rsidR="00793AFA">
              <w:rPr>
                <w:noProof/>
                <w:webHidden/>
              </w:rPr>
              <w:fldChar w:fldCharType="end"/>
            </w:r>
          </w:hyperlink>
        </w:p>
        <w:p w14:paraId="530445FD" w14:textId="77777777" w:rsidR="00793AFA" w:rsidRDefault="00923E91">
          <w:pPr>
            <w:pStyle w:val="TDC3"/>
            <w:tabs>
              <w:tab w:val="right" w:leader="dot" w:pos="8630"/>
            </w:tabs>
            <w:rPr>
              <w:i w:val="0"/>
              <w:iCs w:val="0"/>
              <w:noProof/>
              <w:sz w:val="24"/>
              <w:szCs w:val="24"/>
              <w:lang w:eastAsia="es-ES_tradnl"/>
            </w:rPr>
          </w:pPr>
          <w:hyperlink w:anchor="_Toc494496045" w:history="1">
            <w:r w:rsidR="00793AFA" w:rsidRPr="006E58BE">
              <w:rPr>
                <w:rStyle w:val="Hipervnculo"/>
                <w:noProof/>
              </w:rPr>
              <w:t>2.3.1.  SQLite</w:t>
            </w:r>
            <w:r w:rsidR="00793AFA">
              <w:rPr>
                <w:noProof/>
                <w:webHidden/>
              </w:rPr>
              <w:tab/>
            </w:r>
            <w:r w:rsidR="00793AFA">
              <w:rPr>
                <w:noProof/>
                <w:webHidden/>
              </w:rPr>
              <w:fldChar w:fldCharType="begin"/>
            </w:r>
            <w:r w:rsidR="00793AFA">
              <w:rPr>
                <w:noProof/>
                <w:webHidden/>
              </w:rPr>
              <w:instrText xml:space="preserve"> PAGEREF _Toc494496045 \h </w:instrText>
            </w:r>
            <w:r w:rsidR="00793AFA">
              <w:rPr>
                <w:noProof/>
                <w:webHidden/>
              </w:rPr>
            </w:r>
            <w:r w:rsidR="00793AFA">
              <w:rPr>
                <w:noProof/>
                <w:webHidden/>
              </w:rPr>
              <w:fldChar w:fldCharType="separate"/>
            </w:r>
            <w:r w:rsidR="00793AFA">
              <w:rPr>
                <w:noProof/>
                <w:webHidden/>
              </w:rPr>
              <w:t>14</w:t>
            </w:r>
            <w:r w:rsidR="00793AFA">
              <w:rPr>
                <w:noProof/>
                <w:webHidden/>
              </w:rPr>
              <w:fldChar w:fldCharType="end"/>
            </w:r>
          </w:hyperlink>
        </w:p>
        <w:p w14:paraId="65FDCCBB" w14:textId="77777777" w:rsidR="00793AFA" w:rsidRDefault="00923E91">
          <w:pPr>
            <w:pStyle w:val="TDC2"/>
            <w:tabs>
              <w:tab w:val="right" w:leader="dot" w:pos="8630"/>
            </w:tabs>
            <w:rPr>
              <w:noProof/>
              <w:sz w:val="24"/>
              <w:szCs w:val="24"/>
              <w:lang w:eastAsia="es-ES_tradnl"/>
            </w:rPr>
          </w:pPr>
          <w:hyperlink w:anchor="_Toc494496046" w:history="1">
            <w:r w:rsidR="00793AFA" w:rsidRPr="006E58BE">
              <w:rPr>
                <w:rStyle w:val="Hipervnculo"/>
                <w:noProof/>
              </w:rPr>
              <w:t>2.4.  Sensor Inercial - IMU</w:t>
            </w:r>
            <w:r w:rsidR="00793AFA">
              <w:rPr>
                <w:noProof/>
                <w:webHidden/>
              </w:rPr>
              <w:tab/>
            </w:r>
            <w:r w:rsidR="00793AFA">
              <w:rPr>
                <w:noProof/>
                <w:webHidden/>
              </w:rPr>
              <w:fldChar w:fldCharType="begin"/>
            </w:r>
            <w:r w:rsidR="00793AFA">
              <w:rPr>
                <w:noProof/>
                <w:webHidden/>
              </w:rPr>
              <w:instrText xml:space="preserve"> PAGEREF _Toc494496046 \h </w:instrText>
            </w:r>
            <w:r w:rsidR="00793AFA">
              <w:rPr>
                <w:noProof/>
                <w:webHidden/>
              </w:rPr>
            </w:r>
            <w:r w:rsidR="00793AFA">
              <w:rPr>
                <w:noProof/>
                <w:webHidden/>
              </w:rPr>
              <w:fldChar w:fldCharType="separate"/>
            </w:r>
            <w:r w:rsidR="00793AFA">
              <w:rPr>
                <w:noProof/>
                <w:webHidden/>
              </w:rPr>
              <w:t>15</w:t>
            </w:r>
            <w:r w:rsidR="00793AFA">
              <w:rPr>
                <w:noProof/>
                <w:webHidden/>
              </w:rPr>
              <w:fldChar w:fldCharType="end"/>
            </w:r>
          </w:hyperlink>
        </w:p>
        <w:p w14:paraId="54A40942" w14:textId="77777777" w:rsidR="00793AFA" w:rsidRDefault="00923E91">
          <w:pPr>
            <w:pStyle w:val="TDC3"/>
            <w:tabs>
              <w:tab w:val="right" w:leader="dot" w:pos="8630"/>
            </w:tabs>
            <w:rPr>
              <w:i w:val="0"/>
              <w:iCs w:val="0"/>
              <w:noProof/>
              <w:sz w:val="24"/>
              <w:szCs w:val="24"/>
              <w:lang w:eastAsia="es-ES_tradnl"/>
            </w:rPr>
          </w:pPr>
          <w:hyperlink w:anchor="_Toc494496047" w:history="1">
            <w:r w:rsidR="00793AFA" w:rsidRPr="006E58BE">
              <w:rPr>
                <w:rStyle w:val="Hipervnculo"/>
                <w:noProof/>
              </w:rPr>
              <w:t>2.4.1.  Werium Basic Pro</w:t>
            </w:r>
            <w:r w:rsidR="00793AFA">
              <w:rPr>
                <w:noProof/>
                <w:webHidden/>
              </w:rPr>
              <w:tab/>
            </w:r>
            <w:r w:rsidR="00793AFA">
              <w:rPr>
                <w:noProof/>
                <w:webHidden/>
              </w:rPr>
              <w:fldChar w:fldCharType="begin"/>
            </w:r>
            <w:r w:rsidR="00793AFA">
              <w:rPr>
                <w:noProof/>
                <w:webHidden/>
              </w:rPr>
              <w:instrText xml:space="preserve"> PAGEREF _Toc494496047 \h </w:instrText>
            </w:r>
            <w:r w:rsidR="00793AFA">
              <w:rPr>
                <w:noProof/>
                <w:webHidden/>
              </w:rPr>
            </w:r>
            <w:r w:rsidR="00793AFA">
              <w:rPr>
                <w:noProof/>
                <w:webHidden/>
              </w:rPr>
              <w:fldChar w:fldCharType="separate"/>
            </w:r>
            <w:r w:rsidR="00793AFA">
              <w:rPr>
                <w:noProof/>
                <w:webHidden/>
              </w:rPr>
              <w:t>15</w:t>
            </w:r>
            <w:r w:rsidR="00793AFA">
              <w:rPr>
                <w:noProof/>
                <w:webHidden/>
              </w:rPr>
              <w:fldChar w:fldCharType="end"/>
            </w:r>
          </w:hyperlink>
        </w:p>
        <w:p w14:paraId="34041553"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48" w:history="1">
            <w:r w:rsidR="00793AFA" w:rsidRPr="006E58BE">
              <w:rPr>
                <w:rStyle w:val="Hipervnculo"/>
                <w:noProof/>
              </w:rPr>
              <w:t>3.  Diseño</w:t>
            </w:r>
            <w:r w:rsidR="00793AFA">
              <w:rPr>
                <w:noProof/>
                <w:webHidden/>
              </w:rPr>
              <w:tab/>
            </w:r>
            <w:r w:rsidR="00793AFA">
              <w:rPr>
                <w:noProof/>
                <w:webHidden/>
              </w:rPr>
              <w:fldChar w:fldCharType="begin"/>
            </w:r>
            <w:r w:rsidR="00793AFA">
              <w:rPr>
                <w:noProof/>
                <w:webHidden/>
              </w:rPr>
              <w:instrText xml:space="preserve"> PAGEREF _Toc494496048 \h </w:instrText>
            </w:r>
            <w:r w:rsidR="00793AFA">
              <w:rPr>
                <w:noProof/>
                <w:webHidden/>
              </w:rPr>
            </w:r>
            <w:r w:rsidR="00793AFA">
              <w:rPr>
                <w:noProof/>
                <w:webHidden/>
              </w:rPr>
              <w:fldChar w:fldCharType="separate"/>
            </w:r>
            <w:r w:rsidR="00793AFA">
              <w:rPr>
                <w:noProof/>
                <w:webHidden/>
              </w:rPr>
              <w:t>16</w:t>
            </w:r>
            <w:r w:rsidR="00793AFA">
              <w:rPr>
                <w:noProof/>
                <w:webHidden/>
              </w:rPr>
              <w:fldChar w:fldCharType="end"/>
            </w:r>
          </w:hyperlink>
        </w:p>
        <w:p w14:paraId="1BB2DDA8" w14:textId="77777777" w:rsidR="00793AFA" w:rsidRDefault="00923E91">
          <w:pPr>
            <w:pStyle w:val="TDC2"/>
            <w:tabs>
              <w:tab w:val="right" w:leader="dot" w:pos="8630"/>
            </w:tabs>
            <w:rPr>
              <w:noProof/>
              <w:sz w:val="24"/>
              <w:szCs w:val="24"/>
              <w:lang w:eastAsia="es-ES_tradnl"/>
            </w:rPr>
          </w:pPr>
          <w:hyperlink w:anchor="_Toc494496049" w:history="1">
            <w:r w:rsidR="00793AFA" w:rsidRPr="006E58BE">
              <w:rPr>
                <w:rStyle w:val="Hipervnculo"/>
                <w:noProof/>
              </w:rPr>
              <w:t>3.1.  Descripción del problema</w:t>
            </w:r>
            <w:r w:rsidR="00793AFA">
              <w:rPr>
                <w:noProof/>
                <w:webHidden/>
              </w:rPr>
              <w:tab/>
            </w:r>
            <w:r w:rsidR="00793AFA">
              <w:rPr>
                <w:noProof/>
                <w:webHidden/>
              </w:rPr>
              <w:fldChar w:fldCharType="begin"/>
            </w:r>
            <w:r w:rsidR="00793AFA">
              <w:rPr>
                <w:noProof/>
                <w:webHidden/>
              </w:rPr>
              <w:instrText xml:space="preserve"> PAGEREF _Toc494496049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37EE3AF7" w14:textId="77777777" w:rsidR="00793AFA" w:rsidRDefault="00923E91">
          <w:pPr>
            <w:pStyle w:val="TDC2"/>
            <w:tabs>
              <w:tab w:val="right" w:leader="dot" w:pos="8630"/>
            </w:tabs>
            <w:rPr>
              <w:noProof/>
              <w:sz w:val="24"/>
              <w:szCs w:val="24"/>
              <w:lang w:eastAsia="es-ES_tradnl"/>
            </w:rPr>
          </w:pPr>
          <w:hyperlink w:anchor="_Toc494496050" w:history="1">
            <w:r w:rsidR="00793AFA" w:rsidRPr="006E58BE">
              <w:rPr>
                <w:rStyle w:val="Hipervnculo"/>
                <w:noProof/>
              </w:rPr>
              <w:t>3.2.  Requisitos</w:t>
            </w:r>
            <w:r w:rsidR="00793AFA">
              <w:rPr>
                <w:noProof/>
                <w:webHidden/>
              </w:rPr>
              <w:tab/>
            </w:r>
            <w:r w:rsidR="00793AFA">
              <w:rPr>
                <w:noProof/>
                <w:webHidden/>
              </w:rPr>
              <w:fldChar w:fldCharType="begin"/>
            </w:r>
            <w:r w:rsidR="00793AFA">
              <w:rPr>
                <w:noProof/>
                <w:webHidden/>
              </w:rPr>
              <w:instrText xml:space="preserve"> PAGEREF _Toc494496050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4958F3C4" w14:textId="77777777" w:rsidR="00793AFA" w:rsidRDefault="00923E91">
          <w:pPr>
            <w:pStyle w:val="TDC3"/>
            <w:tabs>
              <w:tab w:val="right" w:leader="dot" w:pos="8630"/>
            </w:tabs>
            <w:rPr>
              <w:i w:val="0"/>
              <w:iCs w:val="0"/>
              <w:noProof/>
              <w:sz w:val="24"/>
              <w:szCs w:val="24"/>
              <w:lang w:eastAsia="es-ES_tradnl"/>
            </w:rPr>
          </w:pPr>
          <w:hyperlink w:anchor="_Toc494496051" w:history="1">
            <w:r w:rsidR="00793AFA" w:rsidRPr="006E58BE">
              <w:rPr>
                <w:rStyle w:val="Hipervnculo"/>
                <w:noProof/>
              </w:rPr>
              <w:t>3.2.1.  Requisitos Funcionales</w:t>
            </w:r>
            <w:r w:rsidR="00793AFA">
              <w:rPr>
                <w:noProof/>
                <w:webHidden/>
              </w:rPr>
              <w:tab/>
            </w:r>
            <w:r w:rsidR="00793AFA">
              <w:rPr>
                <w:noProof/>
                <w:webHidden/>
              </w:rPr>
              <w:fldChar w:fldCharType="begin"/>
            </w:r>
            <w:r w:rsidR="00793AFA">
              <w:rPr>
                <w:noProof/>
                <w:webHidden/>
              </w:rPr>
              <w:instrText xml:space="preserve"> PAGEREF _Toc494496051 \h </w:instrText>
            </w:r>
            <w:r w:rsidR="00793AFA">
              <w:rPr>
                <w:noProof/>
                <w:webHidden/>
              </w:rPr>
            </w:r>
            <w:r w:rsidR="00793AFA">
              <w:rPr>
                <w:noProof/>
                <w:webHidden/>
              </w:rPr>
              <w:fldChar w:fldCharType="separate"/>
            </w:r>
            <w:r w:rsidR="00793AFA">
              <w:rPr>
                <w:noProof/>
                <w:webHidden/>
              </w:rPr>
              <w:t>17</w:t>
            </w:r>
            <w:r w:rsidR="00793AFA">
              <w:rPr>
                <w:noProof/>
                <w:webHidden/>
              </w:rPr>
              <w:fldChar w:fldCharType="end"/>
            </w:r>
          </w:hyperlink>
        </w:p>
        <w:p w14:paraId="748C7E77" w14:textId="77777777" w:rsidR="00793AFA" w:rsidRDefault="00923E91">
          <w:pPr>
            <w:pStyle w:val="TDC3"/>
            <w:tabs>
              <w:tab w:val="right" w:leader="dot" w:pos="8630"/>
            </w:tabs>
            <w:rPr>
              <w:i w:val="0"/>
              <w:iCs w:val="0"/>
              <w:noProof/>
              <w:sz w:val="24"/>
              <w:szCs w:val="24"/>
              <w:lang w:eastAsia="es-ES_tradnl"/>
            </w:rPr>
          </w:pPr>
          <w:hyperlink w:anchor="_Toc494496052" w:history="1">
            <w:r w:rsidR="00793AFA" w:rsidRPr="006E58BE">
              <w:rPr>
                <w:rStyle w:val="Hipervnculo"/>
                <w:noProof/>
              </w:rPr>
              <w:t>3.2.2.  Requisitos no Funcionales</w:t>
            </w:r>
            <w:r w:rsidR="00793AFA">
              <w:rPr>
                <w:noProof/>
                <w:webHidden/>
              </w:rPr>
              <w:tab/>
            </w:r>
            <w:r w:rsidR="00793AFA">
              <w:rPr>
                <w:noProof/>
                <w:webHidden/>
              </w:rPr>
              <w:fldChar w:fldCharType="begin"/>
            </w:r>
            <w:r w:rsidR="00793AFA">
              <w:rPr>
                <w:noProof/>
                <w:webHidden/>
              </w:rPr>
              <w:instrText xml:space="preserve"> PAGEREF _Toc494496052 \h </w:instrText>
            </w:r>
            <w:r w:rsidR="00793AFA">
              <w:rPr>
                <w:noProof/>
                <w:webHidden/>
              </w:rPr>
            </w:r>
            <w:r w:rsidR="00793AFA">
              <w:rPr>
                <w:noProof/>
                <w:webHidden/>
              </w:rPr>
              <w:fldChar w:fldCharType="separate"/>
            </w:r>
            <w:r w:rsidR="00793AFA">
              <w:rPr>
                <w:noProof/>
                <w:webHidden/>
              </w:rPr>
              <w:t>18</w:t>
            </w:r>
            <w:r w:rsidR="00793AFA">
              <w:rPr>
                <w:noProof/>
                <w:webHidden/>
              </w:rPr>
              <w:fldChar w:fldCharType="end"/>
            </w:r>
          </w:hyperlink>
        </w:p>
        <w:p w14:paraId="4CDC9A62" w14:textId="77777777" w:rsidR="00793AFA" w:rsidRDefault="00923E91">
          <w:pPr>
            <w:pStyle w:val="TDC2"/>
            <w:tabs>
              <w:tab w:val="right" w:leader="dot" w:pos="8630"/>
            </w:tabs>
            <w:rPr>
              <w:noProof/>
              <w:sz w:val="24"/>
              <w:szCs w:val="24"/>
              <w:lang w:eastAsia="es-ES_tradnl"/>
            </w:rPr>
          </w:pPr>
          <w:hyperlink w:anchor="_Toc494496053" w:history="1">
            <w:r w:rsidR="00793AFA" w:rsidRPr="006E58BE">
              <w:rPr>
                <w:rStyle w:val="Hipervnculo"/>
                <w:noProof/>
              </w:rPr>
              <w:t>3.3.  Casos de uso</w:t>
            </w:r>
            <w:r w:rsidR="00793AFA">
              <w:rPr>
                <w:noProof/>
                <w:webHidden/>
              </w:rPr>
              <w:tab/>
            </w:r>
            <w:r w:rsidR="00793AFA">
              <w:rPr>
                <w:noProof/>
                <w:webHidden/>
              </w:rPr>
              <w:fldChar w:fldCharType="begin"/>
            </w:r>
            <w:r w:rsidR="00793AFA">
              <w:rPr>
                <w:noProof/>
                <w:webHidden/>
              </w:rPr>
              <w:instrText xml:space="preserve"> PAGEREF _Toc494496053 \h </w:instrText>
            </w:r>
            <w:r w:rsidR="00793AFA">
              <w:rPr>
                <w:noProof/>
                <w:webHidden/>
              </w:rPr>
            </w:r>
            <w:r w:rsidR="00793AFA">
              <w:rPr>
                <w:noProof/>
                <w:webHidden/>
              </w:rPr>
              <w:fldChar w:fldCharType="separate"/>
            </w:r>
            <w:r w:rsidR="00793AFA">
              <w:rPr>
                <w:noProof/>
                <w:webHidden/>
              </w:rPr>
              <w:t>18</w:t>
            </w:r>
            <w:r w:rsidR="00793AFA">
              <w:rPr>
                <w:noProof/>
                <w:webHidden/>
              </w:rPr>
              <w:fldChar w:fldCharType="end"/>
            </w:r>
          </w:hyperlink>
        </w:p>
        <w:p w14:paraId="461B84E2" w14:textId="77777777" w:rsidR="00793AFA" w:rsidRDefault="00923E91">
          <w:pPr>
            <w:pStyle w:val="TDC2"/>
            <w:tabs>
              <w:tab w:val="right" w:leader="dot" w:pos="8630"/>
            </w:tabs>
            <w:rPr>
              <w:noProof/>
              <w:sz w:val="24"/>
              <w:szCs w:val="24"/>
              <w:lang w:eastAsia="es-ES_tradnl"/>
            </w:rPr>
          </w:pPr>
          <w:hyperlink w:anchor="_Toc494496054" w:history="1">
            <w:r w:rsidR="00793AFA" w:rsidRPr="006E58BE">
              <w:rPr>
                <w:rStyle w:val="Hipervnculo"/>
                <w:noProof/>
              </w:rPr>
              <w:t>3.4.  Matriz de trazabilidad</w:t>
            </w:r>
            <w:r w:rsidR="00793AFA">
              <w:rPr>
                <w:noProof/>
                <w:webHidden/>
              </w:rPr>
              <w:tab/>
            </w:r>
            <w:r w:rsidR="00793AFA">
              <w:rPr>
                <w:noProof/>
                <w:webHidden/>
              </w:rPr>
              <w:fldChar w:fldCharType="begin"/>
            </w:r>
            <w:r w:rsidR="00793AFA">
              <w:rPr>
                <w:noProof/>
                <w:webHidden/>
              </w:rPr>
              <w:instrText xml:space="preserve"> PAGEREF _Toc494496054 \h </w:instrText>
            </w:r>
            <w:r w:rsidR="00793AFA">
              <w:rPr>
                <w:noProof/>
                <w:webHidden/>
              </w:rPr>
            </w:r>
            <w:r w:rsidR="00793AFA">
              <w:rPr>
                <w:noProof/>
                <w:webHidden/>
              </w:rPr>
              <w:fldChar w:fldCharType="separate"/>
            </w:r>
            <w:r w:rsidR="00793AFA">
              <w:rPr>
                <w:noProof/>
                <w:webHidden/>
              </w:rPr>
              <w:t>23</w:t>
            </w:r>
            <w:r w:rsidR="00793AFA">
              <w:rPr>
                <w:noProof/>
                <w:webHidden/>
              </w:rPr>
              <w:fldChar w:fldCharType="end"/>
            </w:r>
          </w:hyperlink>
        </w:p>
        <w:p w14:paraId="28C59F6E" w14:textId="77777777" w:rsidR="00793AFA" w:rsidRDefault="00923E91">
          <w:pPr>
            <w:pStyle w:val="TDC2"/>
            <w:tabs>
              <w:tab w:val="right" w:leader="dot" w:pos="8630"/>
            </w:tabs>
            <w:rPr>
              <w:noProof/>
              <w:sz w:val="24"/>
              <w:szCs w:val="24"/>
              <w:lang w:eastAsia="es-ES_tradnl"/>
            </w:rPr>
          </w:pPr>
          <w:hyperlink w:anchor="_Toc494496055" w:history="1">
            <w:r w:rsidR="00793AFA" w:rsidRPr="006E58BE">
              <w:rPr>
                <w:rStyle w:val="Hipervnculo"/>
                <w:noProof/>
              </w:rPr>
              <w:t>3.5.  Arquitectura del sistema</w:t>
            </w:r>
            <w:r w:rsidR="00793AFA">
              <w:rPr>
                <w:noProof/>
                <w:webHidden/>
              </w:rPr>
              <w:tab/>
            </w:r>
            <w:r w:rsidR="00793AFA">
              <w:rPr>
                <w:noProof/>
                <w:webHidden/>
              </w:rPr>
              <w:fldChar w:fldCharType="begin"/>
            </w:r>
            <w:r w:rsidR="00793AFA">
              <w:rPr>
                <w:noProof/>
                <w:webHidden/>
              </w:rPr>
              <w:instrText xml:space="preserve"> PAGEREF _Toc494496055 \h </w:instrText>
            </w:r>
            <w:r w:rsidR="00793AFA">
              <w:rPr>
                <w:noProof/>
                <w:webHidden/>
              </w:rPr>
            </w:r>
            <w:r w:rsidR="00793AFA">
              <w:rPr>
                <w:noProof/>
                <w:webHidden/>
              </w:rPr>
              <w:fldChar w:fldCharType="separate"/>
            </w:r>
            <w:r w:rsidR="00793AFA">
              <w:rPr>
                <w:noProof/>
                <w:webHidden/>
              </w:rPr>
              <w:t>24</w:t>
            </w:r>
            <w:r w:rsidR="00793AFA">
              <w:rPr>
                <w:noProof/>
                <w:webHidden/>
              </w:rPr>
              <w:fldChar w:fldCharType="end"/>
            </w:r>
          </w:hyperlink>
        </w:p>
        <w:p w14:paraId="408203D2" w14:textId="77777777" w:rsidR="00793AFA" w:rsidRDefault="00923E91">
          <w:pPr>
            <w:pStyle w:val="TDC3"/>
            <w:tabs>
              <w:tab w:val="right" w:leader="dot" w:pos="8630"/>
            </w:tabs>
            <w:rPr>
              <w:i w:val="0"/>
              <w:iCs w:val="0"/>
              <w:noProof/>
              <w:sz w:val="24"/>
              <w:szCs w:val="24"/>
              <w:lang w:eastAsia="es-ES_tradnl"/>
            </w:rPr>
          </w:pPr>
          <w:hyperlink w:anchor="_Toc494496056" w:history="1">
            <w:r w:rsidR="00793AFA" w:rsidRPr="006E58BE">
              <w:rPr>
                <w:rStyle w:val="Hipervnculo"/>
                <w:noProof/>
              </w:rPr>
              <w:t>3.5.1.  Diseño visual (Storyboard) de la aplicación web</w:t>
            </w:r>
            <w:r w:rsidR="00793AFA">
              <w:rPr>
                <w:noProof/>
                <w:webHidden/>
              </w:rPr>
              <w:tab/>
            </w:r>
            <w:r w:rsidR="00793AFA">
              <w:rPr>
                <w:noProof/>
                <w:webHidden/>
              </w:rPr>
              <w:fldChar w:fldCharType="begin"/>
            </w:r>
            <w:r w:rsidR="00793AFA">
              <w:rPr>
                <w:noProof/>
                <w:webHidden/>
              </w:rPr>
              <w:instrText xml:space="preserve"> PAGEREF _Toc494496056 \h </w:instrText>
            </w:r>
            <w:r w:rsidR="00793AFA">
              <w:rPr>
                <w:noProof/>
                <w:webHidden/>
              </w:rPr>
            </w:r>
            <w:r w:rsidR="00793AFA">
              <w:rPr>
                <w:noProof/>
                <w:webHidden/>
              </w:rPr>
              <w:fldChar w:fldCharType="separate"/>
            </w:r>
            <w:r w:rsidR="00793AFA">
              <w:rPr>
                <w:noProof/>
                <w:webHidden/>
              </w:rPr>
              <w:t>24</w:t>
            </w:r>
            <w:r w:rsidR="00793AFA">
              <w:rPr>
                <w:noProof/>
                <w:webHidden/>
              </w:rPr>
              <w:fldChar w:fldCharType="end"/>
            </w:r>
          </w:hyperlink>
        </w:p>
        <w:p w14:paraId="56D9665B" w14:textId="77777777" w:rsidR="00793AFA" w:rsidRDefault="00923E91">
          <w:pPr>
            <w:pStyle w:val="TDC3"/>
            <w:tabs>
              <w:tab w:val="right" w:leader="dot" w:pos="8630"/>
            </w:tabs>
            <w:rPr>
              <w:i w:val="0"/>
              <w:iCs w:val="0"/>
              <w:noProof/>
              <w:sz w:val="24"/>
              <w:szCs w:val="24"/>
              <w:lang w:eastAsia="es-ES_tradnl"/>
            </w:rPr>
          </w:pPr>
          <w:hyperlink w:anchor="_Toc494496057" w:history="1">
            <w:r w:rsidR="00793AFA" w:rsidRPr="006E58BE">
              <w:rPr>
                <w:rStyle w:val="Hipervnculo"/>
                <w:noProof/>
              </w:rPr>
              <w:t>3.5.2  Esquema del modelo de datos</w:t>
            </w:r>
            <w:r w:rsidR="00793AFA">
              <w:rPr>
                <w:noProof/>
                <w:webHidden/>
              </w:rPr>
              <w:tab/>
            </w:r>
            <w:r w:rsidR="00793AFA">
              <w:rPr>
                <w:noProof/>
                <w:webHidden/>
              </w:rPr>
              <w:fldChar w:fldCharType="begin"/>
            </w:r>
            <w:r w:rsidR="00793AFA">
              <w:rPr>
                <w:noProof/>
                <w:webHidden/>
              </w:rPr>
              <w:instrText xml:space="preserve"> PAGEREF _Toc494496057 \h </w:instrText>
            </w:r>
            <w:r w:rsidR="00793AFA">
              <w:rPr>
                <w:noProof/>
                <w:webHidden/>
              </w:rPr>
            </w:r>
            <w:r w:rsidR="00793AFA">
              <w:rPr>
                <w:noProof/>
                <w:webHidden/>
              </w:rPr>
              <w:fldChar w:fldCharType="separate"/>
            </w:r>
            <w:r w:rsidR="00793AFA">
              <w:rPr>
                <w:noProof/>
                <w:webHidden/>
              </w:rPr>
              <w:t>26</w:t>
            </w:r>
            <w:r w:rsidR="00793AFA">
              <w:rPr>
                <w:noProof/>
                <w:webHidden/>
              </w:rPr>
              <w:fldChar w:fldCharType="end"/>
            </w:r>
          </w:hyperlink>
        </w:p>
        <w:p w14:paraId="6D388D71" w14:textId="77777777" w:rsidR="00793AFA" w:rsidRDefault="00923E91">
          <w:pPr>
            <w:pStyle w:val="TDC3"/>
            <w:tabs>
              <w:tab w:val="right" w:leader="dot" w:pos="8630"/>
            </w:tabs>
            <w:rPr>
              <w:i w:val="0"/>
              <w:iCs w:val="0"/>
              <w:noProof/>
              <w:sz w:val="24"/>
              <w:szCs w:val="24"/>
              <w:lang w:eastAsia="es-ES_tradnl"/>
            </w:rPr>
          </w:pPr>
          <w:hyperlink w:anchor="_Toc494496058" w:history="1">
            <w:r w:rsidR="00793AFA" w:rsidRPr="006E58BE">
              <w:rPr>
                <w:rStyle w:val="Hipervnculo"/>
                <w:noProof/>
              </w:rPr>
              <w:t>3.5.3  Estructura del archivo CSV</w:t>
            </w:r>
            <w:r w:rsidR="00793AFA">
              <w:rPr>
                <w:noProof/>
                <w:webHidden/>
              </w:rPr>
              <w:tab/>
            </w:r>
            <w:r w:rsidR="00793AFA">
              <w:rPr>
                <w:noProof/>
                <w:webHidden/>
              </w:rPr>
              <w:fldChar w:fldCharType="begin"/>
            </w:r>
            <w:r w:rsidR="00793AFA">
              <w:rPr>
                <w:noProof/>
                <w:webHidden/>
              </w:rPr>
              <w:instrText xml:space="preserve"> PAGEREF _Toc494496058 \h </w:instrText>
            </w:r>
            <w:r w:rsidR="00793AFA">
              <w:rPr>
                <w:noProof/>
                <w:webHidden/>
              </w:rPr>
            </w:r>
            <w:r w:rsidR="00793AFA">
              <w:rPr>
                <w:noProof/>
                <w:webHidden/>
              </w:rPr>
              <w:fldChar w:fldCharType="separate"/>
            </w:r>
            <w:r w:rsidR="00793AFA">
              <w:rPr>
                <w:noProof/>
                <w:webHidden/>
              </w:rPr>
              <w:t>30</w:t>
            </w:r>
            <w:r w:rsidR="00793AFA">
              <w:rPr>
                <w:noProof/>
                <w:webHidden/>
              </w:rPr>
              <w:fldChar w:fldCharType="end"/>
            </w:r>
          </w:hyperlink>
        </w:p>
        <w:p w14:paraId="2D9726D5"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59" w:history="1">
            <w:r w:rsidR="00793AFA" w:rsidRPr="006E58BE">
              <w:rPr>
                <w:rStyle w:val="Hipervnculo"/>
                <w:noProof/>
              </w:rPr>
              <w:t>4.  Implementación</w:t>
            </w:r>
            <w:r w:rsidR="00793AFA">
              <w:rPr>
                <w:noProof/>
                <w:webHidden/>
              </w:rPr>
              <w:tab/>
            </w:r>
            <w:r w:rsidR="00793AFA">
              <w:rPr>
                <w:noProof/>
                <w:webHidden/>
              </w:rPr>
              <w:fldChar w:fldCharType="begin"/>
            </w:r>
            <w:r w:rsidR="00793AFA">
              <w:rPr>
                <w:noProof/>
                <w:webHidden/>
              </w:rPr>
              <w:instrText xml:space="preserve"> PAGEREF _Toc494496059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1AB979BF" w14:textId="77777777" w:rsidR="00793AFA" w:rsidRDefault="00923E91">
          <w:pPr>
            <w:pStyle w:val="TDC2"/>
            <w:tabs>
              <w:tab w:val="right" w:leader="dot" w:pos="8630"/>
            </w:tabs>
            <w:rPr>
              <w:noProof/>
              <w:sz w:val="24"/>
              <w:szCs w:val="24"/>
              <w:lang w:eastAsia="es-ES_tradnl"/>
            </w:rPr>
          </w:pPr>
          <w:hyperlink w:anchor="_Toc494496060" w:history="1">
            <w:r w:rsidR="00793AFA" w:rsidRPr="006E58BE">
              <w:rPr>
                <w:rStyle w:val="Hipervnculo"/>
                <w:noProof/>
              </w:rPr>
              <w:t>4.1.  Comunicación Cliente-Servidor</w:t>
            </w:r>
            <w:r w:rsidR="00793AFA">
              <w:rPr>
                <w:noProof/>
                <w:webHidden/>
              </w:rPr>
              <w:tab/>
            </w:r>
            <w:r w:rsidR="00793AFA">
              <w:rPr>
                <w:noProof/>
                <w:webHidden/>
              </w:rPr>
              <w:fldChar w:fldCharType="begin"/>
            </w:r>
            <w:r w:rsidR="00793AFA">
              <w:rPr>
                <w:noProof/>
                <w:webHidden/>
              </w:rPr>
              <w:instrText xml:space="preserve"> PAGEREF _Toc494496060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588048FC" w14:textId="77777777" w:rsidR="00793AFA" w:rsidRDefault="00923E91">
          <w:pPr>
            <w:pStyle w:val="TDC3"/>
            <w:tabs>
              <w:tab w:val="right" w:leader="dot" w:pos="8630"/>
            </w:tabs>
            <w:rPr>
              <w:i w:val="0"/>
              <w:iCs w:val="0"/>
              <w:noProof/>
              <w:sz w:val="24"/>
              <w:szCs w:val="24"/>
              <w:lang w:eastAsia="es-ES_tradnl"/>
            </w:rPr>
          </w:pPr>
          <w:hyperlink w:anchor="_Toc494496061" w:history="1">
            <w:r w:rsidR="00793AFA" w:rsidRPr="006E58BE">
              <w:rPr>
                <w:rStyle w:val="Hipervnculo"/>
                <w:noProof/>
              </w:rPr>
              <w:t>4.1.1.  Servidor</w:t>
            </w:r>
            <w:r w:rsidR="00793AFA">
              <w:rPr>
                <w:noProof/>
                <w:webHidden/>
              </w:rPr>
              <w:tab/>
            </w:r>
            <w:r w:rsidR="00793AFA">
              <w:rPr>
                <w:noProof/>
                <w:webHidden/>
              </w:rPr>
              <w:fldChar w:fldCharType="begin"/>
            </w:r>
            <w:r w:rsidR="00793AFA">
              <w:rPr>
                <w:noProof/>
                <w:webHidden/>
              </w:rPr>
              <w:instrText xml:space="preserve"> PAGEREF _Toc494496061 \h </w:instrText>
            </w:r>
            <w:r w:rsidR="00793AFA">
              <w:rPr>
                <w:noProof/>
                <w:webHidden/>
              </w:rPr>
            </w:r>
            <w:r w:rsidR="00793AFA">
              <w:rPr>
                <w:noProof/>
                <w:webHidden/>
              </w:rPr>
              <w:fldChar w:fldCharType="separate"/>
            </w:r>
            <w:r w:rsidR="00793AFA">
              <w:rPr>
                <w:noProof/>
                <w:webHidden/>
              </w:rPr>
              <w:t>31</w:t>
            </w:r>
            <w:r w:rsidR="00793AFA">
              <w:rPr>
                <w:noProof/>
                <w:webHidden/>
              </w:rPr>
              <w:fldChar w:fldCharType="end"/>
            </w:r>
          </w:hyperlink>
        </w:p>
        <w:p w14:paraId="4C7CD904" w14:textId="77777777" w:rsidR="00793AFA" w:rsidRDefault="00923E91">
          <w:pPr>
            <w:pStyle w:val="TDC3"/>
            <w:tabs>
              <w:tab w:val="right" w:leader="dot" w:pos="8630"/>
            </w:tabs>
            <w:rPr>
              <w:i w:val="0"/>
              <w:iCs w:val="0"/>
              <w:noProof/>
              <w:sz w:val="24"/>
              <w:szCs w:val="24"/>
              <w:lang w:eastAsia="es-ES_tradnl"/>
            </w:rPr>
          </w:pPr>
          <w:hyperlink w:anchor="_Toc494496062" w:history="1">
            <w:r w:rsidR="00793AFA" w:rsidRPr="006E58BE">
              <w:rPr>
                <w:rStyle w:val="Hipervnculo"/>
                <w:noProof/>
              </w:rPr>
              <w:t>4.1.2.  Cliente</w:t>
            </w:r>
            <w:r w:rsidR="00793AFA">
              <w:rPr>
                <w:noProof/>
                <w:webHidden/>
              </w:rPr>
              <w:tab/>
            </w:r>
            <w:r w:rsidR="00793AFA">
              <w:rPr>
                <w:noProof/>
                <w:webHidden/>
              </w:rPr>
              <w:fldChar w:fldCharType="begin"/>
            </w:r>
            <w:r w:rsidR="00793AFA">
              <w:rPr>
                <w:noProof/>
                <w:webHidden/>
              </w:rPr>
              <w:instrText xml:space="preserve"> PAGEREF _Toc494496062 \h </w:instrText>
            </w:r>
            <w:r w:rsidR="00793AFA">
              <w:rPr>
                <w:noProof/>
                <w:webHidden/>
              </w:rPr>
            </w:r>
            <w:r w:rsidR="00793AFA">
              <w:rPr>
                <w:noProof/>
                <w:webHidden/>
              </w:rPr>
              <w:fldChar w:fldCharType="separate"/>
            </w:r>
            <w:r w:rsidR="00793AFA">
              <w:rPr>
                <w:noProof/>
                <w:webHidden/>
              </w:rPr>
              <w:t>32</w:t>
            </w:r>
            <w:r w:rsidR="00793AFA">
              <w:rPr>
                <w:noProof/>
                <w:webHidden/>
              </w:rPr>
              <w:fldChar w:fldCharType="end"/>
            </w:r>
          </w:hyperlink>
        </w:p>
        <w:p w14:paraId="6C9E56C0" w14:textId="77777777" w:rsidR="00793AFA" w:rsidRDefault="00923E91">
          <w:pPr>
            <w:pStyle w:val="TDC3"/>
            <w:tabs>
              <w:tab w:val="right" w:leader="dot" w:pos="8630"/>
            </w:tabs>
            <w:rPr>
              <w:i w:val="0"/>
              <w:iCs w:val="0"/>
              <w:noProof/>
              <w:sz w:val="24"/>
              <w:szCs w:val="24"/>
              <w:lang w:eastAsia="es-ES_tradnl"/>
            </w:rPr>
          </w:pPr>
          <w:hyperlink w:anchor="_Toc494496063" w:history="1">
            <w:r w:rsidR="00793AFA" w:rsidRPr="006E58BE">
              <w:rPr>
                <w:rStyle w:val="Hipervnculo"/>
                <w:noProof/>
              </w:rPr>
              <w:t>4.1.3  Despliegue del servidor</w:t>
            </w:r>
            <w:r w:rsidR="00793AFA">
              <w:rPr>
                <w:noProof/>
                <w:webHidden/>
              </w:rPr>
              <w:tab/>
            </w:r>
            <w:r w:rsidR="00793AFA">
              <w:rPr>
                <w:noProof/>
                <w:webHidden/>
              </w:rPr>
              <w:fldChar w:fldCharType="begin"/>
            </w:r>
            <w:r w:rsidR="00793AFA">
              <w:rPr>
                <w:noProof/>
                <w:webHidden/>
              </w:rPr>
              <w:instrText xml:space="preserve"> PAGEREF _Toc494496063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1172FDF6" w14:textId="77777777" w:rsidR="00793AFA" w:rsidRDefault="00923E91">
          <w:pPr>
            <w:pStyle w:val="TDC2"/>
            <w:tabs>
              <w:tab w:val="right" w:leader="dot" w:pos="8630"/>
            </w:tabs>
            <w:rPr>
              <w:noProof/>
              <w:sz w:val="24"/>
              <w:szCs w:val="24"/>
              <w:lang w:eastAsia="es-ES_tradnl"/>
            </w:rPr>
          </w:pPr>
          <w:hyperlink w:anchor="_Toc494496064" w:history="1">
            <w:r w:rsidR="00793AFA" w:rsidRPr="006E58BE">
              <w:rPr>
                <w:rStyle w:val="Hipervnculo"/>
                <w:noProof/>
              </w:rPr>
              <w:t>4.2.  SQLite</w:t>
            </w:r>
            <w:r w:rsidR="00793AFA">
              <w:rPr>
                <w:noProof/>
                <w:webHidden/>
              </w:rPr>
              <w:tab/>
            </w:r>
            <w:r w:rsidR="00793AFA">
              <w:rPr>
                <w:noProof/>
                <w:webHidden/>
              </w:rPr>
              <w:fldChar w:fldCharType="begin"/>
            </w:r>
            <w:r w:rsidR="00793AFA">
              <w:rPr>
                <w:noProof/>
                <w:webHidden/>
              </w:rPr>
              <w:instrText xml:space="preserve"> PAGEREF _Toc494496064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038583BD" w14:textId="77777777" w:rsidR="00793AFA" w:rsidRDefault="00923E91">
          <w:pPr>
            <w:pStyle w:val="TDC3"/>
            <w:tabs>
              <w:tab w:val="right" w:leader="dot" w:pos="8630"/>
            </w:tabs>
            <w:rPr>
              <w:i w:val="0"/>
              <w:iCs w:val="0"/>
              <w:noProof/>
              <w:sz w:val="24"/>
              <w:szCs w:val="24"/>
              <w:lang w:eastAsia="es-ES_tradnl"/>
            </w:rPr>
          </w:pPr>
          <w:hyperlink w:anchor="_Toc494496065" w:history="1">
            <w:r w:rsidR="00793AFA" w:rsidRPr="006E58BE">
              <w:rPr>
                <w:rStyle w:val="Hipervnculo"/>
                <w:noProof/>
              </w:rPr>
              <w:t>4.2.1.  Compatibilidad con el Servidor</w:t>
            </w:r>
            <w:r w:rsidR="00793AFA">
              <w:rPr>
                <w:noProof/>
                <w:webHidden/>
              </w:rPr>
              <w:tab/>
            </w:r>
            <w:r w:rsidR="00793AFA">
              <w:rPr>
                <w:noProof/>
                <w:webHidden/>
              </w:rPr>
              <w:fldChar w:fldCharType="begin"/>
            </w:r>
            <w:r w:rsidR="00793AFA">
              <w:rPr>
                <w:noProof/>
                <w:webHidden/>
              </w:rPr>
              <w:instrText xml:space="preserve"> PAGEREF _Toc494496065 \h </w:instrText>
            </w:r>
            <w:r w:rsidR="00793AFA">
              <w:rPr>
                <w:noProof/>
                <w:webHidden/>
              </w:rPr>
            </w:r>
            <w:r w:rsidR="00793AFA">
              <w:rPr>
                <w:noProof/>
                <w:webHidden/>
              </w:rPr>
              <w:fldChar w:fldCharType="separate"/>
            </w:r>
            <w:r w:rsidR="00793AFA">
              <w:rPr>
                <w:noProof/>
                <w:webHidden/>
              </w:rPr>
              <w:t>33</w:t>
            </w:r>
            <w:r w:rsidR="00793AFA">
              <w:rPr>
                <w:noProof/>
                <w:webHidden/>
              </w:rPr>
              <w:fldChar w:fldCharType="end"/>
            </w:r>
          </w:hyperlink>
        </w:p>
        <w:p w14:paraId="341B9412" w14:textId="77777777" w:rsidR="00793AFA" w:rsidRDefault="00923E91">
          <w:pPr>
            <w:pStyle w:val="TDC2"/>
            <w:tabs>
              <w:tab w:val="right" w:leader="dot" w:pos="8630"/>
            </w:tabs>
            <w:rPr>
              <w:noProof/>
              <w:sz w:val="24"/>
              <w:szCs w:val="24"/>
              <w:lang w:eastAsia="es-ES_tradnl"/>
            </w:rPr>
          </w:pPr>
          <w:hyperlink w:anchor="_Toc494496066" w:history="1">
            <w:r w:rsidR="00793AFA" w:rsidRPr="006E58BE">
              <w:rPr>
                <w:rStyle w:val="Hipervnculo"/>
                <w:noProof/>
              </w:rPr>
              <w:t>4.3.  Funciones</w:t>
            </w:r>
            <w:r w:rsidR="00793AFA">
              <w:rPr>
                <w:noProof/>
                <w:webHidden/>
              </w:rPr>
              <w:tab/>
            </w:r>
            <w:r w:rsidR="00793AFA">
              <w:rPr>
                <w:noProof/>
                <w:webHidden/>
              </w:rPr>
              <w:fldChar w:fldCharType="begin"/>
            </w:r>
            <w:r w:rsidR="00793AFA">
              <w:rPr>
                <w:noProof/>
                <w:webHidden/>
              </w:rPr>
              <w:instrText xml:space="preserve"> PAGEREF _Toc494496066 \h </w:instrText>
            </w:r>
            <w:r w:rsidR="00793AFA">
              <w:rPr>
                <w:noProof/>
                <w:webHidden/>
              </w:rPr>
            </w:r>
            <w:r w:rsidR="00793AFA">
              <w:rPr>
                <w:noProof/>
                <w:webHidden/>
              </w:rPr>
              <w:fldChar w:fldCharType="separate"/>
            </w:r>
            <w:r w:rsidR="00793AFA">
              <w:rPr>
                <w:noProof/>
                <w:webHidden/>
              </w:rPr>
              <w:t>34</w:t>
            </w:r>
            <w:r w:rsidR="00793AFA">
              <w:rPr>
                <w:noProof/>
                <w:webHidden/>
              </w:rPr>
              <w:fldChar w:fldCharType="end"/>
            </w:r>
          </w:hyperlink>
        </w:p>
        <w:p w14:paraId="210C490A" w14:textId="77777777" w:rsidR="00793AFA" w:rsidRDefault="00923E91">
          <w:pPr>
            <w:pStyle w:val="TDC3"/>
            <w:tabs>
              <w:tab w:val="right" w:leader="dot" w:pos="8630"/>
            </w:tabs>
            <w:rPr>
              <w:i w:val="0"/>
              <w:iCs w:val="0"/>
              <w:noProof/>
              <w:sz w:val="24"/>
              <w:szCs w:val="24"/>
              <w:lang w:eastAsia="es-ES_tradnl"/>
            </w:rPr>
          </w:pPr>
          <w:hyperlink w:anchor="_Toc494496067" w:history="1">
            <w:r w:rsidR="00793AFA" w:rsidRPr="006E58BE">
              <w:rPr>
                <w:rStyle w:val="Hipervnculo"/>
                <w:noProof/>
              </w:rPr>
              <w:t>4.3.1.  Obtener pacientes</w:t>
            </w:r>
            <w:r w:rsidR="00793AFA">
              <w:rPr>
                <w:noProof/>
                <w:webHidden/>
              </w:rPr>
              <w:tab/>
            </w:r>
            <w:r w:rsidR="00793AFA">
              <w:rPr>
                <w:noProof/>
                <w:webHidden/>
              </w:rPr>
              <w:fldChar w:fldCharType="begin"/>
            </w:r>
            <w:r w:rsidR="00793AFA">
              <w:rPr>
                <w:noProof/>
                <w:webHidden/>
              </w:rPr>
              <w:instrText xml:space="preserve"> PAGEREF _Toc494496067 \h </w:instrText>
            </w:r>
            <w:r w:rsidR="00793AFA">
              <w:rPr>
                <w:noProof/>
                <w:webHidden/>
              </w:rPr>
            </w:r>
            <w:r w:rsidR="00793AFA">
              <w:rPr>
                <w:noProof/>
                <w:webHidden/>
              </w:rPr>
              <w:fldChar w:fldCharType="separate"/>
            </w:r>
            <w:r w:rsidR="00793AFA">
              <w:rPr>
                <w:noProof/>
                <w:webHidden/>
              </w:rPr>
              <w:t>34</w:t>
            </w:r>
            <w:r w:rsidR="00793AFA">
              <w:rPr>
                <w:noProof/>
                <w:webHidden/>
              </w:rPr>
              <w:fldChar w:fldCharType="end"/>
            </w:r>
          </w:hyperlink>
        </w:p>
        <w:p w14:paraId="6F5AB795" w14:textId="77777777" w:rsidR="00793AFA" w:rsidRDefault="00923E91">
          <w:pPr>
            <w:pStyle w:val="TDC3"/>
            <w:tabs>
              <w:tab w:val="right" w:leader="dot" w:pos="8630"/>
            </w:tabs>
            <w:rPr>
              <w:i w:val="0"/>
              <w:iCs w:val="0"/>
              <w:noProof/>
              <w:sz w:val="24"/>
              <w:szCs w:val="24"/>
              <w:lang w:eastAsia="es-ES_tradnl"/>
            </w:rPr>
          </w:pPr>
          <w:hyperlink w:anchor="_Toc494496068" w:history="1">
            <w:r w:rsidR="00793AFA" w:rsidRPr="006E58BE">
              <w:rPr>
                <w:rStyle w:val="Hipervnculo"/>
                <w:noProof/>
              </w:rPr>
              <w:t>4.3.2.  Borrar Paciente</w:t>
            </w:r>
            <w:r w:rsidR="00793AFA">
              <w:rPr>
                <w:noProof/>
                <w:webHidden/>
              </w:rPr>
              <w:tab/>
            </w:r>
            <w:r w:rsidR="00793AFA">
              <w:rPr>
                <w:noProof/>
                <w:webHidden/>
              </w:rPr>
              <w:fldChar w:fldCharType="begin"/>
            </w:r>
            <w:r w:rsidR="00793AFA">
              <w:rPr>
                <w:noProof/>
                <w:webHidden/>
              </w:rPr>
              <w:instrText xml:space="preserve"> PAGEREF _Toc494496068 \h </w:instrText>
            </w:r>
            <w:r w:rsidR="00793AFA">
              <w:rPr>
                <w:noProof/>
                <w:webHidden/>
              </w:rPr>
            </w:r>
            <w:r w:rsidR="00793AFA">
              <w:rPr>
                <w:noProof/>
                <w:webHidden/>
              </w:rPr>
              <w:fldChar w:fldCharType="separate"/>
            </w:r>
            <w:r w:rsidR="00793AFA">
              <w:rPr>
                <w:noProof/>
                <w:webHidden/>
              </w:rPr>
              <w:t>36</w:t>
            </w:r>
            <w:r w:rsidR="00793AFA">
              <w:rPr>
                <w:noProof/>
                <w:webHidden/>
              </w:rPr>
              <w:fldChar w:fldCharType="end"/>
            </w:r>
          </w:hyperlink>
        </w:p>
        <w:p w14:paraId="0641BCC1" w14:textId="77777777" w:rsidR="00793AFA" w:rsidRDefault="00923E91">
          <w:pPr>
            <w:pStyle w:val="TDC3"/>
            <w:tabs>
              <w:tab w:val="right" w:leader="dot" w:pos="8630"/>
            </w:tabs>
            <w:rPr>
              <w:i w:val="0"/>
              <w:iCs w:val="0"/>
              <w:noProof/>
              <w:sz w:val="24"/>
              <w:szCs w:val="24"/>
              <w:lang w:eastAsia="es-ES_tradnl"/>
            </w:rPr>
          </w:pPr>
          <w:hyperlink w:anchor="_Toc494496069" w:history="1">
            <w:r w:rsidR="00793AFA" w:rsidRPr="006E58BE">
              <w:rPr>
                <w:rStyle w:val="Hipervnculo"/>
                <w:noProof/>
              </w:rPr>
              <w:t>4.3.3.  Añadir un Paciente</w:t>
            </w:r>
            <w:r w:rsidR="00793AFA">
              <w:rPr>
                <w:noProof/>
                <w:webHidden/>
              </w:rPr>
              <w:tab/>
            </w:r>
            <w:r w:rsidR="00793AFA">
              <w:rPr>
                <w:noProof/>
                <w:webHidden/>
              </w:rPr>
              <w:fldChar w:fldCharType="begin"/>
            </w:r>
            <w:r w:rsidR="00793AFA">
              <w:rPr>
                <w:noProof/>
                <w:webHidden/>
              </w:rPr>
              <w:instrText xml:space="preserve"> PAGEREF _Toc494496069 \h </w:instrText>
            </w:r>
            <w:r w:rsidR="00793AFA">
              <w:rPr>
                <w:noProof/>
                <w:webHidden/>
              </w:rPr>
            </w:r>
            <w:r w:rsidR="00793AFA">
              <w:rPr>
                <w:noProof/>
                <w:webHidden/>
              </w:rPr>
              <w:fldChar w:fldCharType="separate"/>
            </w:r>
            <w:r w:rsidR="00793AFA">
              <w:rPr>
                <w:noProof/>
                <w:webHidden/>
              </w:rPr>
              <w:t>39</w:t>
            </w:r>
            <w:r w:rsidR="00793AFA">
              <w:rPr>
                <w:noProof/>
                <w:webHidden/>
              </w:rPr>
              <w:fldChar w:fldCharType="end"/>
            </w:r>
          </w:hyperlink>
        </w:p>
        <w:p w14:paraId="22F2E1B3" w14:textId="77777777" w:rsidR="00793AFA" w:rsidRDefault="00923E91">
          <w:pPr>
            <w:pStyle w:val="TDC3"/>
            <w:tabs>
              <w:tab w:val="right" w:leader="dot" w:pos="8630"/>
            </w:tabs>
            <w:rPr>
              <w:i w:val="0"/>
              <w:iCs w:val="0"/>
              <w:noProof/>
              <w:sz w:val="24"/>
              <w:szCs w:val="24"/>
              <w:lang w:eastAsia="es-ES_tradnl"/>
            </w:rPr>
          </w:pPr>
          <w:hyperlink w:anchor="_Toc494496070" w:history="1">
            <w:r w:rsidR="00793AFA" w:rsidRPr="006E58BE">
              <w:rPr>
                <w:rStyle w:val="Hipervnculo"/>
                <w:noProof/>
              </w:rPr>
              <w:t>4.3.4.  Obtener datos de movimiento de un paciente</w:t>
            </w:r>
            <w:r w:rsidR="00793AFA">
              <w:rPr>
                <w:noProof/>
                <w:webHidden/>
              </w:rPr>
              <w:tab/>
            </w:r>
            <w:r w:rsidR="00793AFA">
              <w:rPr>
                <w:noProof/>
                <w:webHidden/>
              </w:rPr>
              <w:fldChar w:fldCharType="begin"/>
            </w:r>
            <w:r w:rsidR="00793AFA">
              <w:rPr>
                <w:noProof/>
                <w:webHidden/>
              </w:rPr>
              <w:instrText xml:space="preserve"> PAGEREF _Toc494496070 \h </w:instrText>
            </w:r>
            <w:r w:rsidR="00793AFA">
              <w:rPr>
                <w:noProof/>
                <w:webHidden/>
              </w:rPr>
            </w:r>
            <w:r w:rsidR="00793AFA">
              <w:rPr>
                <w:noProof/>
                <w:webHidden/>
              </w:rPr>
              <w:fldChar w:fldCharType="separate"/>
            </w:r>
            <w:r w:rsidR="00793AFA">
              <w:rPr>
                <w:noProof/>
                <w:webHidden/>
              </w:rPr>
              <w:t>42</w:t>
            </w:r>
            <w:r w:rsidR="00793AFA">
              <w:rPr>
                <w:noProof/>
                <w:webHidden/>
              </w:rPr>
              <w:fldChar w:fldCharType="end"/>
            </w:r>
          </w:hyperlink>
        </w:p>
        <w:p w14:paraId="5AC96299" w14:textId="77777777" w:rsidR="00793AFA" w:rsidRDefault="00923E91">
          <w:pPr>
            <w:pStyle w:val="TDC3"/>
            <w:tabs>
              <w:tab w:val="right" w:leader="dot" w:pos="8630"/>
            </w:tabs>
            <w:rPr>
              <w:i w:val="0"/>
              <w:iCs w:val="0"/>
              <w:noProof/>
              <w:sz w:val="24"/>
              <w:szCs w:val="24"/>
              <w:lang w:eastAsia="es-ES_tradnl"/>
            </w:rPr>
          </w:pPr>
          <w:hyperlink w:anchor="_Toc494496071" w:history="1">
            <w:r w:rsidR="00793AFA" w:rsidRPr="006E58BE">
              <w:rPr>
                <w:rStyle w:val="Hipervnculo"/>
                <w:noProof/>
              </w:rPr>
              <w:t>4.3.5.  Añadir datos de movimiento</w:t>
            </w:r>
            <w:r w:rsidR="00793AFA">
              <w:rPr>
                <w:noProof/>
                <w:webHidden/>
              </w:rPr>
              <w:tab/>
            </w:r>
            <w:r w:rsidR="00793AFA">
              <w:rPr>
                <w:noProof/>
                <w:webHidden/>
              </w:rPr>
              <w:fldChar w:fldCharType="begin"/>
            </w:r>
            <w:r w:rsidR="00793AFA">
              <w:rPr>
                <w:noProof/>
                <w:webHidden/>
              </w:rPr>
              <w:instrText xml:space="preserve"> PAGEREF _Toc494496071 \h </w:instrText>
            </w:r>
            <w:r w:rsidR="00793AFA">
              <w:rPr>
                <w:noProof/>
                <w:webHidden/>
              </w:rPr>
            </w:r>
            <w:r w:rsidR="00793AFA">
              <w:rPr>
                <w:noProof/>
                <w:webHidden/>
              </w:rPr>
              <w:fldChar w:fldCharType="separate"/>
            </w:r>
            <w:r w:rsidR="00793AFA">
              <w:rPr>
                <w:noProof/>
                <w:webHidden/>
              </w:rPr>
              <w:t>46</w:t>
            </w:r>
            <w:r w:rsidR="00793AFA">
              <w:rPr>
                <w:noProof/>
                <w:webHidden/>
              </w:rPr>
              <w:fldChar w:fldCharType="end"/>
            </w:r>
          </w:hyperlink>
        </w:p>
        <w:p w14:paraId="7AD867DD" w14:textId="77777777" w:rsidR="00793AFA" w:rsidRDefault="00923E91">
          <w:pPr>
            <w:pStyle w:val="TDC3"/>
            <w:tabs>
              <w:tab w:val="right" w:leader="dot" w:pos="8630"/>
            </w:tabs>
            <w:rPr>
              <w:i w:val="0"/>
              <w:iCs w:val="0"/>
              <w:noProof/>
              <w:sz w:val="24"/>
              <w:szCs w:val="24"/>
              <w:lang w:eastAsia="es-ES_tradnl"/>
            </w:rPr>
          </w:pPr>
          <w:hyperlink w:anchor="_Toc494496072" w:history="1">
            <w:r w:rsidR="00793AFA" w:rsidRPr="006E58BE">
              <w:rPr>
                <w:rStyle w:val="Hipervnculo"/>
                <w:noProof/>
              </w:rPr>
              <w:t>4.3.6.  Borrar una sesión de movimientos</w:t>
            </w:r>
            <w:r w:rsidR="00793AFA">
              <w:rPr>
                <w:noProof/>
                <w:webHidden/>
              </w:rPr>
              <w:tab/>
            </w:r>
            <w:r w:rsidR="00793AFA">
              <w:rPr>
                <w:noProof/>
                <w:webHidden/>
              </w:rPr>
              <w:fldChar w:fldCharType="begin"/>
            </w:r>
            <w:r w:rsidR="00793AFA">
              <w:rPr>
                <w:noProof/>
                <w:webHidden/>
              </w:rPr>
              <w:instrText xml:space="preserve"> PAGEREF _Toc494496072 \h </w:instrText>
            </w:r>
            <w:r w:rsidR="00793AFA">
              <w:rPr>
                <w:noProof/>
                <w:webHidden/>
              </w:rPr>
            </w:r>
            <w:r w:rsidR="00793AFA">
              <w:rPr>
                <w:noProof/>
                <w:webHidden/>
              </w:rPr>
              <w:fldChar w:fldCharType="separate"/>
            </w:r>
            <w:r w:rsidR="00793AFA">
              <w:rPr>
                <w:noProof/>
                <w:webHidden/>
              </w:rPr>
              <w:t>50</w:t>
            </w:r>
            <w:r w:rsidR="00793AFA">
              <w:rPr>
                <w:noProof/>
                <w:webHidden/>
              </w:rPr>
              <w:fldChar w:fldCharType="end"/>
            </w:r>
          </w:hyperlink>
        </w:p>
        <w:p w14:paraId="5B1572C8" w14:textId="77777777" w:rsidR="00793AFA" w:rsidRDefault="00923E91">
          <w:pPr>
            <w:pStyle w:val="TDC3"/>
            <w:tabs>
              <w:tab w:val="right" w:leader="dot" w:pos="8630"/>
            </w:tabs>
            <w:rPr>
              <w:i w:val="0"/>
              <w:iCs w:val="0"/>
              <w:noProof/>
              <w:sz w:val="24"/>
              <w:szCs w:val="24"/>
              <w:lang w:eastAsia="es-ES_tradnl"/>
            </w:rPr>
          </w:pPr>
          <w:hyperlink w:anchor="_Toc494496073" w:history="1">
            <w:r w:rsidR="00793AFA" w:rsidRPr="006E58BE">
              <w:rPr>
                <w:rStyle w:val="Hipervnculo"/>
                <w:noProof/>
              </w:rPr>
              <w:t>4.3.7 Mostrar un gráfico de un movimiento</w:t>
            </w:r>
            <w:r w:rsidR="00793AFA">
              <w:rPr>
                <w:noProof/>
                <w:webHidden/>
              </w:rPr>
              <w:tab/>
            </w:r>
            <w:r w:rsidR="00793AFA">
              <w:rPr>
                <w:noProof/>
                <w:webHidden/>
              </w:rPr>
              <w:fldChar w:fldCharType="begin"/>
            </w:r>
            <w:r w:rsidR="00793AFA">
              <w:rPr>
                <w:noProof/>
                <w:webHidden/>
              </w:rPr>
              <w:instrText xml:space="preserve"> PAGEREF _Toc494496073 \h </w:instrText>
            </w:r>
            <w:r w:rsidR="00793AFA">
              <w:rPr>
                <w:noProof/>
                <w:webHidden/>
              </w:rPr>
            </w:r>
            <w:r w:rsidR="00793AFA">
              <w:rPr>
                <w:noProof/>
                <w:webHidden/>
              </w:rPr>
              <w:fldChar w:fldCharType="separate"/>
            </w:r>
            <w:r w:rsidR="00793AFA">
              <w:rPr>
                <w:noProof/>
                <w:webHidden/>
              </w:rPr>
              <w:t>52</w:t>
            </w:r>
            <w:r w:rsidR="00793AFA">
              <w:rPr>
                <w:noProof/>
                <w:webHidden/>
              </w:rPr>
              <w:fldChar w:fldCharType="end"/>
            </w:r>
          </w:hyperlink>
        </w:p>
        <w:p w14:paraId="60E15944" w14:textId="77777777" w:rsidR="00793AFA" w:rsidRDefault="00923E91">
          <w:pPr>
            <w:pStyle w:val="TDC3"/>
            <w:tabs>
              <w:tab w:val="right" w:leader="dot" w:pos="8630"/>
            </w:tabs>
            <w:rPr>
              <w:i w:val="0"/>
              <w:iCs w:val="0"/>
              <w:noProof/>
              <w:sz w:val="24"/>
              <w:szCs w:val="24"/>
              <w:lang w:eastAsia="es-ES_tradnl"/>
            </w:rPr>
          </w:pPr>
          <w:hyperlink w:anchor="_Toc494496074" w:history="1">
            <w:r w:rsidR="00793AFA" w:rsidRPr="006E58BE">
              <w:rPr>
                <w:rStyle w:val="Hipervnculo"/>
                <w:noProof/>
              </w:rPr>
              <w:t>4.3.8 Mostrar un gráfico de evolución de un movimiento</w:t>
            </w:r>
            <w:r w:rsidR="00793AFA">
              <w:rPr>
                <w:noProof/>
                <w:webHidden/>
              </w:rPr>
              <w:tab/>
            </w:r>
            <w:r w:rsidR="00793AFA">
              <w:rPr>
                <w:noProof/>
                <w:webHidden/>
              </w:rPr>
              <w:fldChar w:fldCharType="begin"/>
            </w:r>
            <w:r w:rsidR="00793AFA">
              <w:rPr>
                <w:noProof/>
                <w:webHidden/>
              </w:rPr>
              <w:instrText xml:space="preserve"> PAGEREF _Toc494496074 \h </w:instrText>
            </w:r>
            <w:r w:rsidR="00793AFA">
              <w:rPr>
                <w:noProof/>
                <w:webHidden/>
              </w:rPr>
            </w:r>
            <w:r w:rsidR="00793AFA">
              <w:rPr>
                <w:noProof/>
                <w:webHidden/>
              </w:rPr>
              <w:fldChar w:fldCharType="separate"/>
            </w:r>
            <w:r w:rsidR="00793AFA">
              <w:rPr>
                <w:noProof/>
                <w:webHidden/>
              </w:rPr>
              <w:t>55</w:t>
            </w:r>
            <w:r w:rsidR="00793AFA">
              <w:rPr>
                <w:noProof/>
                <w:webHidden/>
              </w:rPr>
              <w:fldChar w:fldCharType="end"/>
            </w:r>
          </w:hyperlink>
        </w:p>
        <w:p w14:paraId="402A7426" w14:textId="77777777" w:rsidR="00793AFA" w:rsidRDefault="00923E91">
          <w:pPr>
            <w:pStyle w:val="TDC2"/>
            <w:tabs>
              <w:tab w:val="right" w:leader="dot" w:pos="8630"/>
            </w:tabs>
            <w:rPr>
              <w:noProof/>
              <w:sz w:val="24"/>
              <w:szCs w:val="24"/>
              <w:lang w:eastAsia="es-ES_tradnl"/>
            </w:rPr>
          </w:pPr>
          <w:hyperlink w:anchor="_Toc494496075" w:history="1">
            <w:r w:rsidR="00793AFA" w:rsidRPr="006E58BE">
              <w:rPr>
                <w:rStyle w:val="Hipervnculo"/>
                <w:noProof/>
              </w:rPr>
              <w:t>4.4. Diagrama de flujo</w:t>
            </w:r>
            <w:r w:rsidR="00793AFA">
              <w:rPr>
                <w:noProof/>
                <w:webHidden/>
              </w:rPr>
              <w:tab/>
            </w:r>
            <w:r w:rsidR="00793AFA">
              <w:rPr>
                <w:noProof/>
                <w:webHidden/>
              </w:rPr>
              <w:fldChar w:fldCharType="begin"/>
            </w:r>
            <w:r w:rsidR="00793AFA">
              <w:rPr>
                <w:noProof/>
                <w:webHidden/>
              </w:rPr>
              <w:instrText xml:space="preserve"> PAGEREF _Toc494496075 \h </w:instrText>
            </w:r>
            <w:r w:rsidR="00793AFA">
              <w:rPr>
                <w:noProof/>
                <w:webHidden/>
              </w:rPr>
            </w:r>
            <w:r w:rsidR="00793AFA">
              <w:rPr>
                <w:noProof/>
                <w:webHidden/>
              </w:rPr>
              <w:fldChar w:fldCharType="separate"/>
            </w:r>
            <w:r w:rsidR="00793AFA">
              <w:rPr>
                <w:noProof/>
                <w:webHidden/>
              </w:rPr>
              <w:t>63</w:t>
            </w:r>
            <w:r w:rsidR="00793AFA">
              <w:rPr>
                <w:noProof/>
                <w:webHidden/>
              </w:rPr>
              <w:fldChar w:fldCharType="end"/>
            </w:r>
          </w:hyperlink>
        </w:p>
        <w:p w14:paraId="37B6A59B"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76" w:history="1">
            <w:r w:rsidR="00793AFA" w:rsidRPr="006E58BE">
              <w:rPr>
                <w:rStyle w:val="Hipervnculo"/>
                <w:noProof/>
              </w:rPr>
              <w:t>5.  Pruebas</w:t>
            </w:r>
            <w:r w:rsidR="00793AFA">
              <w:rPr>
                <w:noProof/>
                <w:webHidden/>
              </w:rPr>
              <w:tab/>
            </w:r>
            <w:r w:rsidR="00793AFA">
              <w:rPr>
                <w:noProof/>
                <w:webHidden/>
              </w:rPr>
              <w:fldChar w:fldCharType="begin"/>
            </w:r>
            <w:r w:rsidR="00793AFA">
              <w:rPr>
                <w:noProof/>
                <w:webHidden/>
              </w:rPr>
              <w:instrText xml:space="preserve"> PAGEREF _Toc494496076 \h </w:instrText>
            </w:r>
            <w:r w:rsidR="00793AFA">
              <w:rPr>
                <w:noProof/>
                <w:webHidden/>
              </w:rPr>
            </w:r>
            <w:r w:rsidR="00793AFA">
              <w:rPr>
                <w:noProof/>
                <w:webHidden/>
              </w:rPr>
              <w:fldChar w:fldCharType="separate"/>
            </w:r>
            <w:r w:rsidR="00793AFA">
              <w:rPr>
                <w:noProof/>
                <w:webHidden/>
              </w:rPr>
              <w:t>64</w:t>
            </w:r>
            <w:r w:rsidR="00793AFA">
              <w:rPr>
                <w:noProof/>
                <w:webHidden/>
              </w:rPr>
              <w:fldChar w:fldCharType="end"/>
            </w:r>
          </w:hyperlink>
        </w:p>
        <w:p w14:paraId="74FBEFF1" w14:textId="77777777" w:rsidR="00793AFA" w:rsidRDefault="00923E91">
          <w:pPr>
            <w:pStyle w:val="TDC2"/>
            <w:tabs>
              <w:tab w:val="right" w:leader="dot" w:pos="8630"/>
            </w:tabs>
            <w:rPr>
              <w:noProof/>
              <w:sz w:val="24"/>
              <w:szCs w:val="24"/>
              <w:lang w:eastAsia="es-ES_tradnl"/>
            </w:rPr>
          </w:pPr>
          <w:hyperlink w:anchor="_Toc494496077" w:history="1">
            <w:r w:rsidR="00793AFA" w:rsidRPr="006E58BE">
              <w:rPr>
                <w:rStyle w:val="Hipervnculo"/>
                <w:noProof/>
              </w:rPr>
              <w:t>5.1.  Pruebas de sistema</w:t>
            </w:r>
            <w:r w:rsidR="00793AFA">
              <w:rPr>
                <w:noProof/>
                <w:webHidden/>
              </w:rPr>
              <w:tab/>
            </w:r>
            <w:r w:rsidR="00793AFA">
              <w:rPr>
                <w:noProof/>
                <w:webHidden/>
              </w:rPr>
              <w:fldChar w:fldCharType="begin"/>
            </w:r>
            <w:r w:rsidR="00793AFA">
              <w:rPr>
                <w:noProof/>
                <w:webHidden/>
              </w:rPr>
              <w:instrText xml:space="preserve"> PAGEREF _Toc494496077 \h </w:instrText>
            </w:r>
            <w:r w:rsidR="00793AFA">
              <w:rPr>
                <w:noProof/>
                <w:webHidden/>
              </w:rPr>
            </w:r>
            <w:r w:rsidR="00793AFA">
              <w:rPr>
                <w:noProof/>
                <w:webHidden/>
              </w:rPr>
              <w:fldChar w:fldCharType="separate"/>
            </w:r>
            <w:r w:rsidR="00793AFA">
              <w:rPr>
                <w:noProof/>
                <w:webHidden/>
              </w:rPr>
              <w:t>64</w:t>
            </w:r>
            <w:r w:rsidR="00793AFA">
              <w:rPr>
                <w:noProof/>
                <w:webHidden/>
              </w:rPr>
              <w:fldChar w:fldCharType="end"/>
            </w:r>
          </w:hyperlink>
        </w:p>
        <w:p w14:paraId="0030D914" w14:textId="77777777" w:rsidR="00793AFA" w:rsidRDefault="00923E91">
          <w:pPr>
            <w:pStyle w:val="TDC3"/>
            <w:tabs>
              <w:tab w:val="right" w:leader="dot" w:pos="8630"/>
            </w:tabs>
            <w:rPr>
              <w:i w:val="0"/>
              <w:iCs w:val="0"/>
              <w:noProof/>
              <w:sz w:val="24"/>
              <w:szCs w:val="24"/>
              <w:lang w:eastAsia="es-ES_tradnl"/>
            </w:rPr>
          </w:pPr>
          <w:hyperlink w:anchor="_Toc494496078" w:history="1">
            <w:r w:rsidR="00793AFA" w:rsidRPr="006E58BE">
              <w:rPr>
                <w:rStyle w:val="Hipervnculo"/>
                <w:noProof/>
              </w:rPr>
              <w:t>5.1.1.  Obtener pacientes</w:t>
            </w:r>
            <w:r w:rsidR="00793AFA">
              <w:rPr>
                <w:noProof/>
                <w:webHidden/>
              </w:rPr>
              <w:tab/>
            </w:r>
            <w:r w:rsidR="00793AFA">
              <w:rPr>
                <w:noProof/>
                <w:webHidden/>
              </w:rPr>
              <w:fldChar w:fldCharType="begin"/>
            </w:r>
            <w:r w:rsidR="00793AFA">
              <w:rPr>
                <w:noProof/>
                <w:webHidden/>
              </w:rPr>
              <w:instrText xml:space="preserve"> PAGEREF _Toc494496078 \h </w:instrText>
            </w:r>
            <w:r w:rsidR="00793AFA">
              <w:rPr>
                <w:noProof/>
                <w:webHidden/>
              </w:rPr>
            </w:r>
            <w:r w:rsidR="00793AFA">
              <w:rPr>
                <w:noProof/>
                <w:webHidden/>
              </w:rPr>
              <w:fldChar w:fldCharType="separate"/>
            </w:r>
            <w:r w:rsidR="00793AFA">
              <w:rPr>
                <w:noProof/>
                <w:webHidden/>
              </w:rPr>
              <w:t>65</w:t>
            </w:r>
            <w:r w:rsidR="00793AFA">
              <w:rPr>
                <w:noProof/>
                <w:webHidden/>
              </w:rPr>
              <w:fldChar w:fldCharType="end"/>
            </w:r>
          </w:hyperlink>
        </w:p>
        <w:p w14:paraId="6D0496B9" w14:textId="77777777" w:rsidR="00793AFA" w:rsidRDefault="00923E91">
          <w:pPr>
            <w:pStyle w:val="TDC3"/>
            <w:tabs>
              <w:tab w:val="right" w:leader="dot" w:pos="8630"/>
            </w:tabs>
            <w:rPr>
              <w:i w:val="0"/>
              <w:iCs w:val="0"/>
              <w:noProof/>
              <w:sz w:val="24"/>
              <w:szCs w:val="24"/>
              <w:lang w:eastAsia="es-ES_tradnl"/>
            </w:rPr>
          </w:pPr>
          <w:hyperlink w:anchor="_Toc494496079" w:history="1">
            <w:r w:rsidR="00793AFA" w:rsidRPr="006E58BE">
              <w:rPr>
                <w:rStyle w:val="Hipervnculo"/>
                <w:noProof/>
              </w:rPr>
              <w:t>5.1.2.  Añadir un paciente</w:t>
            </w:r>
            <w:r w:rsidR="00793AFA">
              <w:rPr>
                <w:noProof/>
                <w:webHidden/>
              </w:rPr>
              <w:tab/>
            </w:r>
            <w:r w:rsidR="00793AFA">
              <w:rPr>
                <w:noProof/>
                <w:webHidden/>
              </w:rPr>
              <w:fldChar w:fldCharType="begin"/>
            </w:r>
            <w:r w:rsidR="00793AFA">
              <w:rPr>
                <w:noProof/>
                <w:webHidden/>
              </w:rPr>
              <w:instrText xml:space="preserve"> PAGEREF _Toc494496079 \h </w:instrText>
            </w:r>
            <w:r w:rsidR="00793AFA">
              <w:rPr>
                <w:noProof/>
                <w:webHidden/>
              </w:rPr>
            </w:r>
            <w:r w:rsidR="00793AFA">
              <w:rPr>
                <w:noProof/>
                <w:webHidden/>
              </w:rPr>
              <w:fldChar w:fldCharType="separate"/>
            </w:r>
            <w:r w:rsidR="00793AFA">
              <w:rPr>
                <w:noProof/>
                <w:webHidden/>
              </w:rPr>
              <w:t>65</w:t>
            </w:r>
            <w:r w:rsidR="00793AFA">
              <w:rPr>
                <w:noProof/>
                <w:webHidden/>
              </w:rPr>
              <w:fldChar w:fldCharType="end"/>
            </w:r>
          </w:hyperlink>
        </w:p>
        <w:p w14:paraId="64173BD4" w14:textId="77777777" w:rsidR="00793AFA" w:rsidRDefault="00923E91">
          <w:pPr>
            <w:pStyle w:val="TDC3"/>
            <w:tabs>
              <w:tab w:val="right" w:leader="dot" w:pos="8630"/>
            </w:tabs>
            <w:rPr>
              <w:i w:val="0"/>
              <w:iCs w:val="0"/>
              <w:noProof/>
              <w:sz w:val="24"/>
              <w:szCs w:val="24"/>
              <w:lang w:eastAsia="es-ES_tradnl"/>
            </w:rPr>
          </w:pPr>
          <w:hyperlink w:anchor="_Toc494496080" w:history="1">
            <w:r w:rsidR="00793AFA" w:rsidRPr="006E58BE">
              <w:rPr>
                <w:rStyle w:val="Hipervnculo"/>
                <w:noProof/>
              </w:rPr>
              <w:t>5.1.3.  Borrar un paciente</w:t>
            </w:r>
            <w:r w:rsidR="00793AFA">
              <w:rPr>
                <w:noProof/>
                <w:webHidden/>
              </w:rPr>
              <w:tab/>
            </w:r>
            <w:r w:rsidR="00793AFA">
              <w:rPr>
                <w:noProof/>
                <w:webHidden/>
              </w:rPr>
              <w:fldChar w:fldCharType="begin"/>
            </w:r>
            <w:r w:rsidR="00793AFA">
              <w:rPr>
                <w:noProof/>
                <w:webHidden/>
              </w:rPr>
              <w:instrText xml:space="preserve"> PAGEREF _Toc494496080 \h </w:instrText>
            </w:r>
            <w:r w:rsidR="00793AFA">
              <w:rPr>
                <w:noProof/>
                <w:webHidden/>
              </w:rPr>
            </w:r>
            <w:r w:rsidR="00793AFA">
              <w:rPr>
                <w:noProof/>
                <w:webHidden/>
              </w:rPr>
              <w:fldChar w:fldCharType="separate"/>
            </w:r>
            <w:r w:rsidR="00793AFA">
              <w:rPr>
                <w:noProof/>
                <w:webHidden/>
              </w:rPr>
              <w:t>66</w:t>
            </w:r>
            <w:r w:rsidR="00793AFA">
              <w:rPr>
                <w:noProof/>
                <w:webHidden/>
              </w:rPr>
              <w:fldChar w:fldCharType="end"/>
            </w:r>
          </w:hyperlink>
        </w:p>
        <w:p w14:paraId="6A5F2F92" w14:textId="77777777" w:rsidR="00793AFA" w:rsidRDefault="00923E91">
          <w:pPr>
            <w:pStyle w:val="TDC3"/>
            <w:tabs>
              <w:tab w:val="right" w:leader="dot" w:pos="8630"/>
            </w:tabs>
            <w:rPr>
              <w:i w:val="0"/>
              <w:iCs w:val="0"/>
              <w:noProof/>
              <w:sz w:val="24"/>
              <w:szCs w:val="24"/>
              <w:lang w:eastAsia="es-ES_tradnl"/>
            </w:rPr>
          </w:pPr>
          <w:hyperlink w:anchor="_Toc494496081" w:history="1">
            <w:r w:rsidR="00793AFA" w:rsidRPr="006E58BE">
              <w:rPr>
                <w:rStyle w:val="Hipervnculo"/>
                <w:noProof/>
              </w:rPr>
              <w:t>5.1.4.  Obtener datos de movimiento de un paciente</w:t>
            </w:r>
            <w:r w:rsidR="00793AFA">
              <w:rPr>
                <w:noProof/>
                <w:webHidden/>
              </w:rPr>
              <w:tab/>
            </w:r>
            <w:r w:rsidR="00793AFA">
              <w:rPr>
                <w:noProof/>
                <w:webHidden/>
              </w:rPr>
              <w:fldChar w:fldCharType="begin"/>
            </w:r>
            <w:r w:rsidR="00793AFA">
              <w:rPr>
                <w:noProof/>
                <w:webHidden/>
              </w:rPr>
              <w:instrText xml:space="preserve"> PAGEREF _Toc494496081 \h </w:instrText>
            </w:r>
            <w:r w:rsidR="00793AFA">
              <w:rPr>
                <w:noProof/>
                <w:webHidden/>
              </w:rPr>
            </w:r>
            <w:r w:rsidR="00793AFA">
              <w:rPr>
                <w:noProof/>
                <w:webHidden/>
              </w:rPr>
              <w:fldChar w:fldCharType="separate"/>
            </w:r>
            <w:r w:rsidR="00793AFA">
              <w:rPr>
                <w:noProof/>
                <w:webHidden/>
              </w:rPr>
              <w:t>68</w:t>
            </w:r>
            <w:r w:rsidR="00793AFA">
              <w:rPr>
                <w:noProof/>
                <w:webHidden/>
              </w:rPr>
              <w:fldChar w:fldCharType="end"/>
            </w:r>
          </w:hyperlink>
        </w:p>
        <w:p w14:paraId="60B0E208" w14:textId="77777777" w:rsidR="00793AFA" w:rsidRDefault="00923E91">
          <w:pPr>
            <w:pStyle w:val="TDC3"/>
            <w:tabs>
              <w:tab w:val="right" w:leader="dot" w:pos="8630"/>
            </w:tabs>
            <w:rPr>
              <w:i w:val="0"/>
              <w:iCs w:val="0"/>
              <w:noProof/>
              <w:sz w:val="24"/>
              <w:szCs w:val="24"/>
              <w:lang w:eastAsia="es-ES_tradnl"/>
            </w:rPr>
          </w:pPr>
          <w:hyperlink w:anchor="_Toc494496082" w:history="1">
            <w:r w:rsidR="00793AFA" w:rsidRPr="006E58BE">
              <w:rPr>
                <w:rStyle w:val="Hipervnculo"/>
                <w:noProof/>
              </w:rPr>
              <w:t>5.1.5.  Añadir datos de movimiento</w:t>
            </w:r>
            <w:r w:rsidR="00793AFA">
              <w:rPr>
                <w:noProof/>
                <w:webHidden/>
              </w:rPr>
              <w:tab/>
            </w:r>
            <w:r w:rsidR="00793AFA">
              <w:rPr>
                <w:noProof/>
                <w:webHidden/>
              </w:rPr>
              <w:fldChar w:fldCharType="begin"/>
            </w:r>
            <w:r w:rsidR="00793AFA">
              <w:rPr>
                <w:noProof/>
                <w:webHidden/>
              </w:rPr>
              <w:instrText xml:space="preserve"> PAGEREF _Toc494496082 \h </w:instrText>
            </w:r>
            <w:r w:rsidR="00793AFA">
              <w:rPr>
                <w:noProof/>
                <w:webHidden/>
              </w:rPr>
            </w:r>
            <w:r w:rsidR="00793AFA">
              <w:rPr>
                <w:noProof/>
                <w:webHidden/>
              </w:rPr>
              <w:fldChar w:fldCharType="separate"/>
            </w:r>
            <w:r w:rsidR="00793AFA">
              <w:rPr>
                <w:noProof/>
                <w:webHidden/>
              </w:rPr>
              <w:t>69</w:t>
            </w:r>
            <w:r w:rsidR="00793AFA">
              <w:rPr>
                <w:noProof/>
                <w:webHidden/>
              </w:rPr>
              <w:fldChar w:fldCharType="end"/>
            </w:r>
          </w:hyperlink>
        </w:p>
        <w:p w14:paraId="7CDC3F9E" w14:textId="77777777" w:rsidR="00793AFA" w:rsidRDefault="00923E91">
          <w:pPr>
            <w:pStyle w:val="TDC3"/>
            <w:tabs>
              <w:tab w:val="right" w:leader="dot" w:pos="8630"/>
            </w:tabs>
            <w:rPr>
              <w:i w:val="0"/>
              <w:iCs w:val="0"/>
              <w:noProof/>
              <w:sz w:val="24"/>
              <w:szCs w:val="24"/>
              <w:lang w:eastAsia="es-ES_tradnl"/>
            </w:rPr>
          </w:pPr>
          <w:hyperlink w:anchor="_Toc494496083" w:history="1">
            <w:r w:rsidR="00793AFA" w:rsidRPr="006E58BE">
              <w:rPr>
                <w:rStyle w:val="Hipervnculo"/>
                <w:noProof/>
              </w:rPr>
              <w:t>5.1.6.  Borrar una sesión de movimientos</w:t>
            </w:r>
            <w:r w:rsidR="00793AFA">
              <w:rPr>
                <w:noProof/>
                <w:webHidden/>
              </w:rPr>
              <w:tab/>
            </w:r>
            <w:r w:rsidR="00793AFA">
              <w:rPr>
                <w:noProof/>
                <w:webHidden/>
              </w:rPr>
              <w:fldChar w:fldCharType="begin"/>
            </w:r>
            <w:r w:rsidR="00793AFA">
              <w:rPr>
                <w:noProof/>
                <w:webHidden/>
              </w:rPr>
              <w:instrText xml:space="preserve"> PAGEREF _Toc494496083 \h </w:instrText>
            </w:r>
            <w:r w:rsidR="00793AFA">
              <w:rPr>
                <w:noProof/>
                <w:webHidden/>
              </w:rPr>
            </w:r>
            <w:r w:rsidR="00793AFA">
              <w:rPr>
                <w:noProof/>
                <w:webHidden/>
              </w:rPr>
              <w:fldChar w:fldCharType="separate"/>
            </w:r>
            <w:r w:rsidR="00793AFA">
              <w:rPr>
                <w:noProof/>
                <w:webHidden/>
              </w:rPr>
              <w:t>69</w:t>
            </w:r>
            <w:r w:rsidR="00793AFA">
              <w:rPr>
                <w:noProof/>
                <w:webHidden/>
              </w:rPr>
              <w:fldChar w:fldCharType="end"/>
            </w:r>
          </w:hyperlink>
        </w:p>
        <w:p w14:paraId="28819420" w14:textId="77777777" w:rsidR="00793AFA" w:rsidRDefault="00923E91">
          <w:pPr>
            <w:pStyle w:val="TDC3"/>
            <w:tabs>
              <w:tab w:val="right" w:leader="dot" w:pos="8630"/>
            </w:tabs>
            <w:rPr>
              <w:i w:val="0"/>
              <w:iCs w:val="0"/>
              <w:noProof/>
              <w:sz w:val="24"/>
              <w:szCs w:val="24"/>
              <w:lang w:eastAsia="es-ES_tradnl"/>
            </w:rPr>
          </w:pPr>
          <w:hyperlink w:anchor="_Toc494496084" w:history="1">
            <w:r w:rsidR="00793AFA" w:rsidRPr="006E58BE">
              <w:rPr>
                <w:rStyle w:val="Hipervnculo"/>
                <w:noProof/>
              </w:rPr>
              <w:t>5.1.7. Mostrar un gráfico de un movimiento</w:t>
            </w:r>
            <w:r w:rsidR="00793AFA">
              <w:rPr>
                <w:noProof/>
                <w:webHidden/>
              </w:rPr>
              <w:tab/>
            </w:r>
            <w:r w:rsidR="00793AFA">
              <w:rPr>
                <w:noProof/>
                <w:webHidden/>
              </w:rPr>
              <w:fldChar w:fldCharType="begin"/>
            </w:r>
            <w:r w:rsidR="00793AFA">
              <w:rPr>
                <w:noProof/>
                <w:webHidden/>
              </w:rPr>
              <w:instrText xml:space="preserve"> PAGEREF _Toc494496084 \h </w:instrText>
            </w:r>
            <w:r w:rsidR="00793AFA">
              <w:rPr>
                <w:noProof/>
                <w:webHidden/>
              </w:rPr>
            </w:r>
            <w:r w:rsidR="00793AFA">
              <w:rPr>
                <w:noProof/>
                <w:webHidden/>
              </w:rPr>
              <w:fldChar w:fldCharType="separate"/>
            </w:r>
            <w:r w:rsidR="00793AFA">
              <w:rPr>
                <w:noProof/>
                <w:webHidden/>
              </w:rPr>
              <w:t>71</w:t>
            </w:r>
            <w:r w:rsidR="00793AFA">
              <w:rPr>
                <w:noProof/>
                <w:webHidden/>
              </w:rPr>
              <w:fldChar w:fldCharType="end"/>
            </w:r>
          </w:hyperlink>
        </w:p>
        <w:p w14:paraId="0E1C4FB1" w14:textId="77777777" w:rsidR="00793AFA" w:rsidRDefault="00923E91">
          <w:pPr>
            <w:pStyle w:val="TDC3"/>
            <w:tabs>
              <w:tab w:val="right" w:leader="dot" w:pos="8630"/>
            </w:tabs>
            <w:rPr>
              <w:i w:val="0"/>
              <w:iCs w:val="0"/>
              <w:noProof/>
              <w:sz w:val="24"/>
              <w:szCs w:val="24"/>
              <w:lang w:eastAsia="es-ES_tradnl"/>
            </w:rPr>
          </w:pPr>
          <w:hyperlink w:anchor="_Toc494496085" w:history="1">
            <w:r w:rsidR="00793AFA" w:rsidRPr="006E58BE">
              <w:rPr>
                <w:rStyle w:val="Hipervnculo"/>
                <w:noProof/>
              </w:rPr>
              <w:t>5.1.8. Mostrar un gráfico de evolución de un movimiento</w:t>
            </w:r>
            <w:r w:rsidR="00793AFA">
              <w:rPr>
                <w:noProof/>
                <w:webHidden/>
              </w:rPr>
              <w:tab/>
            </w:r>
            <w:r w:rsidR="00793AFA">
              <w:rPr>
                <w:noProof/>
                <w:webHidden/>
              </w:rPr>
              <w:fldChar w:fldCharType="begin"/>
            </w:r>
            <w:r w:rsidR="00793AFA">
              <w:rPr>
                <w:noProof/>
                <w:webHidden/>
              </w:rPr>
              <w:instrText xml:space="preserve"> PAGEREF _Toc494496085 \h </w:instrText>
            </w:r>
            <w:r w:rsidR="00793AFA">
              <w:rPr>
                <w:noProof/>
                <w:webHidden/>
              </w:rPr>
            </w:r>
            <w:r w:rsidR="00793AFA">
              <w:rPr>
                <w:noProof/>
                <w:webHidden/>
              </w:rPr>
              <w:fldChar w:fldCharType="separate"/>
            </w:r>
            <w:r w:rsidR="00793AFA">
              <w:rPr>
                <w:noProof/>
                <w:webHidden/>
              </w:rPr>
              <w:t>72</w:t>
            </w:r>
            <w:r w:rsidR="00793AFA">
              <w:rPr>
                <w:noProof/>
                <w:webHidden/>
              </w:rPr>
              <w:fldChar w:fldCharType="end"/>
            </w:r>
          </w:hyperlink>
        </w:p>
        <w:p w14:paraId="6F29F863"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86" w:history="1">
            <w:r w:rsidR="00793AFA" w:rsidRPr="006E58BE">
              <w:rPr>
                <w:rStyle w:val="Hipervnculo"/>
                <w:noProof/>
              </w:rPr>
              <w:t>6.  Resultados y conclusiones</w:t>
            </w:r>
            <w:r w:rsidR="00793AFA">
              <w:rPr>
                <w:noProof/>
                <w:webHidden/>
              </w:rPr>
              <w:tab/>
            </w:r>
            <w:r w:rsidR="00793AFA">
              <w:rPr>
                <w:noProof/>
                <w:webHidden/>
              </w:rPr>
              <w:fldChar w:fldCharType="begin"/>
            </w:r>
            <w:r w:rsidR="00793AFA">
              <w:rPr>
                <w:noProof/>
                <w:webHidden/>
              </w:rPr>
              <w:instrText xml:space="preserve"> PAGEREF _Toc494496086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382AEBEC" w14:textId="77777777" w:rsidR="00793AFA" w:rsidRDefault="00923E91">
          <w:pPr>
            <w:pStyle w:val="TDC2"/>
            <w:tabs>
              <w:tab w:val="right" w:leader="dot" w:pos="8630"/>
            </w:tabs>
            <w:rPr>
              <w:noProof/>
              <w:sz w:val="24"/>
              <w:szCs w:val="24"/>
              <w:lang w:eastAsia="es-ES_tradnl"/>
            </w:rPr>
          </w:pPr>
          <w:hyperlink w:anchor="_Toc494496087" w:history="1">
            <w:r w:rsidR="00793AFA" w:rsidRPr="006E58BE">
              <w:rPr>
                <w:rStyle w:val="Hipervnculo"/>
                <w:noProof/>
              </w:rPr>
              <w:t>6.1.  Resultados</w:t>
            </w:r>
            <w:r w:rsidR="00793AFA">
              <w:rPr>
                <w:noProof/>
                <w:webHidden/>
              </w:rPr>
              <w:tab/>
            </w:r>
            <w:r w:rsidR="00793AFA">
              <w:rPr>
                <w:noProof/>
                <w:webHidden/>
              </w:rPr>
              <w:fldChar w:fldCharType="begin"/>
            </w:r>
            <w:r w:rsidR="00793AFA">
              <w:rPr>
                <w:noProof/>
                <w:webHidden/>
              </w:rPr>
              <w:instrText xml:space="preserve"> PAGEREF _Toc494496087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61A97D3F" w14:textId="77777777" w:rsidR="00793AFA" w:rsidRDefault="00923E91">
          <w:pPr>
            <w:pStyle w:val="TDC2"/>
            <w:tabs>
              <w:tab w:val="right" w:leader="dot" w:pos="8630"/>
            </w:tabs>
            <w:rPr>
              <w:noProof/>
              <w:sz w:val="24"/>
              <w:szCs w:val="24"/>
              <w:lang w:eastAsia="es-ES_tradnl"/>
            </w:rPr>
          </w:pPr>
          <w:hyperlink w:anchor="_Toc494496088" w:history="1">
            <w:r w:rsidR="00793AFA" w:rsidRPr="006E58BE">
              <w:rPr>
                <w:rStyle w:val="Hipervnculo"/>
                <w:noProof/>
              </w:rPr>
              <w:t>6.2. Conclusiones</w:t>
            </w:r>
            <w:r w:rsidR="00793AFA">
              <w:rPr>
                <w:noProof/>
                <w:webHidden/>
              </w:rPr>
              <w:tab/>
            </w:r>
            <w:r w:rsidR="00793AFA">
              <w:rPr>
                <w:noProof/>
                <w:webHidden/>
              </w:rPr>
              <w:fldChar w:fldCharType="begin"/>
            </w:r>
            <w:r w:rsidR="00793AFA">
              <w:rPr>
                <w:noProof/>
                <w:webHidden/>
              </w:rPr>
              <w:instrText xml:space="preserve"> PAGEREF _Toc494496088 \h </w:instrText>
            </w:r>
            <w:r w:rsidR="00793AFA">
              <w:rPr>
                <w:noProof/>
                <w:webHidden/>
              </w:rPr>
            </w:r>
            <w:r w:rsidR="00793AFA">
              <w:rPr>
                <w:noProof/>
                <w:webHidden/>
              </w:rPr>
              <w:fldChar w:fldCharType="separate"/>
            </w:r>
            <w:r w:rsidR="00793AFA">
              <w:rPr>
                <w:noProof/>
                <w:webHidden/>
              </w:rPr>
              <w:t>73</w:t>
            </w:r>
            <w:r w:rsidR="00793AFA">
              <w:rPr>
                <w:noProof/>
                <w:webHidden/>
              </w:rPr>
              <w:fldChar w:fldCharType="end"/>
            </w:r>
          </w:hyperlink>
        </w:p>
        <w:p w14:paraId="3E36C2C9" w14:textId="77777777" w:rsidR="00793AFA" w:rsidRDefault="00923E91">
          <w:pPr>
            <w:pStyle w:val="TDC2"/>
            <w:tabs>
              <w:tab w:val="right" w:leader="dot" w:pos="8630"/>
            </w:tabs>
            <w:rPr>
              <w:noProof/>
              <w:sz w:val="24"/>
              <w:szCs w:val="24"/>
              <w:lang w:eastAsia="es-ES_tradnl"/>
            </w:rPr>
          </w:pPr>
          <w:hyperlink w:anchor="_Toc494496089" w:history="1">
            <w:r w:rsidR="00793AFA" w:rsidRPr="006E58BE">
              <w:rPr>
                <w:rStyle w:val="Hipervnculo"/>
                <w:noProof/>
              </w:rPr>
              <w:t>6.3. Líneas de trabajo futuras</w:t>
            </w:r>
            <w:r w:rsidR="00793AFA">
              <w:rPr>
                <w:noProof/>
                <w:webHidden/>
              </w:rPr>
              <w:tab/>
            </w:r>
            <w:r w:rsidR="00793AFA">
              <w:rPr>
                <w:noProof/>
                <w:webHidden/>
              </w:rPr>
              <w:fldChar w:fldCharType="begin"/>
            </w:r>
            <w:r w:rsidR="00793AFA">
              <w:rPr>
                <w:noProof/>
                <w:webHidden/>
              </w:rPr>
              <w:instrText xml:space="preserve"> PAGEREF _Toc494496089 \h </w:instrText>
            </w:r>
            <w:r w:rsidR="00793AFA">
              <w:rPr>
                <w:noProof/>
                <w:webHidden/>
              </w:rPr>
            </w:r>
            <w:r w:rsidR="00793AFA">
              <w:rPr>
                <w:noProof/>
                <w:webHidden/>
              </w:rPr>
              <w:fldChar w:fldCharType="separate"/>
            </w:r>
            <w:r w:rsidR="00793AFA">
              <w:rPr>
                <w:noProof/>
                <w:webHidden/>
              </w:rPr>
              <w:t>74</w:t>
            </w:r>
            <w:r w:rsidR="00793AFA">
              <w:rPr>
                <w:noProof/>
                <w:webHidden/>
              </w:rPr>
              <w:fldChar w:fldCharType="end"/>
            </w:r>
          </w:hyperlink>
        </w:p>
        <w:p w14:paraId="55DB7E3F" w14:textId="77777777" w:rsidR="00793AFA" w:rsidRDefault="00923E91">
          <w:pPr>
            <w:pStyle w:val="TDC1"/>
            <w:tabs>
              <w:tab w:val="right" w:leader="dot" w:pos="8630"/>
            </w:tabs>
            <w:rPr>
              <w:rFonts w:asciiTheme="minorHAnsi" w:hAnsiTheme="minorHAnsi"/>
              <w:b w:val="0"/>
              <w:bCs w:val="0"/>
              <w:noProof/>
              <w:color w:val="auto"/>
              <w:lang w:eastAsia="es-ES_tradnl"/>
            </w:rPr>
          </w:pPr>
          <w:hyperlink w:anchor="_Toc494496090" w:history="1">
            <w:r w:rsidR="00793AFA" w:rsidRPr="006E58BE">
              <w:rPr>
                <w:rStyle w:val="Hipervnculo"/>
                <w:noProof/>
              </w:rPr>
              <w:t>7.  GitHub</w:t>
            </w:r>
            <w:r w:rsidR="00793AFA">
              <w:rPr>
                <w:noProof/>
                <w:webHidden/>
              </w:rPr>
              <w:tab/>
            </w:r>
            <w:r w:rsidR="00793AFA">
              <w:rPr>
                <w:noProof/>
                <w:webHidden/>
              </w:rPr>
              <w:fldChar w:fldCharType="begin"/>
            </w:r>
            <w:r w:rsidR="00793AFA">
              <w:rPr>
                <w:noProof/>
                <w:webHidden/>
              </w:rPr>
              <w:instrText xml:space="preserve"> PAGEREF _Toc494496090 \h </w:instrText>
            </w:r>
            <w:r w:rsidR="00793AFA">
              <w:rPr>
                <w:noProof/>
                <w:webHidden/>
              </w:rPr>
            </w:r>
            <w:r w:rsidR="00793AFA">
              <w:rPr>
                <w:noProof/>
                <w:webHidden/>
              </w:rPr>
              <w:fldChar w:fldCharType="separate"/>
            </w:r>
            <w:r w:rsidR="00793AFA">
              <w:rPr>
                <w:noProof/>
                <w:webHidden/>
              </w:rPr>
              <w:t>75</w:t>
            </w:r>
            <w:r w:rsidR="00793AFA">
              <w:rPr>
                <w:noProof/>
                <w:webHidden/>
              </w:rPr>
              <w:fldChar w:fldCharType="end"/>
            </w:r>
          </w:hyperlink>
        </w:p>
        <w:p w14:paraId="57132E47" w14:textId="6555536C" w:rsidR="00793AFA" w:rsidRDefault="00793AFA">
          <w:r>
            <w:rPr>
              <w:b/>
              <w:bCs/>
              <w:noProof/>
            </w:rPr>
            <w:fldChar w:fldCharType="end"/>
          </w:r>
        </w:p>
      </w:sdtContent>
    </w:sdt>
    <w:p w14:paraId="1F6E63D0" w14:textId="2F143153" w:rsidR="00E653AA" w:rsidRPr="0040221C" w:rsidRDefault="00E653AA">
      <w:pPr>
        <w:pStyle w:val="TDC1"/>
      </w:pPr>
    </w:p>
    <w:p w14:paraId="09675540" w14:textId="77777777" w:rsidR="00771A3F" w:rsidRDefault="00771A3F" w:rsidP="000365A9">
      <w:pPr>
        <w:pStyle w:val="Ttulo1"/>
      </w:pPr>
      <w:bookmarkStart w:id="1" w:name="_Toc364792184"/>
      <w:bookmarkStart w:id="2" w:name="_Toc366229201"/>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3" w:name="_Toc494475982"/>
      <w:bookmarkStart w:id="4" w:name="_Toc494496032"/>
      <w:r>
        <w:lastRenderedPageBreak/>
        <w:t xml:space="preserve">1.  </w:t>
      </w:r>
      <w:r w:rsidR="00D51A6F" w:rsidRPr="0040221C">
        <w:t>Introducción</w:t>
      </w:r>
      <w:bookmarkEnd w:id="1"/>
      <w:bookmarkEnd w:id="2"/>
      <w:bookmarkEnd w:id="3"/>
      <w:bookmarkEnd w:id="4"/>
    </w:p>
    <w:p w14:paraId="3B71BC70" w14:textId="77777777" w:rsidR="00771A3F" w:rsidRPr="00771A3F" w:rsidRDefault="00771A3F" w:rsidP="00793AFA"/>
    <w:p w14:paraId="76E1122E" w14:textId="77777777" w:rsidR="0079203F" w:rsidRDefault="0079203F" w:rsidP="000B6B32">
      <w:bookmarkStart w:id="5" w:name="_Toc364792185"/>
      <w:bookmarkStart w:id="6" w:name="_Toc366229202"/>
    </w:p>
    <w:bookmarkEnd w:id="5"/>
    <w:bookmarkEnd w:id="6"/>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7" w:name="_Toc366229203"/>
    </w:p>
    <w:p w14:paraId="57D2FAEB" w14:textId="2C0EEED3" w:rsidR="00D51A6F" w:rsidRDefault="000365A9" w:rsidP="00D51A6F">
      <w:pPr>
        <w:pStyle w:val="Ttulo1"/>
      </w:pPr>
      <w:bookmarkStart w:id="8" w:name="_Toc494475983"/>
      <w:bookmarkStart w:id="9" w:name="_Toc494496033"/>
      <w:r>
        <w:lastRenderedPageBreak/>
        <w:t xml:space="preserve">2.  </w:t>
      </w:r>
      <w:r w:rsidR="00E653AA" w:rsidRPr="0040221C">
        <w:t>Estado del arte</w:t>
      </w:r>
      <w:bookmarkEnd w:id="7"/>
      <w:bookmarkEnd w:id="8"/>
      <w:bookmarkEnd w:id="9"/>
    </w:p>
    <w:p w14:paraId="21870265" w14:textId="77777777" w:rsidR="00BD1DD1" w:rsidRDefault="00BD1DD1" w:rsidP="00877555"/>
    <w:p w14:paraId="5373A99B" w14:textId="53ECD876" w:rsidR="00BD1DD1" w:rsidRDefault="000365A9" w:rsidP="0028735F">
      <w:pPr>
        <w:pStyle w:val="Ttulo2"/>
      </w:pPr>
      <w:bookmarkStart w:id="10" w:name="_Toc494475984"/>
      <w:bookmarkStart w:id="11" w:name="_Toc494496034"/>
      <w:r>
        <w:t xml:space="preserve">2.1.  </w:t>
      </w:r>
      <w:r w:rsidR="00BD1DD1">
        <w:t>Diseño de web estático</w:t>
      </w:r>
      <w:bookmarkEnd w:id="10"/>
      <w:bookmarkEnd w:id="11"/>
    </w:p>
    <w:p w14:paraId="7B81D7BE" w14:textId="40390F78" w:rsidR="00BD1DD1" w:rsidRDefault="000365A9" w:rsidP="0028735F">
      <w:pPr>
        <w:pStyle w:val="Ttulo3"/>
      </w:pPr>
      <w:bookmarkStart w:id="12" w:name="_Toc494475985"/>
      <w:bookmarkStart w:id="13" w:name="_Toc494496035"/>
      <w:r>
        <w:t xml:space="preserve">2.1.1.  </w:t>
      </w:r>
      <w:r w:rsidR="00BD1DD1">
        <w:t>HTML</w:t>
      </w:r>
      <w:bookmarkEnd w:id="12"/>
      <w:bookmarkEnd w:id="13"/>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14"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Ttulo3"/>
      </w:pPr>
      <w:bookmarkStart w:id="15" w:name="_Toc494475986"/>
      <w:bookmarkStart w:id="16" w:name="_Toc494496036"/>
      <w:r>
        <w:t xml:space="preserve">2.1.2.  </w:t>
      </w:r>
      <w:r w:rsidR="00BD1DD1">
        <w:t>CSS</w:t>
      </w:r>
      <w:bookmarkEnd w:id="15"/>
      <w:bookmarkEnd w:id="16"/>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28710CE5" w:rsidR="00E21D4D" w:rsidRPr="001A2DEE" w:rsidRDefault="00E21D4D" w:rsidP="0028735F">
      <w:r>
        <w:t>Para mi página web he compartido una hoja de estilos para definir el aspecto de l</w:t>
      </w:r>
      <w:ins w:id="17" w:author="GONZALEZ DIAZ, BORJA" w:date="2017-09-30T11:55:00Z">
        <w:r w:rsidR="002E479F">
          <w:t>o</w:t>
        </w:r>
      </w:ins>
      <w:del w:id="18"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19"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p>
    <w:p w14:paraId="5999EE03" w14:textId="33498228" w:rsidR="000E3AE4" w:rsidRDefault="000E3AE4" w:rsidP="00A54BEB">
      <w:pPr>
        <w:pStyle w:val="Ttulo3"/>
      </w:pPr>
      <w:bookmarkStart w:id="20" w:name="_Toc494475987"/>
      <w:bookmarkStart w:id="21" w:name="_Toc494496037"/>
      <w:r>
        <w:lastRenderedPageBreak/>
        <w:t>2.</w:t>
      </w:r>
      <w:r w:rsidR="00F45CE8">
        <w:t>1.3.</w:t>
      </w:r>
      <w:r>
        <w:t xml:space="preserve">  Java</w:t>
      </w:r>
      <w:r w:rsidR="008725F9">
        <w:t>S</w:t>
      </w:r>
      <w:r>
        <w:t>cript</w:t>
      </w:r>
      <w:bookmarkEnd w:id="20"/>
      <w:bookmarkEnd w:id="21"/>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22" w:author="Rodrigo García" w:date="2017-09-29T10:18:00Z">
        <w:r w:rsidR="00044CA7">
          <w:t>o</w:t>
        </w:r>
      </w:ins>
      <w:r>
        <w:t xml:space="preserve">, lo que quiere decir que el navegador interpreta el </w:t>
      </w:r>
      <w:proofErr w:type="gramStart"/>
      <w:r>
        <w:t>código línea</w:t>
      </w:r>
      <w:proofErr w:type="gramEnd"/>
      <w:r>
        <w:t xml:space="preserve">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23" w:name="_Toc494475988"/>
      <w:bookmarkStart w:id="24" w:name="_Toc494496038"/>
      <w:r>
        <w:rPr>
          <w:shd w:val="clear" w:color="auto" w:fill="FFFFFF"/>
        </w:rPr>
        <w:t>2.1.4.  Chart.js</w:t>
      </w:r>
      <w:bookmarkEnd w:id="23"/>
      <w:bookmarkEnd w:id="24"/>
    </w:p>
    <w:p w14:paraId="5F706B3F" w14:textId="77777777" w:rsidR="00F45CE8" w:rsidRDefault="00F45CE8" w:rsidP="00F45CE8"/>
    <w:p w14:paraId="76CF3FD4" w14:textId="50FC2B07" w:rsidR="00F45CE8" w:rsidRDefault="00F45CE8" w:rsidP="00F45CE8">
      <w:r>
        <w:t xml:space="preserve">Chart.js es una plataforma de JavaScript que nos permite crear gráficos </w:t>
      </w:r>
      <w:del w:id="25" w:author="GONZALEZ DIAZ, BORJA" w:date="2017-09-30T11:56:00Z">
        <w:r w:rsidDel="002E479F">
          <w:delText>simples</w:delText>
        </w:r>
      </w:del>
      <w:ins w:id="26"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Prrafodelista"/>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Ttulo3"/>
      </w:pPr>
      <w:bookmarkStart w:id="27" w:name="_Toc494475989"/>
      <w:bookmarkStart w:id="28" w:name="_Toc494496039"/>
      <w:r>
        <w:t>2.1.5.  Papa Parse</w:t>
      </w:r>
      <w:bookmarkEnd w:id="27"/>
      <w:bookmarkEnd w:id="28"/>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 xml:space="preserve">El análisis sintáctico con la conversión se realizan, además, de forma </w:t>
      </w:r>
      <w:proofErr w:type="gramStart"/>
      <w:r>
        <w:t>inversa(</w:t>
      </w:r>
      <w:proofErr w:type="gramEnd"/>
      <w:r>
        <w:t>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Ttulo2"/>
      </w:pPr>
      <w:bookmarkStart w:id="29" w:name="_Toc494475990"/>
      <w:bookmarkStart w:id="30" w:name="_Toc494496040"/>
      <w:r>
        <w:t>2.</w:t>
      </w:r>
      <w:r w:rsidR="00F45CE8">
        <w:t>2.</w:t>
      </w:r>
      <w:r>
        <w:t xml:space="preserve">  </w:t>
      </w:r>
      <w:r w:rsidR="005A7297">
        <w:t>Diseño del lado del Servidor</w:t>
      </w:r>
      <w:bookmarkEnd w:id="29"/>
      <w:bookmarkEnd w:id="30"/>
    </w:p>
    <w:p w14:paraId="704FE563" w14:textId="77777777" w:rsidR="005A7297" w:rsidRDefault="005A7297" w:rsidP="005A7297"/>
    <w:p w14:paraId="441FEC0B" w14:textId="17AF3D30" w:rsidR="005A7297" w:rsidRPr="005A7297" w:rsidRDefault="005A7297" w:rsidP="005A7297">
      <w:pPr>
        <w:pStyle w:val="Ttulo3"/>
      </w:pPr>
      <w:bookmarkStart w:id="31" w:name="_Toc494475991"/>
      <w:bookmarkStart w:id="32" w:name="_Toc494496041"/>
      <w:r>
        <w:t>2.2.1. NodeJS</w:t>
      </w:r>
      <w:bookmarkEnd w:id="31"/>
      <w:bookmarkEnd w:id="32"/>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33" w:author="Rodrigo García" w:date="2017-09-29T10:19:00Z">
        <w:r w:rsidR="00044CA7">
          <w:t>h</w:t>
        </w:r>
      </w:ins>
      <w:r w:rsidR="00F45CE8">
        <w:t xml:space="preserve">a sido </w:t>
      </w:r>
      <w:r>
        <w:t>desarrollado por Google. Este motor permite a Node</w:t>
      </w:r>
      <w:ins w:id="34"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Ttulo3"/>
      </w:pPr>
      <w:bookmarkStart w:id="35" w:name="_Toc494475992"/>
      <w:bookmarkStart w:id="36" w:name="_Toc494496042"/>
      <w:r>
        <w:t>2.</w:t>
      </w:r>
      <w:r w:rsidR="005A7297">
        <w:t>2</w:t>
      </w:r>
      <w:r>
        <w:t>.</w:t>
      </w:r>
      <w:r w:rsidR="00F45CE8">
        <w:t>1</w:t>
      </w:r>
      <w:r>
        <w:t xml:space="preserve"> </w:t>
      </w:r>
      <w:r w:rsidR="00EA0671">
        <w:t>Express.js</w:t>
      </w:r>
      <w:bookmarkEnd w:id="35"/>
      <w:bookmarkEnd w:id="36"/>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389B89CE" w:rsidR="000567E5" w:rsidRDefault="00860F9D" w:rsidP="00FE6B96">
      <w:pPr>
        <w:pStyle w:val="Prrafodelista"/>
        <w:numPr>
          <w:ilvl w:val="0"/>
          <w:numId w:val="20"/>
        </w:numPr>
      </w:pPr>
      <w:r>
        <w:t>Ejecución</w:t>
      </w:r>
      <w:r w:rsidR="000567E5">
        <w:t xml:space="preserve"> sencilla que permite generar aplicaciones rápidamente.</w:t>
      </w:r>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37" w:name="_Toc494475993"/>
      <w:bookmarkStart w:id="38" w:name="_Toc494496043"/>
      <w:r>
        <w:t>2</w:t>
      </w:r>
      <w:r w:rsidR="005A7297">
        <w:t>.2</w:t>
      </w:r>
      <w:r w:rsidR="00F45CE8">
        <w:t>.</w:t>
      </w:r>
      <w:r w:rsidR="00BA4BD5">
        <w:t>2</w:t>
      </w:r>
      <w:r w:rsidR="00F45CE8">
        <w:t>.</w:t>
      </w:r>
      <w:r>
        <w:t xml:space="preserve">  </w:t>
      </w:r>
      <w:r w:rsidR="001B143F">
        <w:t>Socket</w:t>
      </w:r>
      <w:r w:rsidR="00E1467C">
        <w:t>.io</w:t>
      </w:r>
      <w:bookmarkEnd w:id="37"/>
      <w:bookmarkEnd w:id="38"/>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w:t>
      </w:r>
      <w:r>
        <w:lastRenderedPageBreak/>
        <w:t xml:space="preserve">tienen prácticamente la misma API. Al igual que Node.js, Socket.io presenta una arquitectura orientada a eventos. </w:t>
      </w:r>
    </w:p>
    <w:p w14:paraId="52732D80" w14:textId="77777777" w:rsidR="00B24E68" w:rsidRDefault="00B24E68" w:rsidP="001B143F"/>
    <w:p w14:paraId="666ACF18" w14:textId="39626F1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39" w:name="_Toc494475994"/>
      <w:bookmarkStart w:id="40" w:name="_Toc494496044"/>
      <w:r>
        <w:t xml:space="preserve">2.3.  </w:t>
      </w:r>
      <w:r w:rsidR="006E178F">
        <w:t>Bases de Datos</w:t>
      </w:r>
      <w:bookmarkEnd w:id="39"/>
      <w:bookmarkEnd w:id="40"/>
    </w:p>
    <w:p w14:paraId="5D0632E7" w14:textId="77777777" w:rsidR="00506C74" w:rsidRDefault="00506C74" w:rsidP="00155116"/>
    <w:p w14:paraId="51DBA3B4" w14:textId="5BBF3FBA" w:rsidR="00506C74" w:rsidRDefault="00506C74" w:rsidP="00155116">
      <w:r>
        <w:t>Los sistemas de gestión de datos (DBMS) proporcionan la capacidad de almacenarinformación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E5F7AAC"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37446BE6" w:rsidR="00155116" w:rsidRDefault="00155116" w:rsidP="004B4F98"/>
    <w:p w14:paraId="71B21A6E" w14:textId="77777777" w:rsidR="00155116" w:rsidRDefault="00155116" w:rsidP="004B4F98"/>
    <w:p w14:paraId="43E8A178" w14:textId="3D5D99CC" w:rsidR="00DB6D47" w:rsidRDefault="00DB6D47" w:rsidP="004B4F98">
      <w:r>
        <w:rPr>
          <w:noProof/>
          <w:lang w:eastAsia="es-ES_tradnl"/>
        </w:rPr>
        <w:lastRenderedPageBreak/>
        <w:drawing>
          <wp:anchor distT="0" distB="0" distL="114300" distR="114300" simplePos="0" relativeHeight="251663360" behindDoc="0" locked="0" layoutInCell="1" allowOverlap="1" wp14:anchorId="0E033A12" wp14:editId="0BCA39E9">
            <wp:simplePos x="0" y="0"/>
            <wp:positionH relativeFrom="column">
              <wp:posOffset>1881505</wp:posOffset>
            </wp:positionH>
            <wp:positionV relativeFrom="paragraph">
              <wp:posOffset>-223520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rsidP="004B4F98"/>
    <w:p w14:paraId="4932A6EA" w14:textId="77777777" w:rsidR="00B74D7C" w:rsidRDefault="00B74D7C" w:rsidP="00DE077C">
      <w:pPr>
        <w:pStyle w:val="Ttulo3"/>
      </w:pPr>
    </w:p>
    <w:p w14:paraId="76477541" w14:textId="04BC2637" w:rsidR="00DE077C" w:rsidRDefault="000365A9" w:rsidP="00DE077C">
      <w:pPr>
        <w:pStyle w:val="Ttulo3"/>
      </w:pPr>
      <w:bookmarkStart w:id="41" w:name="_Toc494475995"/>
      <w:bookmarkStart w:id="42" w:name="_Toc494496045"/>
      <w:r>
        <w:t xml:space="preserve">2.3.1.  </w:t>
      </w:r>
      <w:r w:rsidR="00DE077C">
        <w:t>SQLite</w:t>
      </w:r>
      <w:bookmarkEnd w:id="41"/>
      <w:bookmarkEnd w:id="42"/>
    </w:p>
    <w:p w14:paraId="09383402" w14:textId="77777777" w:rsidR="00E653AA" w:rsidRDefault="00E653AA" w:rsidP="00E653AA"/>
    <w:p w14:paraId="7F96FE9F" w14:textId="13E952DD"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proofErr w:type="gramStart"/>
      <w:r w:rsidR="00CC6FD2">
        <w:t>Éste</w:t>
      </w:r>
      <w:proofErr w:type="gramEnd"/>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53FF3AD" w:rsidR="00BA0233" w:rsidRDefault="00BA0233" w:rsidP="00BA0233">
      <w:pPr>
        <w:pStyle w:val="Prrafodelista"/>
        <w:numPr>
          <w:ilvl w:val="0"/>
          <w:numId w:val="25"/>
        </w:numPr>
      </w:pPr>
      <w:r>
        <w:t xml:space="preserve">Durabilidad: Las transacciones realizadas aseguran que los datos se guarden de forma permanente, incluso cuando el sistema falle, por lo que los datos han de almacenarse en una memoria no volátil. </w:t>
      </w:r>
    </w:p>
    <w:p w14:paraId="5E764597" w14:textId="77777777" w:rsidR="009139CA" w:rsidRDefault="009139CA" w:rsidP="008854BA"/>
    <w:p w14:paraId="1814A930" w14:textId="77777777" w:rsidR="00E7422F" w:rsidRDefault="00E7422F" w:rsidP="008854BA"/>
    <w:p w14:paraId="547C89CD" w14:textId="5EB31AB6"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w:t>
      </w:r>
      <w:r w:rsidR="006C0892">
        <w:lastRenderedPageBreak/>
        <w:t xml:space="preserve">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 w14:paraId="3D5F51EC" w14:textId="76B3518C" w:rsidR="004E4A72" w:rsidRDefault="001E2E93" w:rsidP="00333F5F">
      <w:bookmarkStart w:id="43" w:name="_Toc364792191"/>
      <w:bookmarkStart w:id="44"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 </w:t>
      </w:r>
    </w:p>
    <w:p w14:paraId="243BC8FB" w14:textId="77777777" w:rsidR="004E4A72" w:rsidRDefault="004E4A72" w:rsidP="00333F5F"/>
    <w:p w14:paraId="2499FFEE" w14:textId="43D4851E" w:rsidR="004E4A72" w:rsidRDefault="000365A9" w:rsidP="004407E6">
      <w:pPr>
        <w:pStyle w:val="Ttulo2"/>
      </w:pPr>
      <w:bookmarkStart w:id="45" w:name="_Toc494475996"/>
      <w:bookmarkStart w:id="46" w:name="_Toc494496046"/>
      <w:r>
        <w:t xml:space="preserve">2.4.  </w:t>
      </w:r>
      <w:r w:rsidR="00C74956">
        <w:t>Sensor Inercial</w:t>
      </w:r>
      <w:r w:rsidR="00734C62">
        <w:t xml:space="preserve"> - IMU</w:t>
      </w:r>
      <w:bookmarkEnd w:id="45"/>
      <w:bookmarkEnd w:id="46"/>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47" w:name="_Toc494475997"/>
      <w:bookmarkStart w:id="48" w:name="_Toc494496047"/>
      <w:r>
        <w:t xml:space="preserve">2.4.1.  </w:t>
      </w:r>
      <w:r w:rsidR="004407E6">
        <w:t>Werium Basic Pro</w:t>
      </w:r>
      <w:bookmarkEnd w:id="47"/>
      <w:bookmarkEnd w:id="48"/>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lastRenderedPageBreak/>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eastAsia="es-ES_tradnl"/>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Default="009B590A" w:rsidP="009B590A">
      <w:pPr>
        <w:tabs>
          <w:tab w:val="left" w:pos="2820"/>
        </w:tabs>
      </w:pPr>
      <w:r>
        <w:t xml:space="preserve">                                           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RDefault="00C313C3" w:rsidP="00D51A6F">
      <w:pPr>
        <w:pStyle w:val="Ttulo1"/>
      </w:pPr>
      <w:bookmarkStart w:id="49" w:name="_Toc494475998"/>
      <w:bookmarkStart w:id="50" w:name="_Toc494496048"/>
    </w:p>
    <w:p w14:paraId="7EFB3A11" w14:textId="77777777" w:rsidR="00C313C3" w:rsidRDefault="00C313C3" w:rsidP="00433396"/>
    <w:p w14:paraId="06EFA2E1" w14:textId="77777777" w:rsidR="00C313C3" w:rsidRPr="00C313C3" w:rsidRDefault="00C313C3" w:rsidP="00433396"/>
    <w:p w14:paraId="703BDB27" w14:textId="68E0CED1" w:rsidR="00D51A6F" w:rsidRPr="0040221C" w:rsidRDefault="000365A9" w:rsidP="00D51A6F">
      <w:pPr>
        <w:pStyle w:val="Ttulo1"/>
      </w:pPr>
      <w:r>
        <w:lastRenderedPageBreak/>
        <w:t xml:space="preserve">3.  </w:t>
      </w:r>
      <w:r w:rsidR="00D51A6F" w:rsidRPr="0040221C">
        <w:t>Diseño</w:t>
      </w:r>
      <w:bookmarkEnd w:id="43"/>
      <w:bookmarkEnd w:id="44"/>
      <w:bookmarkEnd w:id="49"/>
      <w:bookmarkEnd w:id="50"/>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51" w:name="_Toc364792192"/>
      <w:bookmarkStart w:id="52" w:name="_Toc366229212"/>
      <w:bookmarkStart w:id="53" w:name="_Toc494475999"/>
      <w:bookmarkStart w:id="54" w:name="_Toc494496049"/>
      <w:r>
        <w:t xml:space="preserve">3.1.  </w:t>
      </w:r>
      <w:r w:rsidR="00D51A6F" w:rsidRPr="0040221C">
        <w:t>Descripción del problema</w:t>
      </w:r>
      <w:bookmarkEnd w:id="51"/>
      <w:bookmarkEnd w:id="52"/>
      <w:bookmarkEnd w:id="53"/>
      <w:bookmarkEnd w:id="54"/>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55" w:name="_Toc364792193"/>
      <w:bookmarkStart w:id="56" w:name="_Toc366229213"/>
      <w:bookmarkStart w:id="57" w:name="_Toc494476000"/>
      <w:bookmarkStart w:id="58" w:name="_Toc494496050"/>
      <w:r>
        <w:t xml:space="preserve">3.2.  </w:t>
      </w:r>
      <w:r w:rsidR="00D51A6F" w:rsidRPr="0040221C">
        <w:t>Requisitos</w:t>
      </w:r>
      <w:bookmarkEnd w:id="55"/>
      <w:bookmarkEnd w:id="56"/>
      <w:bookmarkEnd w:id="57"/>
      <w:bookmarkEnd w:id="58"/>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59" w:name="_Toc366229214"/>
      <w:bookmarkStart w:id="60" w:name="_Toc494476001"/>
      <w:bookmarkStart w:id="61" w:name="_Toc494496051"/>
      <w:r>
        <w:t xml:space="preserve">3.2.1.  </w:t>
      </w:r>
      <w:r w:rsidR="009F3C87" w:rsidRPr="0040221C">
        <w:t>Requisitos Funcionales</w:t>
      </w:r>
      <w:bookmarkEnd w:id="59"/>
      <w:bookmarkEnd w:id="60"/>
      <w:bookmarkEnd w:id="61"/>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62" w:name="_Toc366229215"/>
      <w:bookmarkStart w:id="63" w:name="_Toc494476002"/>
      <w:bookmarkStart w:id="64" w:name="_Toc494496052"/>
      <w:r>
        <w:t xml:space="preserve">3.2.2.  </w:t>
      </w:r>
      <w:r w:rsidR="009F3C87" w:rsidRPr="0040221C">
        <w:t>Requisitos no Funcionales</w:t>
      </w:r>
      <w:bookmarkEnd w:id="62"/>
      <w:bookmarkEnd w:id="63"/>
      <w:bookmarkEnd w:id="64"/>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65" w:name="_Toc364792194"/>
      <w:bookmarkStart w:id="66" w:name="_Toc366229216"/>
      <w:bookmarkStart w:id="67" w:name="_Toc494476003"/>
      <w:bookmarkStart w:id="68" w:name="_Toc494496053"/>
      <w:r>
        <w:t xml:space="preserve">3.3.  </w:t>
      </w:r>
      <w:r w:rsidR="00D51A6F" w:rsidRPr="0040221C">
        <w:t>Casos de uso</w:t>
      </w:r>
      <w:bookmarkEnd w:id="65"/>
      <w:bookmarkEnd w:id="66"/>
      <w:bookmarkEnd w:id="67"/>
      <w:bookmarkEnd w:id="68"/>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 xml:space="preserve">El servidor añade el set de datos de movimientos </w:t>
            </w:r>
            <w:proofErr w:type="gramStart"/>
            <w:r>
              <w:t>al la base</w:t>
            </w:r>
            <w:proofErr w:type="gramEnd"/>
            <w:r>
              <w:t xml:space="preserv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3051821B" w:rsidR="001C7F5D" w:rsidRDefault="001C7F5D" w:rsidP="001C7F5D">
            <w:r w:rsidRPr="00210365">
              <w:t xml:space="preserve">El usuario muestra </w:t>
            </w:r>
            <w:proofErr w:type="gramStart"/>
            <w:r w:rsidRPr="00210365">
              <w:t>un movimientos</w:t>
            </w:r>
            <w:proofErr w:type="gramEnd"/>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69" w:author="GONZALEZ DIAZ, BORJA" w:date="2017-09-29T19:01:00Z"/>
        </w:rPr>
      </w:pPr>
    </w:p>
    <w:p w14:paraId="0E87AF55" w14:textId="77777777" w:rsidR="00BE7488" w:rsidDel="00103BEA" w:rsidRDefault="00BE7488" w:rsidP="00BE7488">
      <w:pPr>
        <w:rPr>
          <w:del w:id="70"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71" w:author="Borja Gonzalez" w:date="2017-09-28T15:51:00Z"/>
        </w:trPr>
        <w:tc>
          <w:tcPr>
            <w:tcW w:w="862" w:type="dxa"/>
            <w:vAlign w:val="center"/>
          </w:tcPr>
          <w:p w14:paraId="3E658CAA" w14:textId="77777777" w:rsidR="00532ADB" w:rsidRDefault="00532ADB" w:rsidP="00E671BF">
            <w:pPr>
              <w:rPr>
                <w:ins w:id="72" w:author="Borja Gonzalez" w:date="2017-09-28T15:51:00Z"/>
              </w:rPr>
            </w:pPr>
            <w:bookmarkStart w:id="73" w:name="_Toc364792196"/>
            <w:bookmarkStart w:id="74" w:name="_Toc366229218"/>
          </w:p>
          <w:p w14:paraId="159EC5D4" w14:textId="02A1E1DB" w:rsidR="00817C73" w:rsidDel="00532ADB" w:rsidRDefault="00817C73" w:rsidP="0093234F">
            <w:pPr>
              <w:rPr>
                <w:del w:id="75" w:author="Borja Gonzalez" w:date="2017-09-28T15:51:00Z"/>
              </w:rPr>
            </w:pPr>
            <w:del w:id="76"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77" w:author="Borja Gonzalez" w:date="2017-09-28T15:51:00Z"/>
              </w:rPr>
            </w:pPr>
            <w:del w:id="78"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79" w:author="Borja Gonzalez" w:date="2017-09-28T15:51:00Z"/>
              </w:rPr>
            </w:pPr>
            <w:del w:id="80"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81" w:author="Borja Gonzalez" w:date="2017-09-28T15:51:00Z"/>
              </w:rPr>
            </w:pPr>
            <w:del w:id="82"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83" w:author="Borja Gonzalez" w:date="2017-09-28T15:51:00Z"/>
              </w:rPr>
            </w:pPr>
            <w:del w:id="84"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85" w:author="Borja Gonzalez" w:date="2017-09-28T15:51:00Z"/>
              </w:rPr>
            </w:pPr>
            <w:del w:id="86"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87" w:author="Borja Gonzalez" w:date="2017-09-28T15:51:00Z"/>
              </w:rPr>
            </w:pPr>
            <w:del w:id="88"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89" w:author="Borja Gonzalez" w:date="2017-09-28T15:51:00Z"/>
              </w:rPr>
            </w:pPr>
            <w:del w:id="90"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91" w:author="Borja Gonzalez" w:date="2017-09-28T15:51:00Z"/>
              </w:rPr>
            </w:pPr>
            <w:del w:id="92"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93" w:author="Borja Gonzalez" w:date="2017-09-28T15:51:00Z"/>
              </w:rPr>
            </w:pPr>
            <w:del w:id="94"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95" w:author="Borja Gonzalez" w:date="2017-09-28T15:51:00Z"/>
              </w:rPr>
            </w:pPr>
            <w:del w:id="96"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97" w:author="Borja Gonzalez" w:date="2017-09-28T15:51:00Z"/>
              </w:rPr>
            </w:pPr>
            <w:del w:id="98"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99" w:author="Borja Gonzalez" w:date="2017-09-28T15:51:00Z"/>
              </w:rPr>
            </w:pPr>
            <w:del w:id="100"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01" w:author="Borja Gonzalez" w:date="2017-09-28T15:51:00Z"/>
              </w:rPr>
            </w:pPr>
            <w:del w:id="102"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03" w:author="Borja Gonzalez" w:date="2017-09-28T15:51:00Z"/>
              </w:rPr>
            </w:pPr>
            <w:del w:id="104" w:author="Borja Gonzalez" w:date="2017-09-28T15:51:00Z">
              <w:r w:rsidDel="00532ADB">
                <w:delText>RF9</w:delText>
              </w:r>
            </w:del>
          </w:p>
        </w:tc>
      </w:tr>
      <w:tr w:rsidR="00532ADB" w:rsidDel="00532ADB" w14:paraId="5DEE165A" w14:textId="45A5E47D" w:rsidTr="00532ADB">
        <w:trPr>
          <w:cantSplit/>
          <w:trHeight w:val="490"/>
          <w:del w:id="105" w:author="Borja Gonzalez" w:date="2017-09-28T15:51:00Z"/>
        </w:trPr>
        <w:tc>
          <w:tcPr>
            <w:tcW w:w="862" w:type="dxa"/>
            <w:vAlign w:val="center"/>
          </w:tcPr>
          <w:p w14:paraId="7F7ED463" w14:textId="1F6B909D" w:rsidR="00817C73" w:rsidDel="00532ADB" w:rsidRDefault="00817C73" w:rsidP="0093234F">
            <w:pPr>
              <w:rPr>
                <w:del w:id="106" w:author="Borja Gonzalez" w:date="2017-09-28T15:51:00Z"/>
              </w:rPr>
            </w:pPr>
            <w:del w:id="107"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08" w:author="Borja Gonzalez" w:date="2017-09-28T15:51:00Z"/>
                <w:rFonts w:ascii="Menlo Regular" w:eastAsia="Times New Roman" w:hAnsi="Menlo Regular" w:cs="Menlo Regular"/>
                <w:color w:val="222222"/>
                <w:sz w:val="40"/>
                <w:szCs w:val="40"/>
                <w:shd w:val="clear" w:color="auto" w:fill="FFFFFF"/>
              </w:rPr>
            </w:pPr>
            <w:del w:id="10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10" w:author="Borja Gonzalez" w:date="2017-09-28T15:51:00Z"/>
                <w:rFonts w:ascii="Times" w:eastAsia="Times New Roman" w:hAnsi="Times" w:cs="Times New Roman"/>
                <w:sz w:val="40"/>
                <w:szCs w:val="40"/>
              </w:rPr>
            </w:pPr>
            <w:del w:id="11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12" w:author="Borja Gonzalez" w:date="2017-09-28T15:51:00Z"/>
              </w:rPr>
            </w:pPr>
          </w:p>
        </w:tc>
        <w:tc>
          <w:tcPr>
            <w:tcW w:w="851" w:type="dxa"/>
            <w:vAlign w:val="center"/>
          </w:tcPr>
          <w:p w14:paraId="111F9B58" w14:textId="0CA6569D" w:rsidR="00817C73" w:rsidDel="00532ADB" w:rsidRDefault="00817C73" w:rsidP="004B4F98">
            <w:pPr>
              <w:jc w:val="center"/>
              <w:rPr>
                <w:del w:id="113" w:author="Borja Gonzalez" w:date="2017-09-28T15:51:00Z"/>
              </w:rPr>
            </w:pPr>
          </w:p>
        </w:tc>
        <w:tc>
          <w:tcPr>
            <w:tcW w:w="851" w:type="dxa"/>
            <w:vAlign w:val="center"/>
          </w:tcPr>
          <w:p w14:paraId="1E66AFCB" w14:textId="64558FF6" w:rsidR="00817C73" w:rsidDel="00532ADB" w:rsidRDefault="00817C73" w:rsidP="00532ADB">
            <w:pPr>
              <w:jc w:val="center"/>
              <w:rPr>
                <w:del w:id="114" w:author="Borja Gonzalez" w:date="2017-09-28T15:51:00Z"/>
              </w:rPr>
            </w:pPr>
          </w:p>
        </w:tc>
        <w:tc>
          <w:tcPr>
            <w:tcW w:w="674" w:type="dxa"/>
            <w:vAlign w:val="center"/>
          </w:tcPr>
          <w:p w14:paraId="0C8A1CC9" w14:textId="4180C2C8" w:rsidR="00817C73" w:rsidDel="00532ADB" w:rsidRDefault="00817C73" w:rsidP="00532ADB">
            <w:pPr>
              <w:jc w:val="center"/>
              <w:rPr>
                <w:del w:id="115" w:author="Borja Gonzalez" w:date="2017-09-28T15:51:00Z"/>
              </w:rPr>
            </w:pPr>
          </w:p>
        </w:tc>
        <w:tc>
          <w:tcPr>
            <w:tcW w:w="674" w:type="dxa"/>
            <w:vAlign w:val="center"/>
          </w:tcPr>
          <w:p w14:paraId="297F004C" w14:textId="03BD5A83" w:rsidR="00817C73" w:rsidDel="00532ADB" w:rsidRDefault="00817C73" w:rsidP="00532ADB">
            <w:pPr>
              <w:jc w:val="center"/>
              <w:rPr>
                <w:del w:id="116" w:author="Borja Gonzalez" w:date="2017-09-28T15:51:00Z"/>
              </w:rPr>
            </w:pPr>
          </w:p>
        </w:tc>
        <w:tc>
          <w:tcPr>
            <w:tcW w:w="674" w:type="dxa"/>
            <w:vAlign w:val="center"/>
          </w:tcPr>
          <w:p w14:paraId="083B1CB5" w14:textId="1245FDA1" w:rsidR="00817C73" w:rsidDel="00532ADB" w:rsidRDefault="00817C73" w:rsidP="00532ADB">
            <w:pPr>
              <w:jc w:val="center"/>
              <w:rPr>
                <w:del w:id="117" w:author="Borja Gonzalez" w:date="2017-09-28T15:51:00Z"/>
              </w:rPr>
            </w:pPr>
          </w:p>
        </w:tc>
        <w:tc>
          <w:tcPr>
            <w:tcW w:w="674" w:type="dxa"/>
            <w:vAlign w:val="center"/>
          </w:tcPr>
          <w:p w14:paraId="5EC90EF7" w14:textId="221FB925" w:rsidR="00817C73" w:rsidDel="00532ADB" w:rsidRDefault="00817C73" w:rsidP="00532ADB">
            <w:pPr>
              <w:jc w:val="center"/>
              <w:rPr>
                <w:del w:id="118" w:author="Borja Gonzalez" w:date="2017-09-28T15:51:00Z"/>
              </w:rPr>
            </w:pPr>
          </w:p>
        </w:tc>
        <w:tc>
          <w:tcPr>
            <w:tcW w:w="674" w:type="dxa"/>
            <w:vAlign w:val="center"/>
          </w:tcPr>
          <w:p w14:paraId="624FF0F2" w14:textId="360E8800" w:rsidR="00817C73" w:rsidDel="00532ADB" w:rsidRDefault="00817C73" w:rsidP="00532ADB">
            <w:pPr>
              <w:jc w:val="center"/>
              <w:rPr>
                <w:del w:id="119" w:author="Borja Gonzalez" w:date="2017-09-28T15:51:00Z"/>
              </w:rPr>
            </w:pPr>
          </w:p>
        </w:tc>
        <w:tc>
          <w:tcPr>
            <w:tcW w:w="851" w:type="dxa"/>
            <w:vAlign w:val="center"/>
          </w:tcPr>
          <w:p w14:paraId="159481DB" w14:textId="66842D62" w:rsidR="00817C73" w:rsidDel="00532ADB" w:rsidRDefault="00817C73" w:rsidP="00532ADB">
            <w:pPr>
              <w:jc w:val="center"/>
              <w:rPr>
                <w:del w:id="120" w:author="Borja Gonzalez" w:date="2017-09-28T15:51:00Z"/>
              </w:rPr>
            </w:pPr>
          </w:p>
        </w:tc>
        <w:tc>
          <w:tcPr>
            <w:tcW w:w="674" w:type="dxa"/>
            <w:vAlign w:val="center"/>
          </w:tcPr>
          <w:p w14:paraId="2FDB5E3D" w14:textId="77CDEA15" w:rsidR="00817C73" w:rsidDel="00532ADB" w:rsidRDefault="00817C73" w:rsidP="00532ADB">
            <w:pPr>
              <w:jc w:val="center"/>
              <w:rPr>
                <w:del w:id="121" w:author="Borja Gonzalez" w:date="2017-09-28T15:51:00Z"/>
              </w:rPr>
            </w:pPr>
          </w:p>
        </w:tc>
        <w:tc>
          <w:tcPr>
            <w:tcW w:w="851" w:type="dxa"/>
            <w:vAlign w:val="center"/>
          </w:tcPr>
          <w:p w14:paraId="4A91F019" w14:textId="319A0D88" w:rsidR="00817C73" w:rsidDel="00532ADB" w:rsidRDefault="00817C73" w:rsidP="00532ADB">
            <w:pPr>
              <w:jc w:val="center"/>
              <w:rPr>
                <w:del w:id="122" w:author="Borja Gonzalez" w:date="2017-09-28T15:51:00Z"/>
              </w:rPr>
            </w:pPr>
          </w:p>
        </w:tc>
        <w:tc>
          <w:tcPr>
            <w:tcW w:w="674" w:type="dxa"/>
            <w:vAlign w:val="center"/>
          </w:tcPr>
          <w:p w14:paraId="0DBB1A56" w14:textId="7E05F571" w:rsidR="00817C73" w:rsidDel="00532ADB" w:rsidRDefault="00817C73" w:rsidP="00532ADB">
            <w:pPr>
              <w:jc w:val="center"/>
              <w:rPr>
                <w:del w:id="123" w:author="Borja Gonzalez" w:date="2017-09-28T15:51:00Z"/>
              </w:rPr>
            </w:pPr>
          </w:p>
        </w:tc>
      </w:tr>
      <w:tr w:rsidR="00532ADB" w:rsidDel="00532ADB" w14:paraId="42718DB0" w14:textId="64450D33" w:rsidTr="00532ADB">
        <w:trPr>
          <w:cantSplit/>
          <w:trHeight w:val="470"/>
          <w:del w:id="124" w:author="Borja Gonzalez" w:date="2017-09-28T15:51:00Z"/>
        </w:trPr>
        <w:tc>
          <w:tcPr>
            <w:tcW w:w="862" w:type="dxa"/>
            <w:vAlign w:val="center"/>
          </w:tcPr>
          <w:p w14:paraId="11DC74FB" w14:textId="083B73BE" w:rsidR="00817C73" w:rsidDel="00532ADB" w:rsidRDefault="00817C73" w:rsidP="0093234F">
            <w:pPr>
              <w:rPr>
                <w:del w:id="125" w:author="Borja Gonzalez" w:date="2017-09-28T15:51:00Z"/>
              </w:rPr>
            </w:pPr>
            <w:del w:id="126"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127" w:author="Borja Gonzalez" w:date="2017-09-28T15:51:00Z"/>
              </w:rPr>
            </w:pPr>
          </w:p>
        </w:tc>
        <w:tc>
          <w:tcPr>
            <w:tcW w:w="674" w:type="dxa"/>
            <w:vAlign w:val="center"/>
          </w:tcPr>
          <w:p w14:paraId="51808571" w14:textId="3E7058D1" w:rsidR="00817C73" w:rsidDel="00532ADB" w:rsidRDefault="00817C73" w:rsidP="00F45CE8">
            <w:pPr>
              <w:jc w:val="center"/>
              <w:rPr>
                <w:del w:id="128" w:author="Borja Gonzalez" w:date="2017-09-28T15:51:00Z"/>
              </w:rPr>
            </w:pPr>
          </w:p>
        </w:tc>
        <w:tc>
          <w:tcPr>
            <w:tcW w:w="674" w:type="dxa"/>
            <w:vAlign w:val="center"/>
          </w:tcPr>
          <w:p w14:paraId="4A8C2C19" w14:textId="2826A37B" w:rsidR="00817C73" w:rsidDel="00532ADB" w:rsidRDefault="00817C73" w:rsidP="00B24E68">
            <w:pPr>
              <w:jc w:val="center"/>
              <w:rPr>
                <w:del w:id="129" w:author="Borja Gonzalez" w:date="2017-09-28T15:51:00Z"/>
              </w:rPr>
            </w:pPr>
            <w:del w:id="13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131" w:author="Borja Gonzalez" w:date="2017-09-28T15:51:00Z"/>
              </w:rPr>
            </w:pPr>
          </w:p>
        </w:tc>
        <w:tc>
          <w:tcPr>
            <w:tcW w:w="851" w:type="dxa"/>
            <w:vAlign w:val="center"/>
          </w:tcPr>
          <w:p w14:paraId="20D5733E" w14:textId="4009B553" w:rsidR="00817C73" w:rsidDel="00532ADB" w:rsidRDefault="00817C73" w:rsidP="00532ADB">
            <w:pPr>
              <w:jc w:val="center"/>
              <w:rPr>
                <w:del w:id="132" w:author="Borja Gonzalez" w:date="2017-09-28T15:51:00Z"/>
              </w:rPr>
            </w:pPr>
          </w:p>
        </w:tc>
        <w:tc>
          <w:tcPr>
            <w:tcW w:w="674" w:type="dxa"/>
            <w:vAlign w:val="center"/>
          </w:tcPr>
          <w:p w14:paraId="7E849212" w14:textId="4F7DF869" w:rsidR="00817C73" w:rsidDel="00532ADB" w:rsidRDefault="00817C73" w:rsidP="00532ADB">
            <w:pPr>
              <w:jc w:val="center"/>
              <w:rPr>
                <w:del w:id="133" w:author="Borja Gonzalez" w:date="2017-09-28T15:51:00Z"/>
              </w:rPr>
            </w:pPr>
          </w:p>
        </w:tc>
        <w:tc>
          <w:tcPr>
            <w:tcW w:w="674" w:type="dxa"/>
            <w:vAlign w:val="center"/>
          </w:tcPr>
          <w:p w14:paraId="3EE4B852" w14:textId="2EAFA405" w:rsidR="00817C73" w:rsidDel="00532ADB" w:rsidRDefault="00817C73" w:rsidP="00532ADB">
            <w:pPr>
              <w:jc w:val="center"/>
              <w:rPr>
                <w:del w:id="134" w:author="Borja Gonzalez" w:date="2017-09-28T15:51:00Z"/>
              </w:rPr>
            </w:pPr>
          </w:p>
        </w:tc>
        <w:tc>
          <w:tcPr>
            <w:tcW w:w="674" w:type="dxa"/>
            <w:vAlign w:val="center"/>
          </w:tcPr>
          <w:p w14:paraId="677FFE53" w14:textId="23341F6C" w:rsidR="00817C73" w:rsidDel="00532ADB" w:rsidRDefault="00817C73" w:rsidP="00532ADB">
            <w:pPr>
              <w:jc w:val="center"/>
              <w:rPr>
                <w:del w:id="135" w:author="Borja Gonzalez" w:date="2017-09-28T15:51:00Z"/>
              </w:rPr>
            </w:pPr>
          </w:p>
        </w:tc>
        <w:tc>
          <w:tcPr>
            <w:tcW w:w="674" w:type="dxa"/>
            <w:vAlign w:val="center"/>
          </w:tcPr>
          <w:p w14:paraId="344C9C81" w14:textId="21A63047" w:rsidR="00817C73" w:rsidDel="00532ADB" w:rsidRDefault="00817C73" w:rsidP="00532ADB">
            <w:pPr>
              <w:jc w:val="center"/>
              <w:rPr>
                <w:del w:id="136" w:author="Borja Gonzalez" w:date="2017-09-28T15:51:00Z"/>
              </w:rPr>
            </w:pPr>
          </w:p>
        </w:tc>
        <w:tc>
          <w:tcPr>
            <w:tcW w:w="674" w:type="dxa"/>
            <w:vAlign w:val="center"/>
          </w:tcPr>
          <w:p w14:paraId="7A1CDF58" w14:textId="7F96D68D" w:rsidR="00817C73" w:rsidDel="00532ADB" w:rsidRDefault="00817C73" w:rsidP="00532ADB">
            <w:pPr>
              <w:jc w:val="center"/>
              <w:rPr>
                <w:del w:id="137" w:author="Borja Gonzalez" w:date="2017-09-28T15:51:00Z"/>
              </w:rPr>
            </w:pPr>
          </w:p>
        </w:tc>
        <w:tc>
          <w:tcPr>
            <w:tcW w:w="851" w:type="dxa"/>
            <w:vAlign w:val="center"/>
          </w:tcPr>
          <w:p w14:paraId="13172352" w14:textId="58B1D95B" w:rsidR="00817C73" w:rsidDel="00532ADB" w:rsidRDefault="00817C73" w:rsidP="00532ADB">
            <w:pPr>
              <w:jc w:val="center"/>
              <w:rPr>
                <w:del w:id="138" w:author="Borja Gonzalez" w:date="2017-09-28T15:51:00Z"/>
              </w:rPr>
            </w:pPr>
          </w:p>
        </w:tc>
        <w:tc>
          <w:tcPr>
            <w:tcW w:w="674" w:type="dxa"/>
            <w:vAlign w:val="center"/>
          </w:tcPr>
          <w:p w14:paraId="40B1350B" w14:textId="39EC54E5" w:rsidR="00817C73" w:rsidDel="00532ADB" w:rsidRDefault="00817C73" w:rsidP="00532ADB">
            <w:pPr>
              <w:jc w:val="center"/>
              <w:rPr>
                <w:del w:id="139" w:author="Borja Gonzalez" w:date="2017-09-28T15:51:00Z"/>
              </w:rPr>
            </w:pPr>
          </w:p>
        </w:tc>
        <w:tc>
          <w:tcPr>
            <w:tcW w:w="851" w:type="dxa"/>
            <w:vAlign w:val="center"/>
          </w:tcPr>
          <w:p w14:paraId="427E4C8B" w14:textId="3A81B10E" w:rsidR="00817C73" w:rsidDel="00532ADB" w:rsidRDefault="00817C73" w:rsidP="00532ADB">
            <w:pPr>
              <w:jc w:val="center"/>
              <w:rPr>
                <w:del w:id="140" w:author="Borja Gonzalez" w:date="2017-09-28T15:51:00Z"/>
              </w:rPr>
            </w:pPr>
          </w:p>
        </w:tc>
        <w:tc>
          <w:tcPr>
            <w:tcW w:w="674" w:type="dxa"/>
            <w:vAlign w:val="center"/>
          </w:tcPr>
          <w:p w14:paraId="694CCD6C" w14:textId="1C723417" w:rsidR="00817C73" w:rsidDel="00532ADB" w:rsidRDefault="00817C73" w:rsidP="00532ADB">
            <w:pPr>
              <w:jc w:val="center"/>
              <w:rPr>
                <w:del w:id="141" w:author="Borja Gonzalez" w:date="2017-09-28T15:51:00Z"/>
              </w:rPr>
            </w:pPr>
          </w:p>
        </w:tc>
      </w:tr>
      <w:tr w:rsidR="00532ADB" w:rsidDel="00532ADB" w14:paraId="76D58232" w14:textId="5E7B09B3" w:rsidTr="00532ADB">
        <w:trPr>
          <w:cantSplit/>
          <w:trHeight w:val="490"/>
          <w:del w:id="142" w:author="Borja Gonzalez" w:date="2017-09-28T15:51:00Z"/>
        </w:trPr>
        <w:tc>
          <w:tcPr>
            <w:tcW w:w="862" w:type="dxa"/>
            <w:vAlign w:val="center"/>
          </w:tcPr>
          <w:p w14:paraId="19557088" w14:textId="48185C3B" w:rsidR="00817C73" w:rsidDel="00532ADB" w:rsidRDefault="00817C73" w:rsidP="0093234F">
            <w:pPr>
              <w:rPr>
                <w:del w:id="143" w:author="Borja Gonzalez" w:date="2017-09-28T15:51:00Z"/>
              </w:rPr>
            </w:pPr>
            <w:del w:id="144"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145" w:author="Borja Gonzalez" w:date="2017-09-28T15:51:00Z"/>
              </w:rPr>
            </w:pPr>
          </w:p>
        </w:tc>
        <w:tc>
          <w:tcPr>
            <w:tcW w:w="674" w:type="dxa"/>
            <w:vAlign w:val="center"/>
          </w:tcPr>
          <w:p w14:paraId="7DCAD1D7" w14:textId="662DEDE2" w:rsidR="00817C73" w:rsidDel="00532ADB" w:rsidRDefault="00817C73" w:rsidP="00F45CE8">
            <w:pPr>
              <w:jc w:val="center"/>
              <w:rPr>
                <w:del w:id="146" w:author="Borja Gonzalez" w:date="2017-09-28T15:51:00Z"/>
              </w:rPr>
            </w:pPr>
          </w:p>
        </w:tc>
        <w:tc>
          <w:tcPr>
            <w:tcW w:w="674" w:type="dxa"/>
            <w:vAlign w:val="center"/>
          </w:tcPr>
          <w:p w14:paraId="68E12D66" w14:textId="0B0BE433" w:rsidR="00817C73" w:rsidDel="00532ADB" w:rsidRDefault="00817C73" w:rsidP="00B24E68">
            <w:pPr>
              <w:jc w:val="center"/>
              <w:rPr>
                <w:del w:id="147" w:author="Borja Gonzalez" w:date="2017-09-28T15:51:00Z"/>
              </w:rPr>
            </w:pPr>
          </w:p>
        </w:tc>
        <w:tc>
          <w:tcPr>
            <w:tcW w:w="851" w:type="dxa"/>
            <w:vAlign w:val="center"/>
          </w:tcPr>
          <w:p w14:paraId="5B71ADE9" w14:textId="623E3DFC" w:rsidR="00817C73" w:rsidRPr="00580CB8" w:rsidDel="00532ADB" w:rsidRDefault="00817C73" w:rsidP="004B4F98">
            <w:pPr>
              <w:jc w:val="center"/>
              <w:rPr>
                <w:del w:id="148" w:author="Borja Gonzalez" w:date="2017-09-28T15:51:00Z"/>
                <w:rFonts w:ascii="Menlo Regular" w:eastAsia="Times New Roman" w:hAnsi="Menlo Regular" w:cs="Menlo Regular"/>
                <w:color w:val="222222"/>
                <w:sz w:val="40"/>
                <w:szCs w:val="40"/>
                <w:shd w:val="clear" w:color="auto" w:fill="FFFFFF"/>
              </w:rPr>
            </w:pPr>
            <w:del w:id="14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150" w:author="Borja Gonzalez" w:date="2017-09-28T15:51:00Z"/>
                <w:rFonts w:ascii="Menlo Regular" w:eastAsia="Times New Roman" w:hAnsi="Menlo Regular" w:cs="Menlo Regular"/>
                <w:color w:val="222222"/>
                <w:sz w:val="40"/>
                <w:szCs w:val="40"/>
                <w:shd w:val="clear" w:color="auto" w:fill="FFFFFF"/>
              </w:rPr>
            </w:pPr>
            <w:del w:id="15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152" w:author="Borja Gonzalez" w:date="2017-09-28T15:51:00Z"/>
              </w:rPr>
            </w:pPr>
            <w:del w:id="15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154" w:author="Borja Gonzalez" w:date="2017-09-28T15:51:00Z"/>
              </w:rPr>
            </w:pPr>
          </w:p>
        </w:tc>
        <w:tc>
          <w:tcPr>
            <w:tcW w:w="674" w:type="dxa"/>
            <w:vAlign w:val="center"/>
          </w:tcPr>
          <w:p w14:paraId="0E4DEDF0" w14:textId="02C8277B" w:rsidR="00817C73" w:rsidDel="00532ADB" w:rsidRDefault="00817C73" w:rsidP="00532ADB">
            <w:pPr>
              <w:jc w:val="center"/>
              <w:rPr>
                <w:del w:id="155" w:author="Borja Gonzalez" w:date="2017-09-28T15:51:00Z"/>
              </w:rPr>
            </w:pPr>
          </w:p>
        </w:tc>
        <w:tc>
          <w:tcPr>
            <w:tcW w:w="674" w:type="dxa"/>
            <w:vAlign w:val="center"/>
          </w:tcPr>
          <w:p w14:paraId="5EADB93F" w14:textId="539F4969" w:rsidR="00817C73" w:rsidDel="00532ADB" w:rsidRDefault="00817C73" w:rsidP="00532ADB">
            <w:pPr>
              <w:jc w:val="center"/>
              <w:rPr>
                <w:del w:id="156" w:author="Borja Gonzalez" w:date="2017-09-28T15:51:00Z"/>
              </w:rPr>
            </w:pPr>
          </w:p>
        </w:tc>
        <w:tc>
          <w:tcPr>
            <w:tcW w:w="674" w:type="dxa"/>
            <w:vAlign w:val="center"/>
          </w:tcPr>
          <w:p w14:paraId="49A89468" w14:textId="20D0360A" w:rsidR="00817C73" w:rsidDel="00532ADB" w:rsidRDefault="00817C73" w:rsidP="00532ADB">
            <w:pPr>
              <w:jc w:val="center"/>
              <w:rPr>
                <w:del w:id="157" w:author="Borja Gonzalez" w:date="2017-09-28T15:51:00Z"/>
              </w:rPr>
            </w:pPr>
          </w:p>
        </w:tc>
        <w:tc>
          <w:tcPr>
            <w:tcW w:w="851" w:type="dxa"/>
            <w:vAlign w:val="center"/>
          </w:tcPr>
          <w:p w14:paraId="5816623C" w14:textId="6EB5CF88" w:rsidR="00817C73" w:rsidDel="00532ADB" w:rsidRDefault="00817C73" w:rsidP="00532ADB">
            <w:pPr>
              <w:jc w:val="center"/>
              <w:rPr>
                <w:del w:id="158" w:author="Borja Gonzalez" w:date="2017-09-28T15:51:00Z"/>
              </w:rPr>
            </w:pPr>
          </w:p>
        </w:tc>
        <w:tc>
          <w:tcPr>
            <w:tcW w:w="674" w:type="dxa"/>
            <w:vAlign w:val="center"/>
          </w:tcPr>
          <w:p w14:paraId="6352308C" w14:textId="4FE7938F" w:rsidR="00817C73" w:rsidDel="00532ADB" w:rsidRDefault="00817C73" w:rsidP="00532ADB">
            <w:pPr>
              <w:jc w:val="center"/>
              <w:rPr>
                <w:del w:id="159" w:author="Borja Gonzalez" w:date="2017-09-28T15:51:00Z"/>
              </w:rPr>
            </w:pPr>
          </w:p>
        </w:tc>
        <w:tc>
          <w:tcPr>
            <w:tcW w:w="851" w:type="dxa"/>
            <w:vAlign w:val="center"/>
          </w:tcPr>
          <w:p w14:paraId="1D3BD93F" w14:textId="0214B83C" w:rsidR="00817C73" w:rsidDel="00532ADB" w:rsidRDefault="00817C73" w:rsidP="00532ADB">
            <w:pPr>
              <w:jc w:val="center"/>
              <w:rPr>
                <w:del w:id="160" w:author="Borja Gonzalez" w:date="2017-09-28T15:51:00Z"/>
              </w:rPr>
            </w:pPr>
          </w:p>
        </w:tc>
        <w:tc>
          <w:tcPr>
            <w:tcW w:w="674" w:type="dxa"/>
            <w:vAlign w:val="center"/>
          </w:tcPr>
          <w:p w14:paraId="631D51BC" w14:textId="6FEC7CC2" w:rsidR="00817C73" w:rsidDel="00532ADB" w:rsidRDefault="00817C73" w:rsidP="00532ADB">
            <w:pPr>
              <w:jc w:val="center"/>
              <w:rPr>
                <w:del w:id="161" w:author="Borja Gonzalez" w:date="2017-09-28T15:51:00Z"/>
              </w:rPr>
            </w:pPr>
          </w:p>
        </w:tc>
      </w:tr>
      <w:tr w:rsidR="00532ADB" w:rsidDel="00532ADB" w14:paraId="53368B66" w14:textId="4A14219D" w:rsidTr="00532ADB">
        <w:trPr>
          <w:cantSplit/>
          <w:trHeight w:val="470"/>
          <w:del w:id="162" w:author="Borja Gonzalez" w:date="2017-09-28T15:51:00Z"/>
        </w:trPr>
        <w:tc>
          <w:tcPr>
            <w:tcW w:w="862" w:type="dxa"/>
            <w:vAlign w:val="center"/>
          </w:tcPr>
          <w:p w14:paraId="77F09D64" w14:textId="31300619" w:rsidR="00817C73" w:rsidDel="00532ADB" w:rsidRDefault="00817C73" w:rsidP="0093234F">
            <w:pPr>
              <w:rPr>
                <w:del w:id="163" w:author="Borja Gonzalez" w:date="2017-09-28T15:51:00Z"/>
              </w:rPr>
            </w:pPr>
            <w:del w:id="164"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165" w:author="Borja Gonzalez" w:date="2017-09-28T15:51:00Z"/>
              </w:rPr>
            </w:pPr>
          </w:p>
        </w:tc>
        <w:tc>
          <w:tcPr>
            <w:tcW w:w="674" w:type="dxa"/>
            <w:vAlign w:val="center"/>
          </w:tcPr>
          <w:p w14:paraId="64D2EE73" w14:textId="72F008A8" w:rsidR="00817C73" w:rsidDel="00532ADB" w:rsidRDefault="00817C73" w:rsidP="00F45CE8">
            <w:pPr>
              <w:jc w:val="center"/>
              <w:rPr>
                <w:del w:id="166" w:author="Borja Gonzalez" w:date="2017-09-28T15:51:00Z"/>
              </w:rPr>
            </w:pPr>
          </w:p>
        </w:tc>
        <w:tc>
          <w:tcPr>
            <w:tcW w:w="674" w:type="dxa"/>
            <w:vAlign w:val="center"/>
          </w:tcPr>
          <w:p w14:paraId="0B12ABFD" w14:textId="7D88FBAE" w:rsidR="00817C73" w:rsidDel="00532ADB" w:rsidRDefault="00817C73" w:rsidP="00B24E68">
            <w:pPr>
              <w:jc w:val="center"/>
              <w:rPr>
                <w:del w:id="167" w:author="Borja Gonzalez" w:date="2017-09-28T15:51:00Z"/>
              </w:rPr>
            </w:pPr>
          </w:p>
        </w:tc>
        <w:tc>
          <w:tcPr>
            <w:tcW w:w="851" w:type="dxa"/>
            <w:vAlign w:val="center"/>
          </w:tcPr>
          <w:p w14:paraId="5DD937BC" w14:textId="3B223815" w:rsidR="00817C73" w:rsidDel="00532ADB" w:rsidRDefault="00817C73" w:rsidP="004B4F98">
            <w:pPr>
              <w:jc w:val="center"/>
              <w:rPr>
                <w:del w:id="168" w:author="Borja Gonzalez" w:date="2017-09-28T15:51:00Z"/>
              </w:rPr>
            </w:pPr>
            <w:del w:id="16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170" w:author="Borja Gonzalez" w:date="2017-09-28T15:51:00Z"/>
              </w:rPr>
            </w:pPr>
            <w:del w:id="17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172" w:author="Borja Gonzalez" w:date="2017-09-28T15:51:00Z"/>
              </w:rPr>
            </w:pPr>
          </w:p>
        </w:tc>
        <w:tc>
          <w:tcPr>
            <w:tcW w:w="674" w:type="dxa"/>
            <w:vAlign w:val="center"/>
          </w:tcPr>
          <w:p w14:paraId="102C82B3" w14:textId="706ADBC3" w:rsidR="00817C73" w:rsidDel="00532ADB" w:rsidRDefault="00817C73" w:rsidP="00532ADB">
            <w:pPr>
              <w:jc w:val="center"/>
              <w:rPr>
                <w:del w:id="173" w:author="Borja Gonzalez" w:date="2017-09-28T15:51:00Z"/>
              </w:rPr>
            </w:pPr>
            <w:del w:id="17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175" w:author="Borja Gonzalez" w:date="2017-09-28T15:51:00Z"/>
              </w:rPr>
            </w:pPr>
          </w:p>
        </w:tc>
        <w:tc>
          <w:tcPr>
            <w:tcW w:w="674" w:type="dxa"/>
            <w:vAlign w:val="center"/>
          </w:tcPr>
          <w:p w14:paraId="62D04C18" w14:textId="493F6D73" w:rsidR="00817C73" w:rsidDel="00532ADB" w:rsidRDefault="00817C73" w:rsidP="00532ADB">
            <w:pPr>
              <w:jc w:val="center"/>
              <w:rPr>
                <w:del w:id="176" w:author="Borja Gonzalez" w:date="2017-09-28T15:51:00Z"/>
              </w:rPr>
            </w:pPr>
          </w:p>
        </w:tc>
        <w:tc>
          <w:tcPr>
            <w:tcW w:w="674" w:type="dxa"/>
            <w:vAlign w:val="center"/>
          </w:tcPr>
          <w:p w14:paraId="6C0425DC" w14:textId="2156C3F9" w:rsidR="00817C73" w:rsidDel="00532ADB" w:rsidRDefault="00817C73" w:rsidP="00532ADB">
            <w:pPr>
              <w:jc w:val="center"/>
              <w:rPr>
                <w:del w:id="177" w:author="Borja Gonzalez" w:date="2017-09-28T15:51:00Z"/>
              </w:rPr>
            </w:pPr>
          </w:p>
        </w:tc>
        <w:tc>
          <w:tcPr>
            <w:tcW w:w="851" w:type="dxa"/>
            <w:vAlign w:val="center"/>
          </w:tcPr>
          <w:p w14:paraId="011BA72A" w14:textId="18A8F037" w:rsidR="00817C73" w:rsidDel="00532ADB" w:rsidRDefault="00817C73" w:rsidP="00532ADB">
            <w:pPr>
              <w:jc w:val="center"/>
              <w:rPr>
                <w:del w:id="178" w:author="Borja Gonzalez" w:date="2017-09-28T15:51:00Z"/>
              </w:rPr>
            </w:pPr>
          </w:p>
        </w:tc>
        <w:tc>
          <w:tcPr>
            <w:tcW w:w="674" w:type="dxa"/>
            <w:vAlign w:val="center"/>
          </w:tcPr>
          <w:p w14:paraId="762D4D66" w14:textId="24142FC5" w:rsidR="00817C73" w:rsidDel="00532ADB" w:rsidRDefault="00817C73" w:rsidP="00532ADB">
            <w:pPr>
              <w:jc w:val="center"/>
              <w:rPr>
                <w:del w:id="179" w:author="Borja Gonzalez" w:date="2017-09-28T15:51:00Z"/>
              </w:rPr>
            </w:pPr>
          </w:p>
        </w:tc>
        <w:tc>
          <w:tcPr>
            <w:tcW w:w="851" w:type="dxa"/>
            <w:vAlign w:val="center"/>
          </w:tcPr>
          <w:p w14:paraId="453D52A2" w14:textId="35795E7A" w:rsidR="00817C73" w:rsidDel="00532ADB" w:rsidRDefault="00817C73" w:rsidP="00532ADB">
            <w:pPr>
              <w:jc w:val="center"/>
              <w:rPr>
                <w:del w:id="180" w:author="Borja Gonzalez" w:date="2017-09-28T15:51:00Z"/>
              </w:rPr>
            </w:pPr>
          </w:p>
        </w:tc>
        <w:tc>
          <w:tcPr>
            <w:tcW w:w="674" w:type="dxa"/>
            <w:vAlign w:val="center"/>
          </w:tcPr>
          <w:p w14:paraId="42FF3239" w14:textId="0C2A33DB" w:rsidR="00817C73" w:rsidDel="00532ADB" w:rsidRDefault="00817C73" w:rsidP="00532ADB">
            <w:pPr>
              <w:jc w:val="center"/>
              <w:rPr>
                <w:del w:id="181" w:author="Borja Gonzalez" w:date="2017-09-28T15:51:00Z"/>
              </w:rPr>
            </w:pPr>
          </w:p>
        </w:tc>
      </w:tr>
      <w:tr w:rsidR="00532ADB" w:rsidDel="00532ADB" w14:paraId="2EA75E72" w14:textId="47195A7B" w:rsidTr="00532ADB">
        <w:trPr>
          <w:cantSplit/>
          <w:trHeight w:val="490"/>
          <w:del w:id="182" w:author="Borja Gonzalez" w:date="2017-09-28T15:51:00Z"/>
        </w:trPr>
        <w:tc>
          <w:tcPr>
            <w:tcW w:w="862" w:type="dxa"/>
            <w:vAlign w:val="center"/>
          </w:tcPr>
          <w:p w14:paraId="6E8EA7F6" w14:textId="015A61B3" w:rsidR="00817C73" w:rsidDel="00532ADB" w:rsidRDefault="00817C73" w:rsidP="0093234F">
            <w:pPr>
              <w:rPr>
                <w:del w:id="183" w:author="Borja Gonzalez" w:date="2017-09-28T15:51:00Z"/>
              </w:rPr>
            </w:pPr>
            <w:del w:id="184"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185" w:author="Borja Gonzalez" w:date="2017-09-28T15:51:00Z"/>
              </w:rPr>
            </w:pPr>
          </w:p>
        </w:tc>
        <w:tc>
          <w:tcPr>
            <w:tcW w:w="674" w:type="dxa"/>
            <w:vAlign w:val="center"/>
          </w:tcPr>
          <w:p w14:paraId="71CE7563" w14:textId="7F3DBA2C" w:rsidR="00817C73" w:rsidDel="00532ADB" w:rsidRDefault="00817C73" w:rsidP="00F45CE8">
            <w:pPr>
              <w:jc w:val="center"/>
              <w:rPr>
                <w:del w:id="186" w:author="Borja Gonzalez" w:date="2017-09-28T15:51:00Z"/>
              </w:rPr>
            </w:pPr>
          </w:p>
        </w:tc>
        <w:tc>
          <w:tcPr>
            <w:tcW w:w="674" w:type="dxa"/>
            <w:vAlign w:val="center"/>
          </w:tcPr>
          <w:p w14:paraId="187A3BE5" w14:textId="7E1C16CF" w:rsidR="00817C73" w:rsidDel="00532ADB" w:rsidRDefault="00817C73" w:rsidP="00B24E68">
            <w:pPr>
              <w:jc w:val="center"/>
              <w:rPr>
                <w:del w:id="187" w:author="Borja Gonzalez" w:date="2017-09-28T15:51:00Z"/>
              </w:rPr>
            </w:pPr>
          </w:p>
        </w:tc>
        <w:tc>
          <w:tcPr>
            <w:tcW w:w="851" w:type="dxa"/>
            <w:vAlign w:val="center"/>
          </w:tcPr>
          <w:p w14:paraId="29BEC274" w14:textId="16A408A6" w:rsidR="00817C73" w:rsidDel="00532ADB" w:rsidRDefault="00817C73" w:rsidP="004B4F98">
            <w:pPr>
              <w:jc w:val="center"/>
              <w:rPr>
                <w:del w:id="188" w:author="Borja Gonzalez" w:date="2017-09-28T15:51:00Z"/>
              </w:rPr>
            </w:pPr>
          </w:p>
        </w:tc>
        <w:tc>
          <w:tcPr>
            <w:tcW w:w="851" w:type="dxa"/>
            <w:vAlign w:val="center"/>
          </w:tcPr>
          <w:p w14:paraId="1EE85BB4" w14:textId="2DEC8F1D" w:rsidR="00817C73" w:rsidDel="00532ADB" w:rsidRDefault="00817C73" w:rsidP="00532ADB">
            <w:pPr>
              <w:jc w:val="center"/>
              <w:rPr>
                <w:del w:id="189" w:author="Borja Gonzalez" w:date="2017-09-28T15:51:00Z"/>
              </w:rPr>
            </w:pPr>
          </w:p>
        </w:tc>
        <w:tc>
          <w:tcPr>
            <w:tcW w:w="674" w:type="dxa"/>
            <w:vAlign w:val="center"/>
          </w:tcPr>
          <w:p w14:paraId="24588D72" w14:textId="673B17F6" w:rsidR="00817C73" w:rsidDel="00532ADB" w:rsidRDefault="00817C73" w:rsidP="00532ADB">
            <w:pPr>
              <w:jc w:val="center"/>
              <w:rPr>
                <w:del w:id="190" w:author="Borja Gonzalez" w:date="2017-09-28T15:51:00Z"/>
              </w:rPr>
            </w:pPr>
          </w:p>
        </w:tc>
        <w:tc>
          <w:tcPr>
            <w:tcW w:w="674" w:type="dxa"/>
            <w:vAlign w:val="center"/>
          </w:tcPr>
          <w:p w14:paraId="74370C4D" w14:textId="61131CB2" w:rsidR="00817C73" w:rsidDel="00532ADB" w:rsidRDefault="00817C73" w:rsidP="00532ADB">
            <w:pPr>
              <w:jc w:val="center"/>
              <w:rPr>
                <w:del w:id="191" w:author="Borja Gonzalez" w:date="2017-09-28T15:51:00Z"/>
              </w:rPr>
            </w:pPr>
          </w:p>
        </w:tc>
        <w:tc>
          <w:tcPr>
            <w:tcW w:w="674" w:type="dxa"/>
            <w:vAlign w:val="center"/>
          </w:tcPr>
          <w:p w14:paraId="7EDFE785" w14:textId="0F4BE22F" w:rsidR="00817C73" w:rsidDel="00532ADB" w:rsidRDefault="00817C73" w:rsidP="00532ADB">
            <w:pPr>
              <w:jc w:val="center"/>
              <w:rPr>
                <w:del w:id="192" w:author="Borja Gonzalez" w:date="2017-09-28T15:51:00Z"/>
              </w:rPr>
            </w:pPr>
            <w:del w:id="19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194" w:author="Borja Gonzalez" w:date="2017-09-28T15:51:00Z"/>
              </w:rPr>
            </w:pPr>
          </w:p>
        </w:tc>
        <w:tc>
          <w:tcPr>
            <w:tcW w:w="674" w:type="dxa"/>
            <w:vAlign w:val="center"/>
          </w:tcPr>
          <w:p w14:paraId="1E18D130" w14:textId="064F46A1" w:rsidR="00817C73" w:rsidDel="00532ADB" w:rsidRDefault="00817C73" w:rsidP="00532ADB">
            <w:pPr>
              <w:jc w:val="center"/>
              <w:rPr>
                <w:del w:id="195" w:author="Borja Gonzalez" w:date="2017-09-28T15:51:00Z"/>
              </w:rPr>
            </w:pPr>
          </w:p>
        </w:tc>
        <w:tc>
          <w:tcPr>
            <w:tcW w:w="851" w:type="dxa"/>
            <w:vAlign w:val="center"/>
          </w:tcPr>
          <w:p w14:paraId="21CD851D" w14:textId="2A55530D" w:rsidR="00817C73" w:rsidDel="00532ADB" w:rsidRDefault="00817C73" w:rsidP="00532ADB">
            <w:pPr>
              <w:jc w:val="center"/>
              <w:rPr>
                <w:del w:id="196" w:author="Borja Gonzalez" w:date="2017-09-28T15:51:00Z"/>
              </w:rPr>
            </w:pPr>
          </w:p>
        </w:tc>
        <w:tc>
          <w:tcPr>
            <w:tcW w:w="674" w:type="dxa"/>
            <w:vAlign w:val="center"/>
          </w:tcPr>
          <w:p w14:paraId="391DCFF7" w14:textId="265FD4EB" w:rsidR="00817C73" w:rsidDel="00532ADB" w:rsidRDefault="00817C73" w:rsidP="00532ADB">
            <w:pPr>
              <w:jc w:val="center"/>
              <w:rPr>
                <w:del w:id="197" w:author="Borja Gonzalez" w:date="2017-09-28T15:51:00Z"/>
              </w:rPr>
            </w:pPr>
          </w:p>
        </w:tc>
        <w:tc>
          <w:tcPr>
            <w:tcW w:w="851" w:type="dxa"/>
            <w:vAlign w:val="center"/>
          </w:tcPr>
          <w:p w14:paraId="4B5B36BD" w14:textId="457801E1" w:rsidR="00817C73" w:rsidDel="00532ADB" w:rsidRDefault="00817C73" w:rsidP="00532ADB">
            <w:pPr>
              <w:jc w:val="center"/>
              <w:rPr>
                <w:del w:id="198" w:author="Borja Gonzalez" w:date="2017-09-28T15:51:00Z"/>
              </w:rPr>
            </w:pPr>
          </w:p>
        </w:tc>
        <w:tc>
          <w:tcPr>
            <w:tcW w:w="674" w:type="dxa"/>
            <w:vAlign w:val="center"/>
          </w:tcPr>
          <w:p w14:paraId="47C0130B" w14:textId="27ECEBA8" w:rsidR="00817C73" w:rsidDel="00532ADB" w:rsidRDefault="00817C73" w:rsidP="00532ADB">
            <w:pPr>
              <w:jc w:val="center"/>
              <w:rPr>
                <w:del w:id="199" w:author="Borja Gonzalez" w:date="2017-09-28T15:51:00Z"/>
              </w:rPr>
            </w:pPr>
          </w:p>
        </w:tc>
      </w:tr>
      <w:tr w:rsidR="00532ADB" w:rsidDel="00532ADB" w14:paraId="0F8899CA" w14:textId="5F64B651" w:rsidTr="00532ADB">
        <w:trPr>
          <w:cantSplit/>
          <w:trHeight w:val="470"/>
          <w:del w:id="200" w:author="Borja Gonzalez" w:date="2017-09-28T15:51:00Z"/>
        </w:trPr>
        <w:tc>
          <w:tcPr>
            <w:tcW w:w="862" w:type="dxa"/>
            <w:vAlign w:val="center"/>
          </w:tcPr>
          <w:p w14:paraId="65DEFFE6" w14:textId="32B10158" w:rsidR="00817C73" w:rsidDel="00532ADB" w:rsidRDefault="00817C73" w:rsidP="0093234F">
            <w:pPr>
              <w:rPr>
                <w:del w:id="201" w:author="Borja Gonzalez" w:date="2017-09-28T15:51:00Z"/>
              </w:rPr>
            </w:pPr>
            <w:del w:id="202"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203" w:author="Borja Gonzalez" w:date="2017-09-28T15:51:00Z"/>
              </w:rPr>
            </w:pPr>
          </w:p>
        </w:tc>
        <w:tc>
          <w:tcPr>
            <w:tcW w:w="674" w:type="dxa"/>
            <w:vAlign w:val="center"/>
          </w:tcPr>
          <w:p w14:paraId="370BF525" w14:textId="06BFD224" w:rsidR="00817C73" w:rsidDel="00532ADB" w:rsidRDefault="00817C73" w:rsidP="00F45CE8">
            <w:pPr>
              <w:jc w:val="center"/>
              <w:rPr>
                <w:del w:id="204" w:author="Borja Gonzalez" w:date="2017-09-28T15:51:00Z"/>
              </w:rPr>
            </w:pPr>
          </w:p>
        </w:tc>
        <w:tc>
          <w:tcPr>
            <w:tcW w:w="674" w:type="dxa"/>
            <w:vAlign w:val="center"/>
          </w:tcPr>
          <w:p w14:paraId="60C85711" w14:textId="07ED52AC" w:rsidR="00817C73" w:rsidDel="00532ADB" w:rsidRDefault="00817C73" w:rsidP="00B24E68">
            <w:pPr>
              <w:jc w:val="center"/>
              <w:rPr>
                <w:del w:id="205" w:author="Borja Gonzalez" w:date="2017-09-28T15:51:00Z"/>
              </w:rPr>
            </w:pPr>
          </w:p>
        </w:tc>
        <w:tc>
          <w:tcPr>
            <w:tcW w:w="851" w:type="dxa"/>
            <w:vAlign w:val="center"/>
          </w:tcPr>
          <w:p w14:paraId="48135C58" w14:textId="4C9C138C" w:rsidR="00817C73" w:rsidDel="00532ADB" w:rsidRDefault="00817C73" w:rsidP="004B4F98">
            <w:pPr>
              <w:jc w:val="center"/>
              <w:rPr>
                <w:del w:id="206" w:author="Borja Gonzalez" w:date="2017-09-28T15:51:00Z"/>
              </w:rPr>
            </w:pPr>
            <w:del w:id="20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208" w:author="Borja Gonzalez" w:date="2017-09-28T15:51:00Z"/>
              </w:rPr>
            </w:pPr>
            <w:del w:id="20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210" w:author="Borja Gonzalez" w:date="2017-09-28T15:51:00Z"/>
              </w:rPr>
            </w:pPr>
          </w:p>
        </w:tc>
        <w:tc>
          <w:tcPr>
            <w:tcW w:w="674" w:type="dxa"/>
            <w:vAlign w:val="center"/>
          </w:tcPr>
          <w:p w14:paraId="0C920B9B" w14:textId="40ABE75E" w:rsidR="00817C73" w:rsidDel="00532ADB" w:rsidRDefault="00817C73" w:rsidP="00532ADB">
            <w:pPr>
              <w:jc w:val="center"/>
              <w:rPr>
                <w:del w:id="211" w:author="Borja Gonzalez" w:date="2017-09-28T15:51:00Z"/>
              </w:rPr>
            </w:pPr>
          </w:p>
        </w:tc>
        <w:tc>
          <w:tcPr>
            <w:tcW w:w="674" w:type="dxa"/>
            <w:vAlign w:val="center"/>
          </w:tcPr>
          <w:p w14:paraId="59D3E1D8" w14:textId="1DD7E15C" w:rsidR="00817C73" w:rsidDel="00532ADB" w:rsidRDefault="00817C73" w:rsidP="00532ADB">
            <w:pPr>
              <w:jc w:val="center"/>
              <w:rPr>
                <w:del w:id="212" w:author="Borja Gonzalez" w:date="2017-09-28T15:51:00Z"/>
              </w:rPr>
            </w:pPr>
          </w:p>
        </w:tc>
        <w:tc>
          <w:tcPr>
            <w:tcW w:w="674" w:type="dxa"/>
            <w:vAlign w:val="center"/>
          </w:tcPr>
          <w:p w14:paraId="308C0B13" w14:textId="12206F3A" w:rsidR="00817C73" w:rsidDel="00532ADB" w:rsidRDefault="00817C73" w:rsidP="00532ADB">
            <w:pPr>
              <w:jc w:val="center"/>
              <w:rPr>
                <w:del w:id="213" w:author="Borja Gonzalez" w:date="2017-09-28T15:51:00Z"/>
              </w:rPr>
            </w:pPr>
            <w:del w:id="2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215" w:author="Borja Gonzalez" w:date="2017-09-28T15:51:00Z"/>
              </w:rPr>
            </w:pPr>
          </w:p>
        </w:tc>
        <w:tc>
          <w:tcPr>
            <w:tcW w:w="851" w:type="dxa"/>
            <w:vAlign w:val="center"/>
          </w:tcPr>
          <w:p w14:paraId="7C4DF2E3" w14:textId="2037245B" w:rsidR="00817C73" w:rsidDel="00532ADB" w:rsidRDefault="00817C73" w:rsidP="00532ADB">
            <w:pPr>
              <w:jc w:val="center"/>
              <w:rPr>
                <w:del w:id="216" w:author="Borja Gonzalez" w:date="2017-09-28T15:51:00Z"/>
              </w:rPr>
            </w:pPr>
          </w:p>
        </w:tc>
        <w:tc>
          <w:tcPr>
            <w:tcW w:w="674" w:type="dxa"/>
            <w:vAlign w:val="center"/>
          </w:tcPr>
          <w:p w14:paraId="7BAA3433" w14:textId="7E7A880E" w:rsidR="00817C73" w:rsidDel="00532ADB" w:rsidRDefault="00817C73" w:rsidP="00532ADB">
            <w:pPr>
              <w:jc w:val="center"/>
              <w:rPr>
                <w:del w:id="217" w:author="Borja Gonzalez" w:date="2017-09-28T15:51:00Z"/>
              </w:rPr>
            </w:pPr>
          </w:p>
        </w:tc>
        <w:tc>
          <w:tcPr>
            <w:tcW w:w="851" w:type="dxa"/>
            <w:vAlign w:val="center"/>
          </w:tcPr>
          <w:p w14:paraId="62D5EE20" w14:textId="3DC273FD" w:rsidR="00817C73" w:rsidDel="00532ADB" w:rsidRDefault="00817C73" w:rsidP="00532ADB">
            <w:pPr>
              <w:jc w:val="center"/>
              <w:rPr>
                <w:del w:id="218" w:author="Borja Gonzalez" w:date="2017-09-28T15:51:00Z"/>
              </w:rPr>
            </w:pPr>
          </w:p>
        </w:tc>
        <w:tc>
          <w:tcPr>
            <w:tcW w:w="674" w:type="dxa"/>
            <w:vAlign w:val="center"/>
          </w:tcPr>
          <w:p w14:paraId="4BA18C1A" w14:textId="67E88C8C" w:rsidR="00817C73" w:rsidDel="00532ADB" w:rsidRDefault="00817C73" w:rsidP="00532ADB">
            <w:pPr>
              <w:jc w:val="center"/>
              <w:rPr>
                <w:del w:id="219" w:author="Borja Gonzalez" w:date="2017-09-28T15:51:00Z"/>
              </w:rPr>
            </w:pPr>
          </w:p>
        </w:tc>
      </w:tr>
      <w:tr w:rsidR="00532ADB" w:rsidDel="00532ADB" w14:paraId="2C1E9CED" w14:textId="37BFC1A1" w:rsidTr="00532ADB">
        <w:trPr>
          <w:cantSplit/>
          <w:trHeight w:val="490"/>
          <w:del w:id="220" w:author="Borja Gonzalez" w:date="2017-09-28T15:51:00Z"/>
        </w:trPr>
        <w:tc>
          <w:tcPr>
            <w:tcW w:w="862" w:type="dxa"/>
            <w:vAlign w:val="center"/>
          </w:tcPr>
          <w:p w14:paraId="068093C8" w14:textId="35B32B00" w:rsidR="00817C73" w:rsidDel="00532ADB" w:rsidRDefault="00817C73" w:rsidP="0093234F">
            <w:pPr>
              <w:rPr>
                <w:del w:id="221" w:author="Borja Gonzalez" w:date="2017-09-28T15:51:00Z"/>
              </w:rPr>
            </w:pPr>
            <w:del w:id="222"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223" w:author="Borja Gonzalez" w:date="2017-09-28T15:51:00Z"/>
              </w:rPr>
            </w:pPr>
          </w:p>
        </w:tc>
        <w:tc>
          <w:tcPr>
            <w:tcW w:w="674" w:type="dxa"/>
            <w:vAlign w:val="center"/>
          </w:tcPr>
          <w:p w14:paraId="0DB21861" w14:textId="5C15064D" w:rsidR="00817C73" w:rsidDel="00532ADB" w:rsidRDefault="00817C73" w:rsidP="00F45CE8">
            <w:pPr>
              <w:jc w:val="center"/>
              <w:rPr>
                <w:del w:id="224" w:author="Borja Gonzalez" w:date="2017-09-28T15:51:00Z"/>
              </w:rPr>
            </w:pPr>
          </w:p>
        </w:tc>
        <w:tc>
          <w:tcPr>
            <w:tcW w:w="674" w:type="dxa"/>
            <w:vAlign w:val="center"/>
          </w:tcPr>
          <w:p w14:paraId="045E07F9" w14:textId="2D9FAE83" w:rsidR="00817C73" w:rsidDel="00532ADB" w:rsidRDefault="00817C73" w:rsidP="00B24E68">
            <w:pPr>
              <w:jc w:val="center"/>
              <w:rPr>
                <w:del w:id="225" w:author="Borja Gonzalez" w:date="2017-09-28T15:51:00Z"/>
              </w:rPr>
            </w:pPr>
          </w:p>
        </w:tc>
        <w:tc>
          <w:tcPr>
            <w:tcW w:w="851" w:type="dxa"/>
            <w:vAlign w:val="center"/>
          </w:tcPr>
          <w:p w14:paraId="56C01BC0" w14:textId="4C4D054F" w:rsidR="00817C73" w:rsidDel="00532ADB" w:rsidRDefault="00817C73" w:rsidP="004B4F98">
            <w:pPr>
              <w:jc w:val="center"/>
              <w:rPr>
                <w:del w:id="226" w:author="Borja Gonzalez" w:date="2017-09-28T15:51:00Z"/>
              </w:rPr>
            </w:pPr>
            <w:del w:id="22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228" w:author="Borja Gonzalez" w:date="2017-09-28T15:51:00Z"/>
              </w:rPr>
            </w:pPr>
            <w:del w:id="22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230" w:author="Borja Gonzalez" w:date="2017-09-28T15:51:00Z"/>
              </w:rPr>
            </w:pPr>
          </w:p>
        </w:tc>
        <w:tc>
          <w:tcPr>
            <w:tcW w:w="674" w:type="dxa"/>
            <w:vAlign w:val="center"/>
          </w:tcPr>
          <w:p w14:paraId="7D7E1974" w14:textId="6BFCC0B6" w:rsidR="00817C73" w:rsidDel="00532ADB" w:rsidRDefault="00817C73" w:rsidP="00532ADB">
            <w:pPr>
              <w:jc w:val="center"/>
              <w:rPr>
                <w:del w:id="231" w:author="Borja Gonzalez" w:date="2017-09-28T15:51:00Z"/>
              </w:rPr>
            </w:pPr>
          </w:p>
        </w:tc>
        <w:tc>
          <w:tcPr>
            <w:tcW w:w="674" w:type="dxa"/>
            <w:vAlign w:val="center"/>
          </w:tcPr>
          <w:p w14:paraId="69A37F48" w14:textId="5A7A0904" w:rsidR="00817C73" w:rsidDel="00532ADB" w:rsidRDefault="00817C73" w:rsidP="00532ADB">
            <w:pPr>
              <w:jc w:val="center"/>
              <w:rPr>
                <w:del w:id="232" w:author="Borja Gonzalez" w:date="2017-09-28T15:51:00Z"/>
              </w:rPr>
            </w:pPr>
          </w:p>
        </w:tc>
        <w:tc>
          <w:tcPr>
            <w:tcW w:w="674" w:type="dxa"/>
            <w:vAlign w:val="center"/>
          </w:tcPr>
          <w:p w14:paraId="4056EF02" w14:textId="16B8C4E2" w:rsidR="00817C73" w:rsidDel="00532ADB" w:rsidRDefault="00817C73" w:rsidP="00532ADB">
            <w:pPr>
              <w:jc w:val="center"/>
              <w:rPr>
                <w:del w:id="233" w:author="Borja Gonzalez" w:date="2017-09-28T15:51:00Z"/>
              </w:rPr>
            </w:pPr>
          </w:p>
        </w:tc>
        <w:tc>
          <w:tcPr>
            <w:tcW w:w="674" w:type="dxa"/>
            <w:vAlign w:val="center"/>
          </w:tcPr>
          <w:p w14:paraId="621BF13F" w14:textId="62171C64" w:rsidR="00817C73" w:rsidDel="00532ADB" w:rsidRDefault="00817C73" w:rsidP="00532ADB">
            <w:pPr>
              <w:jc w:val="center"/>
              <w:rPr>
                <w:del w:id="234" w:author="Borja Gonzalez" w:date="2017-09-28T15:51:00Z"/>
              </w:rPr>
            </w:pPr>
            <w:del w:id="2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236" w:author="Borja Gonzalez" w:date="2017-09-28T15:51:00Z"/>
              </w:rPr>
            </w:pPr>
            <w:del w:id="23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238" w:author="Borja Gonzalez" w:date="2017-09-28T15:51:00Z"/>
              </w:rPr>
            </w:pPr>
          </w:p>
        </w:tc>
        <w:tc>
          <w:tcPr>
            <w:tcW w:w="851" w:type="dxa"/>
            <w:vAlign w:val="center"/>
          </w:tcPr>
          <w:p w14:paraId="2DA4BF88" w14:textId="422F1185" w:rsidR="00817C73" w:rsidDel="00532ADB" w:rsidRDefault="00817C73" w:rsidP="00532ADB">
            <w:pPr>
              <w:jc w:val="center"/>
              <w:rPr>
                <w:del w:id="239" w:author="Borja Gonzalez" w:date="2017-09-28T15:51:00Z"/>
              </w:rPr>
            </w:pPr>
          </w:p>
        </w:tc>
        <w:tc>
          <w:tcPr>
            <w:tcW w:w="674" w:type="dxa"/>
            <w:vAlign w:val="center"/>
          </w:tcPr>
          <w:p w14:paraId="3CB2A2DC" w14:textId="22BFEBA4" w:rsidR="00817C73" w:rsidDel="00532ADB" w:rsidRDefault="00817C73" w:rsidP="00532ADB">
            <w:pPr>
              <w:jc w:val="center"/>
              <w:rPr>
                <w:del w:id="240" w:author="Borja Gonzalez" w:date="2017-09-28T15:51:00Z"/>
              </w:rPr>
            </w:pPr>
          </w:p>
        </w:tc>
      </w:tr>
      <w:tr w:rsidR="00532ADB" w:rsidDel="00532ADB" w14:paraId="6B5235DD" w14:textId="72B65EB7" w:rsidTr="00532ADB">
        <w:trPr>
          <w:cantSplit/>
          <w:trHeight w:val="490"/>
          <w:del w:id="241" w:author="Borja Gonzalez" w:date="2017-09-28T15:51:00Z"/>
        </w:trPr>
        <w:tc>
          <w:tcPr>
            <w:tcW w:w="862" w:type="dxa"/>
            <w:vAlign w:val="center"/>
          </w:tcPr>
          <w:p w14:paraId="2D77031F" w14:textId="5274092A" w:rsidR="00817C73" w:rsidDel="00532ADB" w:rsidRDefault="00817C73" w:rsidP="0093234F">
            <w:pPr>
              <w:rPr>
                <w:del w:id="242" w:author="Borja Gonzalez" w:date="2017-09-28T15:51:00Z"/>
              </w:rPr>
            </w:pPr>
            <w:del w:id="243"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244" w:author="Borja Gonzalez" w:date="2017-09-28T15:51:00Z"/>
              </w:rPr>
            </w:pPr>
          </w:p>
        </w:tc>
        <w:tc>
          <w:tcPr>
            <w:tcW w:w="674" w:type="dxa"/>
            <w:vAlign w:val="center"/>
          </w:tcPr>
          <w:p w14:paraId="49BF79A1" w14:textId="69E3B47D" w:rsidR="00817C73" w:rsidDel="00532ADB" w:rsidRDefault="00817C73" w:rsidP="00F45CE8">
            <w:pPr>
              <w:jc w:val="center"/>
              <w:rPr>
                <w:del w:id="245" w:author="Borja Gonzalez" w:date="2017-09-28T15:51:00Z"/>
              </w:rPr>
            </w:pPr>
          </w:p>
        </w:tc>
        <w:tc>
          <w:tcPr>
            <w:tcW w:w="674" w:type="dxa"/>
            <w:vAlign w:val="center"/>
          </w:tcPr>
          <w:p w14:paraId="51A9E643" w14:textId="5F9019EB" w:rsidR="00817C73" w:rsidDel="00532ADB" w:rsidRDefault="00817C73" w:rsidP="00B24E68">
            <w:pPr>
              <w:jc w:val="center"/>
              <w:rPr>
                <w:del w:id="246" w:author="Borja Gonzalez" w:date="2017-09-28T15:51:00Z"/>
              </w:rPr>
            </w:pPr>
          </w:p>
        </w:tc>
        <w:tc>
          <w:tcPr>
            <w:tcW w:w="851" w:type="dxa"/>
            <w:vAlign w:val="center"/>
          </w:tcPr>
          <w:p w14:paraId="3DD6DA90" w14:textId="363F2589" w:rsidR="00817C73" w:rsidDel="00532ADB" w:rsidRDefault="00817C73" w:rsidP="004B4F98">
            <w:pPr>
              <w:jc w:val="center"/>
              <w:rPr>
                <w:del w:id="247" w:author="Borja Gonzalez" w:date="2017-09-28T15:51:00Z"/>
              </w:rPr>
            </w:pPr>
          </w:p>
        </w:tc>
        <w:tc>
          <w:tcPr>
            <w:tcW w:w="851" w:type="dxa"/>
            <w:vAlign w:val="center"/>
          </w:tcPr>
          <w:p w14:paraId="4E7068F2" w14:textId="2F8FD874" w:rsidR="00817C73" w:rsidDel="00532ADB" w:rsidRDefault="00817C73" w:rsidP="00532ADB">
            <w:pPr>
              <w:jc w:val="center"/>
              <w:rPr>
                <w:del w:id="248" w:author="Borja Gonzalez" w:date="2017-09-28T15:51:00Z"/>
              </w:rPr>
            </w:pPr>
          </w:p>
        </w:tc>
        <w:tc>
          <w:tcPr>
            <w:tcW w:w="674" w:type="dxa"/>
            <w:vAlign w:val="center"/>
          </w:tcPr>
          <w:p w14:paraId="7DF36AD5" w14:textId="3C6FB242" w:rsidR="00817C73" w:rsidDel="00532ADB" w:rsidRDefault="00817C73" w:rsidP="00532ADB">
            <w:pPr>
              <w:jc w:val="center"/>
              <w:rPr>
                <w:del w:id="249" w:author="Borja Gonzalez" w:date="2017-09-28T15:51:00Z"/>
              </w:rPr>
            </w:pPr>
          </w:p>
        </w:tc>
        <w:tc>
          <w:tcPr>
            <w:tcW w:w="674" w:type="dxa"/>
            <w:vAlign w:val="center"/>
          </w:tcPr>
          <w:p w14:paraId="7E566D0E" w14:textId="241658D5" w:rsidR="00817C73" w:rsidDel="00532ADB" w:rsidRDefault="00817C73" w:rsidP="00532ADB">
            <w:pPr>
              <w:jc w:val="center"/>
              <w:rPr>
                <w:del w:id="250" w:author="Borja Gonzalez" w:date="2017-09-28T15:51:00Z"/>
              </w:rPr>
            </w:pPr>
          </w:p>
        </w:tc>
        <w:tc>
          <w:tcPr>
            <w:tcW w:w="674" w:type="dxa"/>
            <w:vAlign w:val="center"/>
          </w:tcPr>
          <w:p w14:paraId="54A29FB5" w14:textId="085AA877" w:rsidR="00817C73" w:rsidDel="00532ADB" w:rsidRDefault="00817C73" w:rsidP="00532ADB">
            <w:pPr>
              <w:jc w:val="center"/>
              <w:rPr>
                <w:del w:id="251" w:author="Borja Gonzalez" w:date="2017-09-28T15:51:00Z"/>
              </w:rPr>
            </w:pPr>
          </w:p>
        </w:tc>
        <w:tc>
          <w:tcPr>
            <w:tcW w:w="674" w:type="dxa"/>
            <w:vAlign w:val="center"/>
          </w:tcPr>
          <w:p w14:paraId="7DD5B2B3" w14:textId="18FDA2D7" w:rsidR="00817C73" w:rsidDel="00532ADB" w:rsidRDefault="00817C73" w:rsidP="00532ADB">
            <w:pPr>
              <w:jc w:val="center"/>
              <w:rPr>
                <w:del w:id="252" w:author="Borja Gonzalez" w:date="2017-09-28T15:51:00Z"/>
              </w:rPr>
            </w:pPr>
          </w:p>
        </w:tc>
        <w:tc>
          <w:tcPr>
            <w:tcW w:w="674" w:type="dxa"/>
            <w:vAlign w:val="center"/>
          </w:tcPr>
          <w:p w14:paraId="0A3575F7" w14:textId="555CE221" w:rsidR="00817C73" w:rsidDel="00532ADB" w:rsidRDefault="00817C73" w:rsidP="00532ADB">
            <w:pPr>
              <w:jc w:val="center"/>
              <w:rPr>
                <w:del w:id="253" w:author="Borja Gonzalez" w:date="2017-09-28T15:51:00Z"/>
              </w:rPr>
            </w:pPr>
          </w:p>
        </w:tc>
        <w:tc>
          <w:tcPr>
            <w:tcW w:w="851" w:type="dxa"/>
            <w:vAlign w:val="center"/>
          </w:tcPr>
          <w:p w14:paraId="3EE7C02B" w14:textId="675BE587" w:rsidR="00817C73" w:rsidRPr="00580CB8" w:rsidDel="00532ADB" w:rsidRDefault="00817C73" w:rsidP="00532ADB">
            <w:pPr>
              <w:jc w:val="center"/>
              <w:rPr>
                <w:del w:id="254"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255" w:author="Borja Gonzalez" w:date="2017-09-28T15:51:00Z"/>
              </w:rPr>
            </w:pPr>
            <w:del w:id="2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257" w:author="Borja Gonzalez" w:date="2017-09-28T15:51:00Z"/>
              </w:rPr>
            </w:pPr>
          </w:p>
        </w:tc>
        <w:tc>
          <w:tcPr>
            <w:tcW w:w="674" w:type="dxa"/>
            <w:vAlign w:val="center"/>
          </w:tcPr>
          <w:p w14:paraId="24A50F8C" w14:textId="65CFDF4C" w:rsidR="00817C73" w:rsidDel="00532ADB" w:rsidRDefault="00817C73" w:rsidP="00532ADB">
            <w:pPr>
              <w:jc w:val="center"/>
              <w:rPr>
                <w:del w:id="258" w:author="Borja Gonzalez" w:date="2017-09-28T15:51:00Z"/>
              </w:rPr>
            </w:pPr>
          </w:p>
        </w:tc>
      </w:tr>
      <w:tr w:rsidR="00532ADB" w:rsidDel="00532ADB" w14:paraId="5647D01E" w14:textId="645A3CA5" w:rsidTr="00532ADB">
        <w:trPr>
          <w:cantSplit/>
          <w:trHeight w:val="490"/>
          <w:del w:id="259" w:author="Borja Gonzalez" w:date="2017-09-28T15:51:00Z"/>
        </w:trPr>
        <w:tc>
          <w:tcPr>
            <w:tcW w:w="862" w:type="dxa"/>
            <w:vAlign w:val="center"/>
          </w:tcPr>
          <w:p w14:paraId="4BE94E7A" w14:textId="595C9933" w:rsidR="00817C73" w:rsidDel="00532ADB" w:rsidRDefault="00817C73" w:rsidP="0093234F">
            <w:pPr>
              <w:rPr>
                <w:del w:id="260" w:author="Borja Gonzalez" w:date="2017-09-28T15:51:00Z"/>
              </w:rPr>
            </w:pPr>
            <w:del w:id="261"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262" w:author="Borja Gonzalez" w:date="2017-09-28T15:51:00Z"/>
              </w:rPr>
            </w:pPr>
          </w:p>
        </w:tc>
        <w:tc>
          <w:tcPr>
            <w:tcW w:w="674" w:type="dxa"/>
            <w:vAlign w:val="center"/>
          </w:tcPr>
          <w:p w14:paraId="50748D70" w14:textId="2D53A782" w:rsidR="00817C73" w:rsidDel="00532ADB" w:rsidRDefault="00817C73" w:rsidP="00F45CE8">
            <w:pPr>
              <w:jc w:val="center"/>
              <w:rPr>
                <w:del w:id="263" w:author="Borja Gonzalez" w:date="2017-09-28T15:51:00Z"/>
              </w:rPr>
            </w:pPr>
          </w:p>
        </w:tc>
        <w:tc>
          <w:tcPr>
            <w:tcW w:w="674" w:type="dxa"/>
            <w:vAlign w:val="center"/>
          </w:tcPr>
          <w:p w14:paraId="2262E9D7" w14:textId="7D4DE670" w:rsidR="00817C73" w:rsidDel="00532ADB" w:rsidRDefault="00817C73" w:rsidP="00B24E68">
            <w:pPr>
              <w:jc w:val="center"/>
              <w:rPr>
                <w:del w:id="264" w:author="Borja Gonzalez" w:date="2017-09-28T15:51:00Z"/>
              </w:rPr>
            </w:pPr>
          </w:p>
        </w:tc>
        <w:tc>
          <w:tcPr>
            <w:tcW w:w="851" w:type="dxa"/>
            <w:vAlign w:val="center"/>
          </w:tcPr>
          <w:p w14:paraId="62053272" w14:textId="308E4A14" w:rsidR="00817C73" w:rsidDel="00532ADB" w:rsidRDefault="00817C73" w:rsidP="004B4F98">
            <w:pPr>
              <w:jc w:val="center"/>
              <w:rPr>
                <w:del w:id="265" w:author="Borja Gonzalez" w:date="2017-09-28T15:51:00Z"/>
              </w:rPr>
            </w:pPr>
          </w:p>
        </w:tc>
        <w:tc>
          <w:tcPr>
            <w:tcW w:w="851" w:type="dxa"/>
            <w:vAlign w:val="center"/>
          </w:tcPr>
          <w:p w14:paraId="70EBB3B2" w14:textId="5DBCB09D" w:rsidR="00817C73" w:rsidDel="00532ADB" w:rsidRDefault="00817C73" w:rsidP="00532ADB">
            <w:pPr>
              <w:jc w:val="center"/>
              <w:rPr>
                <w:del w:id="266" w:author="Borja Gonzalez" w:date="2017-09-28T15:51:00Z"/>
              </w:rPr>
            </w:pPr>
          </w:p>
        </w:tc>
        <w:tc>
          <w:tcPr>
            <w:tcW w:w="674" w:type="dxa"/>
            <w:vAlign w:val="center"/>
          </w:tcPr>
          <w:p w14:paraId="47B1A303" w14:textId="2AD05E96" w:rsidR="00817C73" w:rsidDel="00532ADB" w:rsidRDefault="00817C73" w:rsidP="00532ADB">
            <w:pPr>
              <w:jc w:val="center"/>
              <w:rPr>
                <w:del w:id="267" w:author="Borja Gonzalez" w:date="2017-09-28T15:51:00Z"/>
              </w:rPr>
            </w:pPr>
          </w:p>
        </w:tc>
        <w:tc>
          <w:tcPr>
            <w:tcW w:w="674" w:type="dxa"/>
            <w:vAlign w:val="center"/>
          </w:tcPr>
          <w:p w14:paraId="04C795FE" w14:textId="16C97B62" w:rsidR="00817C73" w:rsidDel="00532ADB" w:rsidRDefault="00817C73" w:rsidP="00532ADB">
            <w:pPr>
              <w:jc w:val="center"/>
              <w:rPr>
                <w:del w:id="268" w:author="Borja Gonzalez" w:date="2017-09-28T15:51:00Z"/>
              </w:rPr>
            </w:pPr>
          </w:p>
        </w:tc>
        <w:tc>
          <w:tcPr>
            <w:tcW w:w="674" w:type="dxa"/>
            <w:vAlign w:val="center"/>
          </w:tcPr>
          <w:p w14:paraId="77D1D3F6" w14:textId="4A8F1EBD" w:rsidR="00817C73" w:rsidDel="00532ADB" w:rsidRDefault="00817C73" w:rsidP="00532ADB">
            <w:pPr>
              <w:jc w:val="center"/>
              <w:rPr>
                <w:del w:id="269" w:author="Borja Gonzalez" w:date="2017-09-28T15:51:00Z"/>
              </w:rPr>
            </w:pPr>
          </w:p>
        </w:tc>
        <w:tc>
          <w:tcPr>
            <w:tcW w:w="674" w:type="dxa"/>
            <w:vAlign w:val="center"/>
          </w:tcPr>
          <w:p w14:paraId="47BD8864" w14:textId="6F9B2514" w:rsidR="00817C73" w:rsidDel="00532ADB" w:rsidRDefault="00817C73" w:rsidP="00532ADB">
            <w:pPr>
              <w:jc w:val="center"/>
              <w:rPr>
                <w:del w:id="270" w:author="Borja Gonzalez" w:date="2017-09-28T15:51:00Z"/>
              </w:rPr>
            </w:pPr>
          </w:p>
        </w:tc>
        <w:tc>
          <w:tcPr>
            <w:tcW w:w="674" w:type="dxa"/>
            <w:vAlign w:val="center"/>
          </w:tcPr>
          <w:p w14:paraId="4D264044" w14:textId="2DEA6A1A" w:rsidR="00817C73" w:rsidDel="00532ADB" w:rsidRDefault="00817C73" w:rsidP="00532ADB">
            <w:pPr>
              <w:jc w:val="center"/>
              <w:rPr>
                <w:del w:id="271" w:author="Borja Gonzalez" w:date="2017-09-28T15:51:00Z"/>
              </w:rPr>
            </w:pPr>
          </w:p>
        </w:tc>
        <w:tc>
          <w:tcPr>
            <w:tcW w:w="851" w:type="dxa"/>
            <w:vAlign w:val="center"/>
          </w:tcPr>
          <w:p w14:paraId="079D0636" w14:textId="14F52869" w:rsidR="00817C73" w:rsidDel="00532ADB" w:rsidRDefault="00817C73" w:rsidP="00532ADB">
            <w:pPr>
              <w:jc w:val="center"/>
              <w:rPr>
                <w:del w:id="272" w:author="Borja Gonzalez" w:date="2017-09-28T15:51:00Z"/>
              </w:rPr>
            </w:pPr>
          </w:p>
        </w:tc>
        <w:tc>
          <w:tcPr>
            <w:tcW w:w="674" w:type="dxa"/>
            <w:vAlign w:val="center"/>
          </w:tcPr>
          <w:p w14:paraId="4F7C45AC" w14:textId="1C1C0A21" w:rsidR="00817C73" w:rsidDel="00532ADB" w:rsidRDefault="00817C73" w:rsidP="00532ADB">
            <w:pPr>
              <w:jc w:val="center"/>
              <w:rPr>
                <w:del w:id="273" w:author="Borja Gonzalez" w:date="2017-09-28T15:51:00Z"/>
              </w:rPr>
            </w:pPr>
          </w:p>
        </w:tc>
        <w:tc>
          <w:tcPr>
            <w:tcW w:w="851" w:type="dxa"/>
            <w:vAlign w:val="center"/>
          </w:tcPr>
          <w:p w14:paraId="1B76FCFD" w14:textId="7ABD607D" w:rsidR="00817C73" w:rsidRPr="00580CB8" w:rsidDel="00532ADB" w:rsidRDefault="00817C73" w:rsidP="00532ADB">
            <w:pPr>
              <w:jc w:val="center"/>
              <w:rPr>
                <w:del w:id="274" w:author="Borja Gonzalez" w:date="2017-09-28T15:51:00Z"/>
                <w:rFonts w:ascii="Menlo Regular" w:eastAsia="Times New Roman" w:hAnsi="Menlo Regular" w:cs="Menlo Regular"/>
                <w:color w:val="222222"/>
                <w:sz w:val="40"/>
                <w:szCs w:val="40"/>
                <w:shd w:val="clear" w:color="auto" w:fill="FFFFFF"/>
              </w:rPr>
            </w:pPr>
            <w:del w:id="27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276" w:author="Borja Gonzalez" w:date="2017-09-28T15:51:00Z"/>
              </w:rPr>
            </w:pPr>
            <w:del w:id="27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278" w:author="Borja Gonzalez" w:date="2017-09-29T13:23:00Z">
        <w:del w:id="279"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280"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281">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1E7945C7" w14:textId="77777777" w:rsidTr="008960CE">
                                  <w:trPr>
                                    <w:cantSplit/>
                                    <w:trHeight w:val="1194"/>
                                    <w:trPrChange w:id="282" w:author="Borja Gonzalez" w:date="2017-09-29T13:30:00Z">
                                      <w:trPr>
                                        <w:cantSplit/>
                                        <w:trHeight w:val="1194"/>
                                      </w:trPr>
                                    </w:trPrChange>
                                  </w:trPr>
                                  <w:tc>
                                    <w:tcPr>
                                      <w:tcW w:w="1074" w:type="dxa"/>
                                      <w:vAlign w:val="center"/>
                                      <w:tcPrChange w:id="283" w:author="Borja Gonzalez" w:date="2017-09-29T13:30:00Z">
                                        <w:tcPr>
                                          <w:tcW w:w="1074" w:type="dxa"/>
                                          <w:vAlign w:val="center"/>
                                        </w:tcPr>
                                      </w:tcPrChange>
                                    </w:tcPr>
                                    <w:p w14:paraId="597C9F79" w14:textId="77777777" w:rsidR="00923E91" w:rsidRDefault="00923E91" w:rsidP="008960CE">
                                      <w:r>
                                        <w:t>Casos de Uso</w:t>
                                      </w:r>
                                    </w:p>
                                  </w:tc>
                                  <w:tc>
                                    <w:tcPr>
                                      <w:tcW w:w="739" w:type="dxa"/>
                                      <w:vAlign w:val="center"/>
                                      <w:tcPrChange w:id="284" w:author="Borja Gonzalez" w:date="2017-09-29T13:30:00Z">
                                        <w:tcPr>
                                          <w:tcW w:w="739" w:type="dxa"/>
                                          <w:vAlign w:val="center"/>
                                        </w:tcPr>
                                      </w:tcPrChange>
                                    </w:tcPr>
                                    <w:p w14:paraId="1CFEC64B" w14:textId="77777777" w:rsidR="00923E91" w:rsidRDefault="00923E91" w:rsidP="008960CE">
                                      <w:r>
                                        <w:t>RF1</w:t>
                                      </w:r>
                                    </w:p>
                                  </w:tc>
                                  <w:tc>
                                    <w:tcPr>
                                      <w:tcW w:w="709" w:type="dxa"/>
                                      <w:vAlign w:val="center"/>
                                      <w:tcPrChange w:id="285" w:author="Borja Gonzalez" w:date="2017-09-29T13:30:00Z">
                                        <w:tcPr>
                                          <w:tcW w:w="709" w:type="dxa"/>
                                          <w:vAlign w:val="center"/>
                                        </w:tcPr>
                                      </w:tcPrChange>
                                    </w:tcPr>
                                    <w:p w14:paraId="7509DCD9" w14:textId="77777777" w:rsidR="00923E91" w:rsidRDefault="00923E91" w:rsidP="008960CE">
                                      <w:r>
                                        <w:t>RF2</w:t>
                                      </w:r>
                                    </w:p>
                                  </w:tc>
                                  <w:tc>
                                    <w:tcPr>
                                      <w:tcW w:w="709" w:type="dxa"/>
                                      <w:vAlign w:val="center"/>
                                      <w:tcPrChange w:id="286" w:author="Borja Gonzalez" w:date="2017-09-29T13:30:00Z">
                                        <w:tcPr>
                                          <w:tcW w:w="709" w:type="dxa"/>
                                          <w:vAlign w:val="center"/>
                                        </w:tcPr>
                                      </w:tcPrChange>
                                    </w:tcPr>
                                    <w:p w14:paraId="166A541D" w14:textId="77777777" w:rsidR="00923E91" w:rsidRDefault="00923E91" w:rsidP="008960CE">
                                      <w:r>
                                        <w:t>RF3</w:t>
                                      </w:r>
                                    </w:p>
                                  </w:tc>
                                  <w:tc>
                                    <w:tcPr>
                                      <w:tcW w:w="709" w:type="dxa"/>
                                      <w:vAlign w:val="center"/>
                                      <w:tcPrChange w:id="287" w:author="Borja Gonzalez" w:date="2017-09-29T13:30:00Z">
                                        <w:tcPr>
                                          <w:tcW w:w="709" w:type="dxa"/>
                                          <w:vAlign w:val="center"/>
                                        </w:tcPr>
                                      </w:tcPrChange>
                                    </w:tcPr>
                                    <w:p w14:paraId="0829A9F1" w14:textId="77777777" w:rsidR="00923E91" w:rsidRDefault="00923E91" w:rsidP="008960CE">
                                      <w:r>
                                        <w:t>RF4</w:t>
                                      </w:r>
                                    </w:p>
                                  </w:tc>
                                  <w:tc>
                                    <w:tcPr>
                                      <w:tcW w:w="708" w:type="dxa"/>
                                      <w:vAlign w:val="center"/>
                                      <w:tcPrChange w:id="288" w:author="Borja Gonzalez" w:date="2017-09-29T13:30:00Z">
                                        <w:tcPr>
                                          <w:tcW w:w="708" w:type="dxa"/>
                                          <w:vAlign w:val="center"/>
                                        </w:tcPr>
                                      </w:tcPrChange>
                                    </w:tcPr>
                                    <w:p w14:paraId="41692804" w14:textId="77777777" w:rsidR="00923E91" w:rsidRDefault="00923E91" w:rsidP="008960CE">
                                      <w:r>
                                        <w:t>RF5</w:t>
                                      </w:r>
                                    </w:p>
                                  </w:tc>
                                  <w:tc>
                                    <w:tcPr>
                                      <w:tcW w:w="709" w:type="dxa"/>
                                      <w:vAlign w:val="center"/>
                                      <w:tcPrChange w:id="289" w:author="Borja Gonzalez" w:date="2017-09-29T13:30:00Z">
                                        <w:tcPr>
                                          <w:tcW w:w="709" w:type="dxa"/>
                                          <w:vAlign w:val="center"/>
                                        </w:tcPr>
                                      </w:tcPrChange>
                                    </w:tcPr>
                                    <w:p w14:paraId="7A30F465" w14:textId="77777777" w:rsidR="00923E91" w:rsidRDefault="00923E91" w:rsidP="008960CE">
                                      <w:r>
                                        <w:t>RF6</w:t>
                                      </w:r>
                                    </w:p>
                                  </w:tc>
                                  <w:tc>
                                    <w:tcPr>
                                      <w:tcW w:w="709" w:type="dxa"/>
                                      <w:vAlign w:val="center"/>
                                      <w:tcPrChange w:id="290" w:author="Borja Gonzalez" w:date="2017-09-29T13:30:00Z">
                                        <w:tcPr>
                                          <w:tcW w:w="709" w:type="dxa"/>
                                          <w:vAlign w:val="center"/>
                                        </w:tcPr>
                                      </w:tcPrChange>
                                    </w:tcPr>
                                    <w:p w14:paraId="431CC9D1" w14:textId="77777777" w:rsidR="00923E91" w:rsidRDefault="00923E91" w:rsidP="008960CE">
                                      <w:r>
                                        <w:t>RF7</w:t>
                                      </w:r>
                                    </w:p>
                                  </w:tc>
                                  <w:tc>
                                    <w:tcPr>
                                      <w:tcW w:w="709" w:type="dxa"/>
                                      <w:vAlign w:val="center"/>
                                      <w:tcPrChange w:id="291" w:author="Borja Gonzalez" w:date="2017-09-29T13:30:00Z">
                                        <w:tcPr>
                                          <w:tcW w:w="709" w:type="dxa"/>
                                          <w:vAlign w:val="center"/>
                                        </w:tcPr>
                                      </w:tcPrChange>
                                    </w:tcPr>
                                    <w:p w14:paraId="42772BF8" w14:textId="77777777" w:rsidR="00923E91" w:rsidRDefault="00923E91" w:rsidP="008960CE">
                                      <w:r>
                                        <w:t>RF8</w:t>
                                      </w:r>
                                    </w:p>
                                  </w:tc>
                                  <w:tc>
                                    <w:tcPr>
                                      <w:tcW w:w="708" w:type="dxa"/>
                                      <w:vAlign w:val="center"/>
                                      <w:tcPrChange w:id="292" w:author="Borja Gonzalez" w:date="2017-09-29T13:30:00Z">
                                        <w:tcPr>
                                          <w:tcW w:w="708" w:type="dxa"/>
                                          <w:vAlign w:val="center"/>
                                        </w:tcPr>
                                      </w:tcPrChange>
                                    </w:tcPr>
                                    <w:p w14:paraId="70DEA926" w14:textId="77777777" w:rsidR="00923E91" w:rsidRDefault="00923E91" w:rsidP="008960CE">
                                      <w:r>
                                        <w:t>RF9</w:t>
                                      </w:r>
                                    </w:p>
                                  </w:tc>
                                  <w:tc>
                                    <w:tcPr>
                                      <w:tcW w:w="851" w:type="dxa"/>
                                      <w:vAlign w:val="center"/>
                                      <w:tcPrChange w:id="293" w:author="Borja Gonzalez" w:date="2017-09-29T13:30:00Z">
                                        <w:tcPr>
                                          <w:tcW w:w="851" w:type="dxa"/>
                                          <w:vAlign w:val="center"/>
                                        </w:tcPr>
                                      </w:tcPrChange>
                                    </w:tcPr>
                                    <w:p w14:paraId="290C11C4" w14:textId="77777777" w:rsidR="00923E91" w:rsidRDefault="00923E91" w:rsidP="008960CE">
                                      <w:r>
                                        <w:t>RNF1</w:t>
                                      </w:r>
                                    </w:p>
                                  </w:tc>
                                  <w:tc>
                                    <w:tcPr>
                                      <w:tcW w:w="850" w:type="dxa"/>
                                      <w:vAlign w:val="center"/>
                                      <w:tcPrChange w:id="294" w:author="Borja Gonzalez" w:date="2017-09-29T13:30:00Z">
                                        <w:tcPr>
                                          <w:tcW w:w="850" w:type="dxa"/>
                                          <w:vAlign w:val="center"/>
                                        </w:tcPr>
                                      </w:tcPrChange>
                                    </w:tcPr>
                                    <w:p w14:paraId="4F124287" w14:textId="77777777" w:rsidR="00923E91" w:rsidRDefault="00923E91" w:rsidP="008960CE">
                                      <w:r>
                                        <w:t>RNF2</w:t>
                                      </w:r>
                                    </w:p>
                                  </w:tc>
                                  <w:tc>
                                    <w:tcPr>
                                      <w:tcW w:w="851" w:type="dxa"/>
                                      <w:vAlign w:val="center"/>
                                      <w:tcPrChange w:id="295" w:author="Borja Gonzalez" w:date="2017-09-29T13:30:00Z">
                                        <w:tcPr>
                                          <w:tcW w:w="851" w:type="dxa"/>
                                          <w:vAlign w:val="center"/>
                                        </w:tcPr>
                                      </w:tcPrChange>
                                    </w:tcPr>
                                    <w:p w14:paraId="0A8F02F9" w14:textId="77777777" w:rsidR="00923E91" w:rsidRDefault="00923E91" w:rsidP="008960CE">
                                      <w:r>
                                        <w:t>RNF3</w:t>
                                      </w:r>
                                    </w:p>
                                  </w:tc>
                                  <w:tc>
                                    <w:tcPr>
                                      <w:tcW w:w="850" w:type="dxa"/>
                                      <w:vAlign w:val="center"/>
                                      <w:tcPrChange w:id="296" w:author="Borja Gonzalez" w:date="2017-09-29T13:30:00Z">
                                        <w:tcPr>
                                          <w:tcW w:w="850" w:type="dxa"/>
                                          <w:vAlign w:val="center"/>
                                        </w:tcPr>
                                      </w:tcPrChange>
                                    </w:tcPr>
                                    <w:p w14:paraId="2B71BA56" w14:textId="77777777" w:rsidR="00923E91" w:rsidRDefault="00923E91" w:rsidP="008960CE">
                                      <w:r>
                                        <w:t>RNF4</w:t>
                                      </w:r>
                                    </w:p>
                                  </w:tc>
                                  <w:tc>
                                    <w:tcPr>
                                      <w:tcW w:w="841" w:type="dxa"/>
                                      <w:vAlign w:val="center"/>
                                      <w:tcPrChange w:id="297" w:author="Borja Gonzalez" w:date="2017-09-29T13:30:00Z">
                                        <w:tcPr>
                                          <w:tcW w:w="983" w:type="dxa"/>
                                          <w:vAlign w:val="center"/>
                                        </w:tcPr>
                                      </w:tcPrChange>
                                    </w:tcPr>
                                    <w:p w14:paraId="450651B4" w14:textId="77777777" w:rsidR="00923E91" w:rsidRDefault="00923E91" w:rsidP="008960CE">
                                      <w:r>
                                        <w:t>RNF5</w:t>
                                      </w:r>
                                    </w:p>
                                  </w:tc>
                                </w:tr>
                                <w:tr w:rsidR="00923E91" w14:paraId="3BA6374E" w14:textId="77777777" w:rsidTr="008960CE">
                                  <w:trPr>
                                    <w:cantSplit/>
                                    <w:trHeight w:val="490"/>
                                    <w:trPrChange w:id="298" w:author="Borja Gonzalez" w:date="2017-09-29T13:30:00Z">
                                      <w:trPr>
                                        <w:cantSplit/>
                                        <w:trHeight w:val="490"/>
                                      </w:trPr>
                                    </w:trPrChange>
                                  </w:trPr>
                                  <w:tc>
                                    <w:tcPr>
                                      <w:tcW w:w="1074" w:type="dxa"/>
                                      <w:vAlign w:val="center"/>
                                      <w:tcPrChange w:id="299" w:author="Borja Gonzalez" w:date="2017-09-29T13:30:00Z">
                                        <w:tcPr>
                                          <w:tcW w:w="1074" w:type="dxa"/>
                                          <w:vAlign w:val="center"/>
                                        </w:tcPr>
                                      </w:tcPrChange>
                                    </w:tcPr>
                                    <w:p w14:paraId="2D769F89" w14:textId="77777777" w:rsidR="00923E91" w:rsidRDefault="00923E91" w:rsidP="008960CE">
                                      <w:r>
                                        <w:t>CU1</w:t>
                                      </w:r>
                                    </w:p>
                                  </w:tc>
                                  <w:tc>
                                    <w:tcPr>
                                      <w:tcW w:w="739" w:type="dxa"/>
                                      <w:vAlign w:val="center"/>
                                      <w:tcPrChange w:id="300" w:author="Borja Gonzalez" w:date="2017-09-29T13:30:00Z">
                                        <w:tcPr>
                                          <w:tcW w:w="739" w:type="dxa"/>
                                          <w:vAlign w:val="center"/>
                                        </w:tcPr>
                                      </w:tcPrChange>
                                    </w:tcPr>
                                    <w:p w14:paraId="3AD3261C"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01" w:author="Borja Gonzalez" w:date="2017-09-29T13:30:00Z">
                                        <w:tcPr>
                                          <w:tcW w:w="709" w:type="dxa"/>
                                          <w:vAlign w:val="center"/>
                                        </w:tcPr>
                                      </w:tcPrChange>
                                    </w:tcPr>
                                    <w:p w14:paraId="5169C3C2" w14:textId="77777777" w:rsidR="00923E91" w:rsidRDefault="00923E91" w:rsidP="008960CE">
                                      <w:pPr>
                                        <w:jc w:val="center"/>
                                      </w:pPr>
                                    </w:p>
                                  </w:tc>
                                  <w:tc>
                                    <w:tcPr>
                                      <w:tcW w:w="709" w:type="dxa"/>
                                      <w:vAlign w:val="center"/>
                                      <w:tcPrChange w:id="302" w:author="Borja Gonzalez" w:date="2017-09-29T13:30:00Z">
                                        <w:tcPr>
                                          <w:tcW w:w="709" w:type="dxa"/>
                                          <w:vAlign w:val="center"/>
                                        </w:tcPr>
                                      </w:tcPrChange>
                                    </w:tcPr>
                                    <w:p w14:paraId="6187BD2B" w14:textId="77777777" w:rsidR="00923E91" w:rsidRDefault="00923E91" w:rsidP="008960CE">
                                      <w:pPr>
                                        <w:jc w:val="center"/>
                                      </w:pPr>
                                    </w:p>
                                  </w:tc>
                                  <w:tc>
                                    <w:tcPr>
                                      <w:tcW w:w="709" w:type="dxa"/>
                                      <w:vAlign w:val="center"/>
                                      <w:tcPrChange w:id="303" w:author="Borja Gonzalez" w:date="2017-09-29T13:30:00Z">
                                        <w:tcPr>
                                          <w:tcW w:w="709" w:type="dxa"/>
                                          <w:vAlign w:val="center"/>
                                        </w:tcPr>
                                      </w:tcPrChange>
                                    </w:tcPr>
                                    <w:p w14:paraId="2F7116B4" w14:textId="77777777" w:rsidR="00923E91" w:rsidRDefault="00923E91" w:rsidP="008960CE">
                                      <w:pPr>
                                        <w:jc w:val="center"/>
                                      </w:pPr>
                                    </w:p>
                                  </w:tc>
                                  <w:tc>
                                    <w:tcPr>
                                      <w:tcW w:w="708" w:type="dxa"/>
                                      <w:vAlign w:val="center"/>
                                      <w:tcPrChange w:id="304" w:author="Borja Gonzalez" w:date="2017-09-29T13:30:00Z">
                                        <w:tcPr>
                                          <w:tcW w:w="708" w:type="dxa"/>
                                          <w:vAlign w:val="center"/>
                                        </w:tcPr>
                                      </w:tcPrChange>
                                    </w:tcPr>
                                    <w:p w14:paraId="2080C970" w14:textId="77777777" w:rsidR="00923E91" w:rsidRDefault="00923E91" w:rsidP="008960CE">
                                      <w:pPr>
                                        <w:jc w:val="center"/>
                                      </w:pPr>
                                    </w:p>
                                  </w:tc>
                                  <w:tc>
                                    <w:tcPr>
                                      <w:tcW w:w="709" w:type="dxa"/>
                                      <w:vAlign w:val="center"/>
                                      <w:tcPrChange w:id="305" w:author="Borja Gonzalez" w:date="2017-09-29T13:30:00Z">
                                        <w:tcPr>
                                          <w:tcW w:w="709" w:type="dxa"/>
                                          <w:vAlign w:val="center"/>
                                        </w:tcPr>
                                      </w:tcPrChange>
                                    </w:tcPr>
                                    <w:p w14:paraId="07BCA38F" w14:textId="77777777" w:rsidR="00923E91" w:rsidRDefault="00923E91" w:rsidP="008960CE">
                                      <w:pPr>
                                        <w:jc w:val="center"/>
                                      </w:pPr>
                                    </w:p>
                                  </w:tc>
                                  <w:tc>
                                    <w:tcPr>
                                      <w:tcW w:w="709" w:type="dxa"/>
                                      <w:vAlign w:val="center"/>
                                      <w:tcPrChange w:id="306" w:author="Borja Gonzalez" w:date="2017-09-29T13:30:00Z">
                                        <w:tcPr>
                                          <w:tcW w:w="709" w:type="dxa"/>
                                          <w:vAlign w:val="center"/>
                                        </w:tcPr>
                                      </w:tcPrChange>
                                    </w:tcPr>
                                    <w:p w14:paraId="6ADB5E91" w14:textId="77777777" w:rsidR="00923E91" w:rsidRDefault="00923E91" w:rsidP="008960CE">
                                      <w:pPr>
                                        <w:jc w:val="center"/>
                                      </w:pPr>
                                    </w:p>
                                  </w:tc>
                                  <w:tc>
                                    <w:tcPr>
                                      <w:tcW w:w="709" w:type="dxa"/>
                                      <w:vAlign w:val="center"/>
                                      <w:tcPrChange w:id="307" w:author="Borja Gonzalez" w:date="2017-09-29T13:30:00Z">
                                        <w:tcPr>
                                          <w:tcW w:w="709" w:type="dxa"/>
                                          <w:vAlign w:val="center"/>
                                        </w:tcPr>
                                      </w:tcPrChange>
                                    </w:tcPr>
                                    <w:p w14:paraId="7CC7D4A9" w14:textId="77777777" w:rsidR="00923E91" w:rsidRDefault="00923E91" w:rsidP="008960CE">
                                      <w:pPr>
                                        <w:jc w:val="center"/>
                                      </w:pPr>
                                    </w:p>
                                  </w:tc>
                                  <w:tc>
                                    <w:tcPr>
                                      <w:tcW w:w="708" w:type="dxa"/>
                                      <w:vAlign w:val="center"/>
                                      <w:tcPrChange w:id="308" w:author="Borja Gonzalez" w:date="2017-09-29T13:30:00Z">
                                        <w:tcPr>
                                          <w:tcW w:w="708" w:type="dxa"/>
                                          <w:vAlign w:val="center"/>
                                        </w:tcPr>
                                      </w:tcPrChange>
                                    </w:tcPr>
                                    <w:p w14:paraId="19365E7E" w14:textId="77777777" w:rsidR="00923E91" w:rsidRDefault="00923E91" w:rsidP="008960CE">
                                      <w:pPr>
                                        <w:jc w:val="center"/>
                                      </w:pPr>
                                    </w:p>
                                  </w:tc>
                                  <w:tc>
                                    <w:tcPr>
                                      <w:tcW w:w="851" w:type="dxa"/>
                                      <w:vAlign w:val="center"/>
                                      <w:tcPrChange w:id="309" w:author="Borja Gonzalez" w:date="2017-09-29T13:30:00Z">
                                        <w:tcPr>
                                          <w:tcW w:w="851" w:type="dxa"/>
                                          <w:vAlign w:val="center"/>
                                        </w:tcPr>
                                      </w:tcPrChange>
                                    </w:tcPr>
                                    <w:p w14:paraId="55D3CE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310" w:author="Borja Gonzalez" w:date="2017-09-29T13:30:00Z">
                                        <w:tcPr>
                                          <w:tcW w:w="850" w:type="dxa"/>
                                          <w:vAlign w:val="center"/>
                                        </w:tcPr>
                                      </w:tcPrChange>
                                    </w:tcPr>
                                    <w:p w14:paraId="39A336D1" w14:textId="77777777" w:rsidR="00923E91" w:rsidRDefault="00923E91" w:rsidP="008960CE">
                                      <w:pPr>
                                        <w:jc w:val="center"/>
                                      </w:pPr>
                                    </w:p>
                                  </w:tc>
                                  <w:tc>
                                    <w:tcPr>
                                      <w:tcW w:w="851" w:type="dxa"/>
                                      <w:vAlign w:val="center"/>
                                      <w:tcPrChange w:id="311" w:author="Borja Gonzalez" w:date="2017-09-29T13:30:00Z">
                                        <w:tcPr>
                                          <w:tcW w:w="851" w:type="dxa"/>
                                          <w:vAlign w:val="center"/>
                                        </w:tcPr>
                                      </w:tcPrChange>
                                    </w:tcPr>
                                    <w:p w14:paraId="457AB622" w14:textId="77777777" w:rsidR="00923E91" w:rsidRDefault="00923E91" w:rsidP="008960CE">
                                      <w:pPr>
                                        <w:jc w:val="center"/>
                                      </w:pPr>
                                    </w:p>
                                  </w:tc>
                                  <w:tc>
                                    <w:tcPr>
                                      <w:tcW w:w="850" w:type="dxa"/>
                                      <w:vAlign w:val="center"/>
                                      <w:tcPrChange w:id="312" w:author="Borja Gonzalez" w:date="2017-09-29T13:30:00Z">
                                        <w:tcPr>
                                          <w:tcW w:w="850" w:type="dxa"/>
                                          <w:vAlign w:val="center"/>
                                        </w:tcPr>
                                      </w:tcPrChange>
                                    </w:tcPr>
                                    <w:p w14:paraId="0FAA17C3" w14:textId="77777777" w:rsidR="00923E91" w:rsidRDefault="00923E91" w:rsidP="008960CE">
                                      <w:pPr>
                                        <w:jc w:val="center"/>
                                      </w:pPr>
                                    </w:p>
                                  </w:tc>
                                  <w:tc>
                                    <w:tcPr>
                                      <w:tcW w:w="841" w:type="dxa"/>
                                      <w:vAlign w:val="center"/>
                                      <w:tcPrChange w:id="313" w:author="Borja Gonzalez" w:date="2017-09-29T13:30:00Z">
                                        <w:tcPr>
                                          <w:tcW w:w="983" w:type="dxa"/>
                                          <w:vAlign w:val="center"/>
                                        </w:tcPr>
                                      </w:tcPrChange>
                                    </w:tcPr>
                                    <w:p w14:paraId="0B5E4C6A" w14:textId="77777777" w:rsidR="00923E91" w:rsidRDefault="00923E91" w:rsidP="008960CE">
                                      <w:pPr>
                                        <w:jc w:val="center"/>
                                      </w:pPr>
                                    </w:p>
                                  </w:tc>
                                </w:tr>
                                <w:tr w:rsidR="00923E91" w14:paraId="373D2359" w14:textId="77777777" w:rsidTr="008960CE">
                                  <w:trPr>
                                    <w:cantSplit/>
                                    <w:trHeight w:val="470"/>
                                    <w:trPrChange w:id="314" w:author="Borja Gonzalez" w:date="2017-09-29T13:30:00Z">
                                      <w:trPr>
                                        <w:cantSplit/>
                                        <w:trHeight w:val="470"/>
                                      </w:trPr>
                                    </w:trPrChange>
                                  </w:trPr>
                                  <w:tc>
                                    <w:tcPr>
                                      <w:tcW w:w="1074" w:type="dxa"/>
                                      <w:vAlign w:val="center"/>
                                      <w:tcPrChange w:id="315" w:author="Borja Gonzalez" w:date="2017-09-29T13:30:00Z">
                                        <w:tcPr>
                                          <w:tcW w:w="1074" w:type="dxa"/>
                                          <w:vAlign w:val="center"/>
                                        </w:tcPr>
                                      </w:tcPrChange>
                                    </w:tcPr>
                                    <w:p w14:paraId="72A47909" w14:textId="77777777" w:rsidR="00923E91" w:rsidRDefault="00923E91" w:rsidP="008960CE">
                                      <w:r>
                                        <w:t>CU2</w:t>
                                      </w:r>
                                    </w:p>
                                  </w:tc>
                                  <w:tc>
                                    <w:tcPr>
                                      <w:tcW w:w="739" w:type="dxa"/>
                                      <w:vAlign w:val="center"/>
                                      <w:tcPrChange w:id="316" w:author="Borja Gonzalez" w:date="2017-09-29T13:30:00Z">
                                        <w:tcPr>
                                          <w:tcW w:w="739" w:type="dxa"/>
                                          <w:vAlign w:val="center"/>
                                        </w:tcPr>
                                      </w:tcPrChange>
                                    </w:tcPr>
                                    <w:p w14:paraId="2AC435F9" w14:textId="77777777" w:rsidR="00923E91" w:rsidRDefault="00923E91" w:rsidP="008960CE">
                                      <w:pPr>
                                        <w:jc w:val="center"/>
                                      </w:pPr>
                                    </w:p>
                                  </w:tc>
                                  <w:tc>
                                    <w:tcPr>
                                      <w:tcW w:w="709" w:type="dxa"/>
                                      <w:vAlign w:val="center"/>
                                      <w:tcPrChange w:id="317" w:author="Borja Gonzalez" w:date="2017-09-29T13:30:00Z">
                                        <w:tcPr>
                                          <w:tcW w:w="709" w:type="dxa"/>
                                          <w:vAlign w:val="center"/>
                                        </w:tcPr>
                                      </w:tcPrChange>
                                    </w:tcPr>
                                    <w:p w14:paraId="445753EB"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18" w:author="Borja Gonzalez" w:date="2017-09-29T13:30:00Z">
                                        <w:tcPr>
                                          <w:tcW w:w="709" w:type="dxa"/>
                                          <w:vAlign w:val="center"/>
                                        </w:tcPr>
                                      </w:tcPrChange>
                                    </w:tcPr>
                                    <w:p w14:paraId="653B3CA1" w14:textId="77777777" w:rsidR="00923E91" w:rsidRDefault="00923E91" w:rsidP="008960CE">
                                      <w:pPr>
                                        <w:jc w:val="center"/>
                                      </w:pPr>
                                    </w:p>
                                  </w:tc>
                                  <w:tc>
                                    <w:tcPr>
                                      <w:tcW w:w="709" w:type="dxa"/>
                                      <w:vAlign w:val="center"/>
                                      <w:tcPrChange w:id="319" w:author="Borja Gonzalez" w:date="2017-09-29T13:30:00Z">
                                        <w:tcPr>
                                          <w:tcW w:w="709" w:type="dxa"/>
                                          <w:vAlign w:val="center"/>
                                        </w:tcPr>
                                      </w:tcPrChange>
                                    </w:tcPr>
                                    <w:p w14:paraId="2C91D9A9" w14:textId="77777777" w:rsidR="00923E91" w:rsidRDefault="00923E91" w:rsidP="008960CE">
                                      <w:pPr>
                                        <w:jc w:val="center"/>
                                      </w:pPr>
                                    </w:p>
                                  </w:tc>
                                  <w:tc>
                                    <w:tcPr>
                                      <w:tcW w:w="708" w:type="dxa"/>
                                      <w:vAlign w:val="center"/>
                                      <w:tcPrChange w:id="320" w:author="Borja Gonzalez" w:date="2017-09-29T13:30:00Z">
                                        <w:tcPr>
                                          <w:tcW w:w="708" w:type="dxa"/>
                                          <w:vAlign w:val="center"/>
                                        </w:tcPr>
                                      </w:tcPrChange>
                                    </w:tcPr>
                                    <w:p w14:paraId="7257F4D2" w14:textId="77777777" w:rsidR="00923E91" w:rsidRDefault="00923E91" w:rsidP="008960CE">
                                      <w:pPr>
                                        <w:jc w:val="center"/>
                                      </w:pPr>
                                    </w:p>
                                  </w:tc>
                                  <w:tc>
                                    <w:tcPr>
                                      <w:tcW w:w="709" w:type="dxa"/>
                                      <w:vAlign w:val="center"/>
                                      <w:tcPrChange w:id="321" w:author="Borja Gonzalez" w:date="2017-09-29T13:30:00Z">
                                        <w:tcPr>
                                          <w:tcW w:w="709" w:type="dxa"/>
                                          <w:vAlign w:val="center"/>
                                        </w:tcPr>
                                      </w:tcPrChange>
                                    </w:tcPr>
                                    <w:p w14:paraId="3358009F" w14:textId="77777777" w:rsidR="00923E91" w:rsidRDefault="00923E91" w:rsidP="008960CE">
                                      <w:pPr>
                                        <w:jc w:val="center"/>
                                      </w:pPr>
                                    </w:p>
                                  </w:tc>
                                  <w:tc>
                                    <w:tcPr>
                                      <w:tcW w:w="709" w:type="dxa"/>
                                      <w:vAlign w:val="center"/>
                                      <w:tcPrChange w:id="322" w:author="Borja Gonzalez" w:date="2017-09-29T13:30:00Z">
                                        <w:tcPr>
                                          <w:tcW w:w="709" w:type="dxa"/>
                                          <w:vAlign w:val="center"/>
                                        </w:tcPr>
                                      </w:tcPrChange>
                                    </w:tcPr>
                                    <w:p w14:paraId="521C8FA1" w14:textId="77777777" w:rsidR="00923E91" w:rsidRDefault="00923E91" w:rsidP="008960CE">
                                      <w:pPr>
                                        <w:jc w:val="center"/>
                                      </w:pPr>
                                    </w:p>
                                  </w:tc>
                                  <w:tc>
                                    <w:tcPr>
                                      <w:tcW w:w="709" w:type="dxa"/>
                                      <w:vAlign w:val="center"/>
                                      <w:tcPrChange w:id="323" w:author="Borja Gonzalez" w:date="2017-09-29T13:30:00Z">
                                        <w:tcPr>
                                          <w:tcW w:w="709" w:type="dxa"/>
                                          <w:vAlign w:val="center"/>
                                        </w:tcPr>
                                      </w:tcPrChange>
                                    </w:tcPr>
                                    <w:p w14:paraId="2CBEF259" w14:textId="77777777" w:rsidR="00923E91" w:rsidRDefault="00923E91" w:rsidP="008960CE">
                                      <w:pPr>
                                        <w:jc w:val="center"/>
                                      </w:pPr>
                                    </w:p>
                                  </w:tc>
                                  <w:tc>
                                    <w:tcPr>
                                      <w:tcW w:w="708" w:type="dxa"/>
                                      <w:vAlign w:val="center"/>
                                      <w:tcPrChange w:id="324" w:author="Borja Gonzalez" w:date="2017-09-29T13:30:00Z">
                                        <w:tcPr>
                                          <w:tcW w:w="708" w:type="dxa"/>
                                          <w:vAlign w:val="center"/>
                                        </w:tcPr>
                                      </w:tcPrChange>
                                    </w:tcPr>
                                    <w:p w14:paraId="34641886" w14:textId="77777777" w:rsidR="00923E91" w:rsidRDefault="00923E91" w:rsidP="008960CE">
                                      <w:pPr>
                                        <w:jc w:val="center"/>
                                      </w:pPr>
                                    </w:p>
                                  </w:tc>
                                  <w:tc>
                                    <w:tcPr>
                                      <w:tcW w:w="851" w:type="dxa"/>
                                      <w:vAlign w:val="center"/>
                                      <w:tcPrChange w:id="325" w:author="Borja Gonzalez" w:date="2017-09-29T13:30:00Z">
                                        <w:tcPr>
                                          <w:tcW w:w="851" w:type="dxa"/>
                                          <w:vAlign w:val="center"/>
                                        </w:tcPr>
                                      </w:tcPrChange>
                                    </w:tcPr>
                                    <w:p w14:paraId="7F0D9E7F" w14:textId="77777777" w:rsidR="00923E91" w:rsidRDefault="00923E91" w:rsidP="008960CE">
                                      <w:pPr>
                                        <w:jc w:val="center"/>
                                      </w:pPr>
                                    </w:p>
                                  </w:tc>
                                  <w:tc>
                                    <w:tcPr>
                                      <w:tcW w:w="850" w:type="dxa"/>
                                      <w:vAlign w:val="center"/>
                                      <w:tcPrChange w:id="326" w:author="Borja Gonzalez" w:date="2017-09-29T13:30:00Z">
                                        <w:tcPr>
                                          <w:tcW w:w="850" w:type="dxa"/>
                                          <w:vAlign w:val="center"/>
                                        </w:tcPr>
                                      </w:tcPrChange>
                                    </w:tcPr>
                                    <w:p w14:paraId="48867BD3" w14:textId="77777777" w:rsidR="00923E91" w:rsidRDefault="00923E91" w:rsidP="008960CE">
                                      <w:pPr>
                                        <w:jc w:val="center"/>
                                      </w:pPr>
                                    </w:p>
                                  </w:tc>
                                  <w:tc>
                                    <w:tcPr>
                                      <w:tcW w:w="851" w:type="dxa"/>
                                      <w:vAlign w:val="center"/>
                                      <w:tcPrChange w:id="327" w:author="Borja Gonzalez" w:date="2017-09-29T13:30:00Z">
                                        <w:tcPr>
                                          <w:tcW w:w="851" w:type="dxa"/>
                                          <w:vAlign w:val="center"/>
                                        </w:tcPr>
                                      </w:tcPrChange>
                                    </w:tcPr>
                                    <w:p w14:paraId="6A493A12" w14:textId="77777777" w:rsidR="00923E91" w:rsidRDefault="00923E91" w:rsidP="008960CE">
                                      <w:pPr>
                                        <w:jc w:val="center"/>
                                      </w:pPr>
                                    </w:p>
                                  </w:tc>
                                  <w:tc>
                                    <w:tcPr>
                                      <w:tcW w:w="850" w:type="dxa"/>
                                      <w:vAlign w:val="center"/>
                                      <w:tcPrChange w:id="328" w:author="Borja Gonzalez" w:date="2017-09-29T13:30:00Z">
                                        <w:tcPr>
                                          <w:tcW w:w="850" w:type="dxa"/>
                                          <w:vAlign w:val="center"/>
                                        </w:tcPr>
                                      </w:tcPrChange>
                                    </w:tcPr>
                                    <w:p w14:paraId="1645BE60" w14:textId="77777777" w:rsidR="00923E91" w:rsidRDefault="00923E91" w:rsidP="008960CE">
                                      <w:pPr>
                                        <w:jc w:val="center"/>
                                      </w:pPr>
                                    </w:p>
                                  </w:tc>
                                  <w:tc>
                                    <w:tcPr>
                                      <w:tcW w:w="841" w:type="dxa"/>
                                      <w:vAlign w:val="center"/>
                                      <w:tcPrChange w:id="329" w:author="Borja Gonzalez" w:date="2017-09-29T13:30:00Z">
                                        <w:tcPr>
                                          <w:tcW w:w="983" w:type="dxa"/>
                                          <w:vAlign w:val="center"/>
                                        </w:tcPr>
                                      </w:tcPrChange>
                                    </w:tcPr>
                                    <w:p w14:paraId="0CA529B1" w14:textId="77777777" w:rsidR="00923E91" w:rsidRDefault="00923E91" w:rsidP="008960CE">
                                      <w:pPr>
                                        <w:jc w:val="center"/>
                                      </w:pPr>
                                    </w:p>
                                  </w:tc>
                                </w:tr>
                                <w:tr w:rsidR="00923E91" w14:paraId="3D3600D7" w14:textId="77777777" w:rsidTr="008960CE">
                                  <w:trPr>
                                    <w:cantSplit/>
                                    <w:trHeight w:val="490"/>
                                    <w:trPrChange w:id="330" w:author="Borja Gonzalez" w:date="2017-09-29T13:30:00Z">
                                      <w:trPr>
                                        <w:cantSplit/>
                                        <w:trHeight w:val="490"/>
                                      </w:trPr>
                                    </w:trPrChange>
                                  </w:trPr>
                                  <w:tc>
                                    <w:tcPr>
                                      <w:tcW w:w="1074" w:type="dxa"/>
                                      <w:vAlign w:val="center"/>
                                      <w:tcPrChange w:id="331" w:author="Borja Gonzalez" w:date="2017-09-29T13:30:00Z">
                                        <w:tcPr>
                                          <w:tcW w:w="1074" w:type="dxa"/>
                                          <w:vAlign w:val="center"/>
                                        </w:tcPr>
                                      </w:tcPrChange>
                                    </w:tcPr>
                                    <w:p w14:paraId="3F81E214" w14:textId="77777777" w:rsidR="00923E91" w:rsidRDefault="00923E91" w:rsidP="008960CE">
                                      <w:r>
                                        <w:t>CU3</w:t>
                                      </w:r>
                                    </w:p>
                                  </w:tc>
                                  <w:tc>
                                    <w:tcPr>
                                      <w:tcW w:w="739" w:type="dxa"/>
                                      <w:vAlign w:val="center"/>
                                      <w:tcPrChange w:id="332" w:author="Borja Gonzalez" w:date="2017-09-29T13:30:00Z">
                                        <w:tcPr>
                                          <w:tcW w:w="739" w:type="dxa"/>
                                          <w:vAlign w:val="center"/>
                                        </w:tcPr>
                                      </w:tcPrChange>
                                    </w:tcPr>
                                    <w:p w14:paraId="74CADD73" w14:textId="77777777" w:rsidR="00923E91" w:rsidRDefault="00923E91" w:rsidP="008960CE">
                                      <w:pPr>
                                        <w:jc w:val="center"/>
                                      </w:pPr>
                                    </w:p>
                                  </w:tc>
                                  <w:tc>
                                    <w:tcPr>
                                      <w:tcW w:w="709" w:type="dxa"/>
                                      <w:vAlign w:val="center"/>
                                      <w:tcPrChange w:id="333" w:author="Borja Gonzalez" w:date="2017-09-29T13:30:00Z">
                                        <w:tcPr>
                                          <w:tcW w:w="709" w:type="dxa"/>
                                          <w:vAlign w:val="center"/>
                                        </w:tcPr>
                                      </w:tcPrChange>
                                    </w:tcPr>
                                    <w:p w14:paraId="259E69DC" w14:textId="77777777" w:rsidR="00923E91" w:rsidRDefault="00923E91" w:rsidP="008960CE">
                                      <w:pPr>
                                        <w:jc w:val="center"/>
                                      </w:pPr>
                                    </w:p>
                                  </w:tc>
                                  <w:tc>
                                    <w:tcPr>
                                      <w:tcW w:w="709" w:type="dxa"/>
                                      <w:vAlign w:val="center"/>
                                      <w:tcPrChange w:id="334" w:author="Borja Gonzalez" w:date="2017-09-29T13:30:00Z">
                                        <w:tcPr>
                                          <w:tcW w:w="709" w:type="dxa"/>
                                          <w:vAlign w:val="center"/>
                                        </w:tcPr>
                                      </w:tcPrChange>
                                    </w:tcPr>
                                    <w:p w14:paraId="494FD1B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35" w:author="Borja Gonzalez" w:date="2017-09-29T13:30:00Z">
                                        <w:tcPr>
                                          <w:tcW w:w="709" w:type="dxa"/>
                                          <w:vAlign w:val="center"/>
                                        </w:tcPr>
                                      </w:tcPrChange>
                                    </w:tcPr>
                                    <w:p w14:paraId="162E6867" w14:textId="77777777" w:rsidR="00923E91" w:rsidRDefault="00923E91" w:rsidP="008960CE">
                                      <w:pPr>
                                        <w:jc w:val="center"/>
                                      </w:pPr>
                                    </w:p>
                                  </w:tc>
                                  <w:tc>
                                    <w:tcPr>
                                      <w:tcW w:w="708" w:type="dxa"/>
                                      <w:vAlign w:val="center"/>
                                      <w:tcPrChange w:id="336" w:author="Borja Gonzalez" w:date="2017-09-29T13:30:00Z">
                                        <w:tcPr>
                                          <w:tcW w:w="708" w:type="dxa"/>
                                          <w:vAlign w:val="center"/>
                                        </w:tcPr>
                                      </w:tcPrChange>
                                    </w:tcPr>
                                    <w:p w14:paraId="0D67ECFF" w14:textId="77777777" w:rsidR="00923E91" w:rsidRDefault="00923E91" w:rsidP="008960CE">
                                      <w:pPr>
                                        <w:jc w:val="center"/>
                                      </w:pPr>
                                    </w:p>
                                  </w:tc>
                                  <w:tc>
                                    <w:tcPr>
                                      <w:tcW w:w="709" w:type="dxa"/>
                                      <w:vAlign w:val="center"/>
                                      <w:tcPrChange w:id="337" w:author="Borja Gonzalez" w:date="2017-09-29T13:30:00Z">
                                        <w:tcPr>
                                          <w:tcW w:w="709" w:type="dxa"/>
                                          <w:vAlign w:val="center"/>
                                        </w:tcPr>
                                      </w:tcPrChange>
                                    </w:tcPr>
                                    <w:p w14:paraId="66FBA13D" w14:textId="77777777" w:rsidR="00923E91" w:rsidRDefault="00923E91" w:rsidP="008960CE">
                                      <w:pPr>
                                        <w:jc w:val="center"/>
                                      </w:pPr>
                                    </w:p>
                                  </w:tc>
                                  <w:tc>
                                    <w:tcPr>
                                      <w:tcW w:w="709" w:type="dxa"/>
                                      <w:vAlign w:val="center"/>
                                      <w:tcPrChange w:id="338" w:author="Borja Gonzalez" w:date="2017-09-29T13:30:00Z">
                                        <w:tcPr>
                                          <w:tcW w:w="709" w:type="dxa"/>
                                          <w:vAlign w:val="center"/>
                                        </w:tcPr>
                                      </w:tcPrChange>
                                    </w:tcPr>
                                    <w:p w14:paraId="5E65A09D" w14:textId="77777777" w:rsidR="00923E91" w:rsidRDefault="00923E91" w:rsidP="008960CE">
                                      <w:pPr>
                                        <w:jc w:val="center"/>
                                      </w:pPr>
                                    </w:p>
                                  </w:tc>
                                  <w:tc>
                                    <w:tcPr>
                                      <w:tcW w:w="709" w:type="dxa"/>
                                      <w:vAlign w:val="center"/>
                                      <w:tcPrChange w:id="339" w:author="Borja Gonzalez" w:date="2017-09-29T13:30:00Z">
                                        <w:tcPr>
                                          <w:tcW w:w="709" w:type="dxa"/>
                                          <w:vAlign w:val="center"/>
                                        </w:tcPr>
                                      </w:tcPrChange>
                                    </w:tcPr>
                                    <w:p w14:paraId="7BCF7FBF" w14:textId="77777777" w:rsidR="00923E91" w:rsidRDefault="00923E91" w:rsidP="008960CE">
                                      <w:pPr>
                                        <w:jc w:val="center"/>
                                      </w:pPr>
                                    </w:p>
                                  </w:tc>
                                  <w:tc>
                                    <w:tcPr>
                                      <w:tcW w:w="708" w:type="dxa"/>
                                      <w:vAlign w:val="center"/>
                                      <w:tcPrChange w:id="340" w:author="Borja Gonzalez" w:date="2017-09-29T13:30:00Z">
                                        <w:tcPr>
                                          <w:tcW w:w="708" w:type="dxa"/>
                                          <w:vAlign w:val="center"/>
                                        </w:tcPr>
                                      </w:tcPrChange>
                                    </w:tcPr>
                                    <w:p w14:paraId="6264C4FC" w14:textId="77777777" w:rsidR="00923E91" w:rsidRDefault="00923E91" w:rsidP="008960CE">
                                      <w:pPr>
                                        <w:jc w:val="center"/>
                                      </w:pPr>
                                    </w:p>
                                  </w:tc>
                                  <w:tc>
                                    <w:tcPr>
                                      <w:tcW w:w="851" w:type="dxa"/>
                                      <w:vAlign w:val="center"/>
                                      <w:tcPrChange w:id="341" w:author="Borja Gonzalez" w:date="2017-09-29T13:30:00Z">
                                        <w:tcPr>
                                          <w:tcW w:w="851" w:type="dxa"/>
                                          <w:vAlign w:val="center"/>
                                        </w:tcPr>
                                      </w:tcPrChange>
                                    </w:tcPr>
                                    <w:p w14:paraId="4EE5E877" w14:textId="77777777" w:rsidR="00923E91" w:rsidRDefault="00923E91" w:rsidP="008960CE">
                                      <w:pPr>
                                        <w:jc w:val="center"/>
                                      </w:pPr>
                                    </w:p>
                                  </w:tc>
                                  <w:tc>
                                    <w:tcPr>
                                      <w:tcW w:w="850" w:type="dxa"/>
                                      <w:vAlign w:val="center"/>
                                      <w:tcPrChange w:id="342" w:author="Borja Gonzalez" w:date="2017-09-29T13:30:00Z">
                                        <w:tcPr>
                                          <w:tcW w:w="850" w:type="dxa"/>
                                          <w:vAlign w:val="center"/>
                                        </w:tcPr>
                                      </w:tcPrChange>
                                    </w:tcPr>
                                    <w:p w14:paraId="6513ECCD" w14:textId="77777777" w:rsidR="00923E91" w:rsidRDefault="00923E91" w:rsidP="008960CE">
                                      <w:pPr>
                                        <w:jc w:val="center"/>
                                      </w:pPr>
                                    </w:p>
                                  </w:tc>
                                  <w:tc>
                                    <w:tcPr>
                                      <w:tcW w:w="851" w:type="dxa"/>
                                      <w:vAlign w:val="center"/>
                                      <w:tcPrChange w:id="343" w:author="Borja Gonzalez" w:date="2017-09-29T13:30:00Z">
                                        <w:tcPr>
                                          <w:tcW w:w="851" w:type="dxa"/>
                                          <w:vAlign w:val="center"/>
                                        </w:tcPr>
                                      </w:tcPrChange>
                                    </w:tcPr>
                                    <w:p w14:paraId="487070EE" w14:textId="77777777" w:rsidR="00923E91" w:rsidRDefault="00923E91" w:rsidP="008960CE">
                                      <w:pPr>
                                        <w:jc w:val="center"/>
                                      </w:pPr>
                                    </w:p>
                                  </w:tc>
                                  <w:tc>
                                    <w:tcPr>
                                      <w:tcW w:w="850" w:type="dxa"/>
                                      <w:vAlign w:val="center"/>
                                      <w:tcPrChange w:id="344" w:author="Borja Gonzalez" w:date="2017-09-29T13:30:00Z">
                                        <w:tcPr>
                                          <w:tcW w:w="850" w:type="dxa"/>
                                          <w:vAlign w:val="center"/>
                                        </w:tcPr>
                                      </w:tcPrChange>
                                    </w:tcPr>
                                    <w:p w14:paraId="1CA928F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45" w:author="Borja Gonzalez" w:date="2017-09-29T13:30:00Z">
                                        <w:tcPr>
                                          <w:tcW w:w="983" w:type="dxa"/>
                                          <w:vAlign w:val="center"/>
                                        </w:tcPr>
                                      </w:tcPrChange>
                                    </w:tcPr>
                                    <w:p w14:paraId="2096332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AE5F597" w14:textId="77777777" w:rsidTr="008960CE">
                                  <w:trPr>
                                    <w:cantSplit/>
                                    <w:trHeight w:val="470"/>
                                    <w:trPrChange w:id="346" w:author="Borja Gonzalez" w:date="2017-09-29T13:30:00Z">
                                      <w:trPr>
                                        <w:cantSplit/>
                                        <w:trHeight w:val="470"/>
                                      </w:trPr>
                                    </w:trPrChange>
                                  </w:trPr>
                                  <w:tc>
                                    <w:tcPr>
                                      <w:tcW w:w="1074" w:type="dxa"/>
                                      <w:vAlign w:val="center"/>
                                      <w:tcPrChange w:id="347" w:author="Borja Gonzalez" w:date="2017-09-29T13:30:00Z">
                                        <w:tcPr>
                                          <w:tcW w:w="1074" w:type="dxa"/>
                                          <w:vAlign w:val="center"/>
                                        </w:tcPr>
                                      </w:tcPrChange>
                                    </w:tcPr>
                                    <w:p w14:paraId="5BCB1A7C" w14:textId="77777777" w:rsidR="00923E91" w:rsidRDefault="00923E91" w:rsidP="008960CE">
                                      <w:r>
                                        <w:t>CU4</w:t>
                                      </w:r>
                                    </w:p>
                                  </w:tc>
                                  <w:tc>
                                    <w:tcPr>
                                      <w:tcW w:w="739" w:type="dxa"/>
                                      <w:vAlign w:val="center"/>
                                      <w:tcPrChange w:id="348" w:author="Borja Gonzalez" w:date="2017-09-29T13:30:00Z">
                                        <w:tcPr>
                                          <w:tcW w:w="739" w:type="dxa"/>
                                          <w:vAlign w:val="center"/>
                                        </w:tcPr>
                                      </w:tcPrChange>
                                    </w:tcPr>
                                    <w:p w14:paraId="19C3F3D8" w14:textId="77777777" w:rsidR="00923E91" w:rsidRDefault="00923E91" w:rsidP="008960CE">
                                      <w:pPr>
                                        <w:jc w:val="center"/>
                                      </w:pPr>
                                    </w:p>
                                  </w:tc>
                                  <w:tc>
                                    <w:tcPr>
                                      <w:tcW w:w="709" w:type="dxa"/>
                                      <w:vAlign w:val="center"/>
                                      <w:tcPrChange w:id="349" w:author="Borja Gonzalez" w:date="2017-09-29T13:30:00Z">
                                        <w:tcPr>
                                          <w:tcW w:w="709" w:type="dxa"/>
                                          <w:vAlign w:val="center"/>
                                        </w:tcPr>
                                      </w:tcPrChange>
                                    </w:tcPr>
                                    <w:p w14:paraId="0D6E756C" w14:textId="77777777" w:rsidR="00923E91" w:rsidRDefault="00923E91" w:rsidP="008960CE">
                                      <w:pPr>
                                        <w:jc w:val="center"/>
                                      </w:pPr>
                                    </w:p>
                                  </w:tc>
                                  <w:tc>
                                    <w:tcPr>
                                      <w:tcW w:w="709" w:type="dxa"/>
                                      <w:vAlign w:val="center"/>
                                      <w:tcPrChange w:id="350" w:author="Borja Gonzalez" w:date="2017-09-29T13:30:00Z">
                                        <w:tcPr>
                                          <w:tcW w:w="709" w:type="dxa"/>
                                          <w:vAlign w:val="center"/>
                                        </w:tcPr>
                                      </w:tcPrChange>
                                    </w:tcPr>
                                    <w:p w14:paraId="619B5C71" w14:textId="77777777" w:rsidR="00923E91" w:rsidRDefault="00923E91" w:rsidP="008960CE">
                                      <w:pPr>
                                        <w:jc w:val="center"/>
                                      </w:pPr>
                                    </w:p>
                                  </w:tc>
                                  <w:tc>
                                    <w:tcPr>
                                      <w:tcW w:w="709" w:type="dxa"/>
                                      <w:vAlign w:val="center"/>
                                      <w:tcPrChange w:id="351" w:author="Borja Gonzalez" w:date="2017-09-29T13:30:00Z">
                                        <w:tcPr>
                                          <w:tcW w:w="709" w:type="dxa"/>
                                          <w:vAlign w:val="center"/>
                                        </w:tcPr>
                                      </w:tcPrChange>
                                    </w:tcPr>
                                    <w:p w14:paraId="20363B5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352" w:author="Borja Gonzalez" w:date="2017-09-29T13:30:00Z">
                                        <w:tcPr>
                                          <w:tcW w:w="708" w:type="dxa"/>
                                          <w:vAlign w:val="center"/>
                                        </w:tcPr>
                                      </w:tcPrChange>
                                    </w:tcPr>
                                    <w:p w14:paraId="5B8F1560" w14:textId="77777777" w:rsidR="00923E91" w:rsidRDefault="00923E91" w:rsidP="008960CE">
                                      <w:pPr>
                                        <w:jc w:val="center"/>
                                      </w:pPr>
                                    </w:p>
                                  </w:tc>
                                  <w:tc>
                                    <w:tcPr>
                                      <w:tcW w:w="709" w:type="dxa"/>
                                      <w:vAlign w:val="center"/>
                                      <w:tcPrChange w:id="353" w:author="Borja Gonzalez" w:date="2017-09-29T13:30:00Z">
                                        <w:tcPr>
                                          <w:tcW w:w="709" w:type="dxa"/>
                                          <w:vAlign w:val="center"/>
                                        </w:tcPr>
                                      </w:tcPrChange>
                                    </w:tcPr>
                                    <w:p w14:paraId="1B33FA7D" w14:textId="77777777" w:rsidR="00923E91" w:rsidRDefault="00923E91" w:rsidP="008960CE">
                                      <w:pPr>
                                        <w:jc w:val="center"/>
                                      </w:pPr>
                                    </w:p>
                                  </w:tc>
                                  <w:tc>
                                    <w:tcPr>
                                      <w:tcW w:w="709" w:type="dxa"/>
                                      <w:vAlign w:val="center"/>
                                      <w:tcPrChange w:id="354" w:author="Borja Gonzalez" w:date="2017-09-29T13:30:00Z">
                                        <w:tcPr>
                                          <w:tcW w:w="709" w:type="dxa"/>
                                          <w:vAlign w:val="center"/>
                                        </w:tcPr>
                                      </w:tcPrChange>
                                    </w:tcPr>
                                    <w:p w14:paraId="341D557E" w14:textId="77777777" w:rsidR="00923E91" w:rsidRDefault="00923E91" w:rsidP="008960CE">
                                      <w:pPr>
                                        <w:jc w:val="center"/>
                                      </w:pPr>
                                    </w:p>
                                  </w:tc>
                                  <w:tc>
                                    <w:tcPr>
                                      <w:tcW w:w="709" w:type="dxa"/>
                                      <w:vAlign w:val="center"/>
                                      <w:tcPrChange w:id="355" w:author="Borja Gonzalez" w:date="2017-09-29T13:30:00Z">
                                        <w:tcPr>
                                          <w:tcW w:w="709" w:type="dxa"/>
                                          <w:vAlign w:val="center"/>
                                        </w:tcPr>
                                      </w:tcPrChange>
                                    </w:tcPr>
                                    <w:p w14:paraId="64659292" w14:textId="77777777" w:rsidR="00923E91" w:rsidRDefault="00923E91" w:rsidP="008960CE">
                                      <w:pPr>
                                        <w:jc w:val="center"/>
                                      </w:pPr>
                                    </w:p>
                                  </w:tc>
                                  <w:tc>
                                    <w:tcPr>
                                      <w:tcW w:w="708" w:type="dxa"/>
                                      <w:vAlign w:val="center"/>
                                      <w:tcPrChange w:id="356" w:author="Borja Gonzalez" w:date="2017-09-29T13:30:00Z">
                                        <w:tcPr>
                                          <w:tcW w:w="708" w:type="dxa"/>
                                          <w:vAlign w:val="center"/>
                                        </w:tcPr>
                                      </w:tcPrChange>
                                    </w:tcPr>
                                    <w:p w14:paraId="27B4D60A" w14:textId="77777777" w:rsidR="00923E91" w:rsidRDefault="00923E91" w:rsidP="008960CE">
                                      <w:pPr>
                                        <w:jc w:val="center"/>
                                      </w:pPr>
                                    </w:p>
                                  </w:tc>
                                  <w:tc>
                                    <w:tcPr>
                                      <w:tcW w:w="851" w:type="dxa"/>
                                      <w:vAlign w:val="center"/>
                                      <w:tcPrChange w:id="357" w:author="Borja Gonzalez" w:date="2017-09-29T13:30:00Z">
                                        <w:tcPr>
                                          <w:tcW w:w="851" w:type="dxa"/>
                                          <w:vAlign w:val="center"/>
                                        </w:tcPr>
                                      </w:tcPrChange>
                                    </w:tcPr>
                                    <w:p w14:paraId="5F83FFCB" w14:textId="77777777" w:rsidR="00923E91" w:rsidRDefault="00923E91" w:rsidP="008960CE">
                                      <w:pPr>
                                        <w:jc w:val="center"/>
                                      </w:pPr>
                                    </w:p>
                                  </w:tc>
                                  <w:tc>
                                    <w:tcPr>
                                      <w:tcW w:w="850" w:type="dxa"/>
                                      <w:vAlign w:val="center"/>
                                      <w:tcPrChange w:id="358" w:author="Borja Gonzalez" w:date="2017-09-29T13:30:00Z">
                                        <w:tcPr>
                                          <w:tcW w:w="850" w:type="dxa"/>
                                          <w:vAlign w:val="center"/>
                                        </w:tcPr>
                                      </w:tcPrChange>
                                    </w:tcPr>
                                    <w:p w14:paraId="65F8F77E" w14:textId="77777777" w:rsidR="00923E91" w:rsidRDefault="00923E91" w:rsidP="008960CE">
                                      <w:pPr>
                                        <w:jc w:val="center"/>
                                      </w:pPr>
                                    </w:p>
                                  </w:tc>
                                  <w:tc>
                                    <w:tcPr>
                                      <w:tcW w:w="851" w:type="dxa"/>
                                      <w:vAlign w:val="center"/>
                                      <w:tcPrChange w:id="359" w:author="Borja Gonzalez" w:date="2017-09-29T13:30:00Z">
                                        <w:tcPr>
                                          <w:tcW w:w="851" w:type="dxa"/>
                                          <w:vAlign w:val="center"/>
                                        </w:tcPr>
                                      </w:tcPrChange>
                                    </w:tcPr>
                                    <w:p w14:paraId="1B3B9A6E" w14:textId="77777777" w:rsidR="00923E91" w:rsidRDefault="00923E91" w:rsidP="008960CE">
                                      <w:pPr>
                                        <w:jc w:val="center"/>
                                      </w:pPr>
                                    </w:p>
                                  </w:tc>
                                  <w:tc>
                                    <w:tcPr>
                                      <w:tcW w:w="850" w:type="dxa"/>
                                      <w:vAlign w:val="center"/>
                                      <w:tcPrChange w:id="360" w:author="Borja Gonzalez" w:date="2017-09-29T13:30:00Z">
                                        <w:tcPr>
                                          <w:tcW w:w="850" w:type="dxa"/>
                                          <w:vAlign w:val="center"/>
                                        </w:tcPr>
                                      </w:tcPrChange>
                                    </w:tcPr>
                                    <w:p w14:paraId="58A038E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61" w:author="Borja Gonzalez" w:date="2017-09-29T13:30:00Z">
                                        <w:tcPr>
                                          <w:tcW w:w="983" w:type="dxa"/>
                                          <w:vAlign w:val="center"/>
                                        </w:tcPr>
                                      </w:tcPrChange>
                                    </w:tcPr>
                                    <w:p w14:paraId="15B34EE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5187A963" w14:textId="77777777" w:rsidTr="008960CE">
                                  <w:trPr>
                                    <w:cantSplit/>
                                    <w:trHeight w:val="490"/>
                                    <w:trPrChange w:id="362" w:author="Borja Gonzalez" w:date="2017-09-29T13:30:00Z">
                                      <w:trPr>
                                        <w:cantSplit/>
                                        <w:trHeight w:val="490"/>
                                      </w:trPr>
                                    </w:trPrChange>
                                  </w:trPr>
                                  <w:tc>
                                    <w:tcPr>
                                      <w:tcW w:w="1074" w:type="dxa"/>
                                      <w:vAlign w:val="center"/>
                                      <w:tcPrChange w:id="363" w:author="Borja Gonzalez" w:date="2017-09-29T13:30:00Z">
                                        <w:tcPr>
                                          <w:tcW w:w="1074" w:type="dxa"/>
                                          <w:vAlign w:val="center"/>
                                        </w:tcPr>
                                      </w:tcPrChange>
                                    </w:tcPr>
                                    <w:p w14:paraId="030B7242" w14:textId="77777777" w:rsidR="00923E91" w:rsidRDefault="00923E91" w:rsidP="008960CE">
                                      <w:r>
                                        <w:t>CU5</w:t>
                                      </w:r>
                                    </w:p>
                                  </w:tc>
                                  <w:tc>
                                    <w:tcPr>
                                      <w:tcW w:w="739" w:type="dxa"/>
                                      <w:vAlign w:val="center"/>
                                      <w:tcPrChange w:id="364" w:author="Borja Gonzalez" w:date="2017-09-29T13:30:00Z">
                                        <w:tcPr>
                                          <w:tcW w:w="739" w:type="dxa"/>
                                          <w:vAlign w:val="center"/>
                                        </w:tcPr>
                                      </w:tcPrChange>
                                    </w:tcPr>
                                    <w:p w14:paraId="692AFDA1" w14:textId="77777777" w:rsidR="00923E91" w:rsidRDefault="00923E91" w:rsidP="008960CE">
                                      <w:pPr>
                                        <w:jc w:val="center"/>
                                      </w:pPr>
                                    </w:p>
                                  </w:tc>
                                  <w:tc>
                                    <w:tcPr>
                                      <w:tcW w:w="709" w:type="dxa"/>
                                      <w:vAlign w:val="center"/>
                                      <w:tcPrChange w:id="365" w:author="Borja Gonzalez" w:date="2017-09-29T13:30:00Z">
                                        <w:tcPr>
                                          <w:tcW w:w="709" w:type="dxa"/>
                                          <w:vAlign w:val="center"/>
                                        </w:tcPr>
                                      </w:tcPrChange>
                                    </w:tcPr>
                                    <w:p w14:paraId="3150F769" w14:textId="77777777" w:rsidR="00923E91" w:rsidRDefault="00923E91" w:rsidP="008960CE">
                                      <w:pPr>
                                        <w:jc w:val="center"/>
                                      </w:pPr>
                                    </w:p>
                                  </w:tc>
                                  <w:tc>
                                    <w:tcPr>
                                      <w:tcW w:w="709" w:type="dxa"/>
                                      <w:vAlign w:val="center"/>
                                      <w:tcPrChange w:id="366" w:author="Borja Gonzalez" w:date="2017-09-29T13:30:00Z">
                                        <w:tcPr>
                                          <w:tcW w:w="709" w:type="dxa"/>
                                          <w:vAlign w:val="center"/>
                                        </w:tcPr>
                                      </w:tcPrChange>
                                    </w:tcPr>
                                    <w:p w14:paraId="0A305389" w14:textId="77777777" w:rsidR="00923E91" w:rsidRDefault="00923E91" w:rsidP="008960CE">
                                      <w:pPr>
                                        <w:jc w:val="center"/>
                                      </w:pPr>
                                    </w:p>
                                  </w:tc>
                                  <w:tc>
                                    <w:tcPr>
                                      <w:tcW w:w="709" w:type="dxa"/>
                                      <w:vAlign w:val="center"/>
                                      <w:tcPrChange w:id="367" w:author="Borja Gonzalez" w:date="2017-09-29T13:30:00Z">
                                        <w:tcPr>
                                          <w:tcW w:w="709" w:type="dxa"/>
                                          <w:vAlign w:val="center"/>
                                        </w:tcPr>
                                      </w:tcPrChange>
                                    </w:tcPr>
                                    <w:p w14:paraId="7B0160D1" w14:textId="77777777" w:rsidR="00923E91" w:rsidRDefault="00923E91" w:rsidP="008960CE">
                                      <w:pPr>
                                        <w:jc w:val="center"/>
                                      </w:pPr>
                                    </w:p>
                                  </w:tc>
                                  <w:tc>
                                    <w:tcPr>
                                      <w:tcW w:w="708" w:type="dxa"/>
                                      <w:vAlign w:val="center"/>
                                      <w:tcPrChange w:id="368" w:author="Borja Gonzalez" w:date="2017-09-29T13:30:00Z">
                                        <w:tcPr>
                                          <w:tcW w:w="708" w:type="dxa"/>
                                          <w:vAlign w:val="center"/>
                                        </w:tcPr>
                                      </w:tcPrChange>
                                    </w:tcPr>
                                    <w:p w14:paraId="7EEC3F0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69" w:author="Borja Gonzalez" w:date="2017-09-29T13:30:00Z">
                                        <w:tcPr>
                                          <w:tcW w:w="709" w:type="dxa"/>
                                          <w:vAlign w:val="center"/>
                                        </w:tcPr>
                                      </w:tcPrChange>
                                    </w:tcPr>
                                    <w:p w14:paraId="483A577E" w14:textId="77777777" w:rsidR="00923E91" w:rsidRDefault="00923E91" w:rsidP="008960CE">
                                      <w:pPr>
                                        <w:jc w:val="center"/>
                                      </w:pPr>
                                    </w:p>
                                  </w:tc>
                                  <w:tc>
                                    <w:tcPr>
                                      <w:tcW w:w="709" w:type="dxa"/>
                                      <w:vAlign w:val="center"/>
                                      <w:tcPrChange w:id="370" w:author="Borja Gonzalez" w:date="2017-09-29T13:30:00Z">
                                        <w:tcPr>
                                          <w:tcW w:w="709" w:type="dxa"/>
                                          <w:vAlign w:val="center"/>
                                        </w:tcPr>
                                      </w:tcPrChange>
                                    </w:tcPr>
                                    <w:p w14:paraId="013B4AEE" w14:textId="77777777" w:rsidR="00923E91" w:rsidRDefault="00923E91" w:rsidP="008960CE">
                                      <w:pPr>
                                        <w:jc w:val="center"/>
                                      </w:pPr>
                                    </w:p>
                                  </w:tc>
                                  <w:tc>
                                    <w:tcPr>
                                      <w:tcW w:w="709" w:type="dxa"/>
                                      <w:vAlign w:val="center"/>
                                      <w:tcPrChange w:id="371" w:author="Borja Gonzalez" w:date="2017-09-29T13:30:00Z">
                                        <w:tcPr>
                                          <w:tcW w:w="709" w:type="dxa"/>
                                          <w:vAlign w:val="center"/>
                                        </w:tcPr>
                                      </w:tcPrChange>
                                    </w:tcPr>
                                    <w:p w14:paraId="5AB62AE1" w14:textId="77777777" w:rsidR="00923E91" w:rsidRDefault="00923E91" w:rsidP="008960CE">
                                      <w:pPr>
                                        <w:jc w:val="center"/>
                                      </w:pPr>
                                    </w:p>
                                  </w:tc>
                                  <w:tc>
                                    <w:tcPr>
                                      <w:tcW w:w="708" w:type="dxa"/>
                                      <w:vAlign w:val="center"/>
                                      <w:tcPrChange w:id="372" w:author="Borja Gonzalez" w:date="2017-09-29T13:30:00Z">
                                        <w:tcPr>
                                          <w:tcW w:w="708" w:type="dxa"/>
                                          <w:vAlign w:val="center"/>
                                        </w:tcPr>
                                      </w:tcPrChange>
                                    </w:tcPr>
                                    <w:p w14:paraId="1997F034" w14:textId="77777777" w:rsidR="00923E91" w:rsidRDefault="00923E91" w:rsidP="008960CE">
                                      <w:pPr>
                                        <w:jc w:val="center"/>
                                      </w:pPr>
                                    </w:p>
                                  </w:tc>
                                  <w:tc>
                                    <w:tcPr>
                                      <w:tcW w:w="851" w:type="dxa"/>
                                      <w:vAlign w:val="center"/>
                                      <w:tcPrChange w:id="373" w:author="Borja Gonzalez" w:date="2017-09-29T13:30:00Z">
                                        <w:tcPr>
                                          <w:tcW w:w="851" w:type="dxa"/>
                                          <w:vAlign w:val="center"/>
                                        </w:tcPr>
                                      </w:tcPrChange>
                                    </w:tcPr>
                                    <w:p w14:paraId="74E6C07F" w14:textId="77777777" w:rsidR="00923E91" w:rsidRDefault="00923E91" w:rsidP="008960CE">
                                      <w:pPr>
                                        <w:jc w:val="center"/>
                                      </w:pPr>
                                    </w:p>
                                  </w:tc>
                                  <w:tc>
                                    <w:tcPr>
                                      <w:tcW w:w="850" w:type="dxa"/>
                                      <w:vAlign w:val="center"/>
                                      <w:tcPrChange w:id="374" w:author="Borja Gonzalez" w:date="2017-09-29T13:30:00Z">
                                        <w:tcPr>
                                          <w:tcW w:w="850" w:type="dxa"/>
                                          <w:vAlign w:val="center"/>
                                        </w:tcPr>
                                      </w:tcPrChange>
                                    </w:tcPr>
                                    <w:p w14:paraId="5373BE86" w14:textId="77777777" w:rsidR="00923E91" w:rsidRDefault="00923E91" w:rsidP="008960CE">
                                      <w:pPr>
                                        <w:jc w:val="center"/>
                                      </w:pPr>
                                    </w:p>
                                  </w:tc>
                                  <w:tc>
                                    <w:tcPr>
                                      <w:tcW w:w="851" w:type="dxa"/>
                                      <w:vAlign w:val="center"/>
                                      <w:tcPrChange w:id="375" w:author="Borja Gonzalez" w:date="2017-09-29T13:30:00Z">
                                        <w:tcPr>
                                          <w:tcW w:w="851" w:type="dxa"/>
                                          <w:vAlign w:val="center"/>
                                        </w:tcPr>
                                      </w:tcPrChange>
                                    </w:tcPr>
                                    <w:p w14:paraId="1A60F439" w14:textId="77777777" w:rsidR="00923E91" w:rsidRDefault="00923E91" w:rsidP="008960CE">
                                      <w:pPr>
                                        <w:jc w:val="center"/>
                                      </w:pPr>
                                    </w:p>
                                  </w:tc>
                                  <w:tc>
                                    <w:tcPr>
                                      <w:tcW w:w="850" w:type="dxa"/>
                                      <w:vAlign w:val="center"/>
                                      <w:tcPrChange w:id="376" w:author="Borja Gonzalez" w:date="2017-09-29T13:30:00Z">
                                        <w:tcPr>
                                          <w:tcW w:w="850" w:type="dxa"/>
                                          <w:vAlign w:val="center"/>
                                        </w:tcPr>
                                      </w:tcPrChange>
                                    </w:tcPr>
                                    <w:p w14:paraId="1485E482" w14:textId="77777777" w:rsidR="00923E91" w:rsidRDefault="00923E91" w:rsidP="008960CE">
                                      <w:pPr>
                                        <w:jc w:val="center"/>
                                      </w:pPr>
                                    </w:p>
                                  </w:tc>
                                  <w:tc>
                                    <w:tcPr>
                                      <w:tcW w:w="841" w:type="dxa"/>
                                      <w:vAlign w:val="center"/>
                                      <w:tcPrChange w:id="377" w:author="Borja Gonzalez" w:date="2017-09-29T13:30:00Z">
                                        <w:tcPr>
                                          <w:tcW w:w="983" w:type="dxa"/>
                                          <w:vAlign w:val="center"/>
                                        </w:tcPr>
                                      </w:tcPrChange>
                                    </w:tcPr>
                                    <w:p w14:paraId="6F9C12BC" w14:textId="77777777" w:rsidR="00923E91" w:rsidRDefault="00923E91" w:rsidP="008960CE">
                                      <w:pPr>
                                        <w:jc w:val="center"/>
                                      </w:pPr>
                                    </w:p>
                                  </w:tc>
                                </w:tr>
                                <w:tr w:rsidR="00923E91" w14:paraId="05AF8318" w14:textId="77777777" w:rsidTr="008960CE">
                                  <w:trPr>
                                    <w:cantSplit/>
                                    <w:trHeight w:val="470"/>
                                    <w:trPrChange w:id="378" w:author="Borja Gonzalez" w:date="2017-09-29T13:30:00Z">
                                      <w:trPr>
                                        <w:cantSplit/>
                                        <w:trHeight w:val="470"/>
                                      </w:trPr>
                                    </w:trPrChange>
                                  </w:trPr>
                                  <w:tc>
                                    <w:tcPr>
                                      <w:tcW w:w="1074" w:type="dxa"/>
                                      <w:vAlign w:val="center"/>
                                      <w:tcPrChange w:id="379" w:author="Borja Gonzalez" w:date="2017-09-29T13:30:00Z">
                                        <w:tcPr>
                                          <w:tcW w:w="1074" w:type="dxa"/>
                                          <w:vAlign w:val="center"/>
                                        </w:tcPr>
                                      </w:tcPrChange>
                                    </w:tcPr>
                                    <w:p w14:paraId="5C7A14CD" w14:textId="77777777" w:rsidR="00923E91" w:rsidRDefault="00923E91" w:rsidP="008960CE">
                                      <w:r>
                                        <w:t>CU6</w:t>
                                      </w:r>
                                    </w:p>
                                  </w:tc>
                                  <w:tc>
                                    <w:tcPr>
                                      <w:tcW w:w="739" w:type="dxa"/>
                                      <w:vAlign w:val="center"/>
                                      <w:tcPrChange w:id="380" w:author="Borja Gonzalez" w:date="2017-09-29T13:30:00Z">
                                        <w:tcPr>
                                          <w:tcW w:w="739" w:type="dxa"/>
                                          <w:vAlign w:val="center"/>
                                        </w:tcPr>
                                      </w:tcPrChange>
                                    </w:tcPr>
                                    <w:p w14:paraId="527CF482" w14:textId="77777777" w:rsidR="00923E91" w:rsidRDefault="00923E91" w:rsidP="008960CE">
                                      <w:pPr>
                                        <w:jc w:val="center"/>
                                      </w:pPr>
                                    </w:p>
                                  </w:tc>
                                  <w:tc>
                                    <w:tcPr>
                                      <w:tcW w:w="709" w:type="dxa"/>
                                      <w:vAlign w:val="center"/>
                                      <w:tcPrChange w:id="381" w:author="Borja Gonzalez" w:date="2017-09-29T13:30:00Z">
                                        <w:tcPr>
                                          <w:tcW w:w="709" w:type="dxa"/>
                                          <w:vAlign w:val="center"/>
                                        </w:tcPr>
                                      </w:tcPrChange>
                                    </w:tcPr>
                                    <w:p w14:paraId="1EBCF89E" w14:textId="77777777" w:rsidR="00923E91" w:rsidRDefault="00923E91" w:rsidP="008960CE">
                                      <w:pPr>
                                        <w:jc w:val="center"/>
                                      </w:pPr>
                                    </w:p>
                                  </w:tc>
                                  <w:tc>
                                    <w:tcPr>
                                      <w:tcW w:w="709" w:type="dxa"/>
                                      <w:vAlign w:val="center"/>
                                      <w:tcPrChange w:id="382" w:author="Borja Gonzalez" w:date="2017-09-29T13:30:00Z">
                                        <w:tcPr>
                                          <w:tcW w:w="709" w:type="dxa"/>
                                          <w:vAlign w:val="center"/>
                                        </w:tcPr>
                                      </w:tcPrChange>
                                    </w:tcPr>
                                    <w:p w14:paraId="529A939F" w14:textId="77777777" w:rsidR="00923E91" w:rsidRDefault="00923E91" w:rsidP="008960CE">
                                      <w:pPr>
                                        <w:jc w:val="center"/>
                                      </w:pPr>
                                    </w:p>
                                  </w:tc>
                                  <w:tc>
                                    <w:tcPr>
                                      <w:tcW w:w="709" w:type="dxa"/>
                                      <w:vAlign w:val="center"/>
                                      <w:tcPrChange w:id="383" w:author="Borja Gonzalez" w:date="2017-09-29T13:30:00Z">
                                        <w:tcPr>
                                          <w:tcW w:w="709" w:type="dxa"/>
                                          <w:vAlign w:val="center"/>
                                        </w:tcPr>
                                      </w:tcPrChange>
                                    </w:tcPr>
                                    <w:p w14:paraId="0F1E2CE1" w14:textId="77777777" w:rsidR="00923E91" w:rsidRDefault="00923E91" w:rsidP="008960CE">
                                      <w:pPr>
                                        <w:jc w:val="center"/>
                                      </w:pPr>
                                    </w:p>
                                  </w:tc>
                                  <w:tc>
                                    <w:tcPr>
                                      <w:tcW w:w="708" w:type="dxa"/>
                                      <w:vAlign w:val="center"/>
                                      <w:tcPrChange w:id="384" w:author="Borja Gonzalez" w:date="2017-09-29T13:30:00Z">
                                        <w:tcPr>
                                          <w:tcW w:w="708" w:type="dxa"/>
                                          <w:vAlign w:val="center"/>
                                        </w:tcPr>
                                      </w:tcPrChange>
                                    </w:tcPr>
                                    <w:p w14:paraId="13AC7FB8" w14:textId="77777777" w:rsidR="00923E91" w:rsidRDefault="00923E91" w:rsidP="008960CE">
                                      <w:pPr>
                                        <w:jc w:val="center"/>
                                      </w:pPr>
                                    </w:p>
                                  </w:tc>
                                  <w:tc>
                                    <w:tcPr>
                                      <w:tcW w:w="709" w:type="dxa"/>
                                      <w:vAlign w:val="center"/>
                                      <w:tcPrChange w:id="385" w:author="Borja Gonzalez" w:date="2017-09-29T13:30:00Z">
                                        <w:tcPr>
                                          <w:tcW w:w="709" w:type="dxa"/>
                                          <w:vAlign w:val="center"/>
                                        </w:tcPr>
                                      </w:tcPrChange>
                                    </w:tcPr>
                                    <w:p w14:paraId="5BAC705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386" w:author="Borja Gonzalez" w:date="2017-09-29T13:30:00Z">
                                        <w:tcPr>
                                          <w:tcW w:w="709" w:type="dxa"/>
                                          <w:vAlign w:val="center"/>
                                        </w:tcPr>
                                      </w:tcPrChange>
                                    </w:tcPr>
                                    <w:p w14:paraId="015F744F" w14:textId="77777777" w:rsidR="00923E91" w:rsidRDefault="00923E91" w:rsidP="008960CE">
                                      <w:pPr>
                                        <w:jc w:val="center"/>
                                      </w:pPr>
                                    </w:p>
                                  </w:tc>
                                  <w:tc>
                                    <w:tcPr>
                                      <w:tcW w:w="709" w:type="dxa"/>
                                      <w:vAlign w:val="center"/>
                                      <w:tcPrChange w:id="387" w:author="Borja Gonzalez" w:date="2017-09-29T13:30:00Z">
                                        <w:tcPr>
                                          <w:tcW w:w="709" w:type="dxa"/>
                                          <w:vAlign w:val="center"/>
                                        </w:tcPr>
                                      </w:tcPrChange>
                                    </w:tcPr>
                                    <w:p w14:paraId="45FDA9FB" w14:textId="77777777" w:rsidR="00923E91" w:rsidRDefault="00923E91" w:rsidP="008960CE">
                                      <w:pPr>
                                        <w:jc w:val="center"/>
                                      </w:pPr>
                                    </w:p>
                                  </w:tc>
                                  <w:tc>
                                    <w:tcPr>
                                      <w:tcW w:w="708" w:type="dxa"/>
                                      <w:vAlign w:val="center"/>
                                      <w:tcPrChange w:id="388" w:author="Borja Gonzalez" w:date="2017-09-29T13:30:00Z">
                                        <w:tcPr>
                                          <w:tcW w:w="708" w:type="dxa"/>
                                          <w:vAlign w:val="center"/>
                                        </w:tcPr>
                                      </w:tcPrChange>
                                    </w:tcPr>
                                    <w:p w14:paraId="2F6ECD44" w14:textId="77777777" w:rsidR="00923E91" w:rsidRDefault="00923E91" w:rsidP="008960CE">
                                      <w:pPr>
                                        <w:jc w:val="center"/>
                                      </w:pPr>
                                    </w:p>
                                  </w:tc>
                                  <w:tc>
                                    <w:tcPr>
                                      <w:tcW w:w="851" w:type="dxa"/>
                                      <w:vAlign w:val="center"/>
                                      <w:tcPrChange w:id="389" w:author="Borja Gonzalez" w:date="2017-09-29T13:30:00Z">
                                        <w:tcPr>
                                          <w:tcW w:w="851" w:type="dxa"/>
                                          <w:vAlign w:val="center"/>
                                        </w:tcPr>
                                      </w:tcPrChange>
                                    </w:tcPr>
                                    <w:p w14:paraId="48C568CB" w14:textId="77777777" w:rsidR="00923E91" w:rsidRDefault="00923E91" w:rsidP="008960CE">
                                      <w:pPr>
                                        <w:jc w:val="center"/>
                                      </w:pPr>
                                    </w:p>
                                  </w:tc>
                                  <w:tc>
                                    <w:tcPr>
                                      <w:tcW w:w="850" w:type="dxa"/>
                                      <w:vAlign w:val="center"/>
                                      <w:tcPrChange w:id="390" w:author="Borja Gonzalez" w:date="2017-09-29T13:30:00Z">
                                        <w:tcPr>
                                          <w:tcW w:w="850" w:type="dxa"/>
                                          <w:vAlign w:val="center"/>
                                        </w:tcPr>
                                      </w:tcPrChange>
                                    </w:tcPr>
                                    <w:p w14:paraId="58520B56" w14:textId="77777777" w:rsidR="00923E91" w:rsidRDefault="00923E91" w:rsidP="008960CE">
                                      <w:pPr>
                                        <w:jc w:val="center"/>
                                      </w:pPr>
                                    </w:p>
                                  </w:tc>
                                  <w:tc>
                                    <w:tcPr>
                                      <w:tcW w:w="851" w:type="dxa"/>
                                      <w:vAlign w:val="center"/>
                                      <w:tcPrChange w:id="391" w:author="Borja Gonzalez" w:date="2017-09-29T13:30:00Z">
                                        <w:tcPr>
                                          <w:tcW w:w="851" w:type="dxa"/>
                                          <w:vAlign w:val="center"/>
                                        </w:tcPr>
                                      </w:tcPrChange>
                                    </w:tcPr>
                                    <w:p w14:paraId="5E89C90B" w14:textId="77777777" w:rsidR="00923E91" w:rsidRDefault="00923E91" w:rsidP="008960CE">
                                      <w:pPr>
                                        <w:jc w:val="center"/>
                                      </w:pPr>
                                    </w:p>
                                  </w:tc>
                                  <w:tc>
                                    <w:tcPr>
                                      <w:tcW w:w="850" w:type="dxa"/>
                                      <w:vAlign w:val="center"/>
                                      <w:tcPrChange w:id="392" w:author="Borja Gonzalez" w:date="2017-09-29T13:30:00Z">
                                        <w:tcPr>
                                          <w:tcW w:w="850" w:type="dxa"/>
                                          <w:vAlign w:val="center"/>
                                        </w:tcPr>
                                      </w:tcPrChange>
                                    </w:tcPr>
                                    <w:p w14:paraId="66F28CE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393" w:author="Borja Gonzalez" w:date="2017-09-29T13:30:00Z">
                                        <w:tcPr>
                                          <w:tcW w:w="983" w:type="dxa"/>
                                          <w:vAlign w:val="center"/>
                                        </w:tcPr>
                                      </w:tcPrChange>
                                    </w:tcPr>
                                    <w:p w14:paraId="0215497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CC92BD8" w14:textId="77777777" w:rsidTr="008960CE">
                                  <w:trPr>
                                    <w:cantSplit/>
                                    <w:trHeight w:val="490"/>
                                    <w:trPrChange w:id="394" w:author="Borja Gonzalez" w:date="2017-09-29T13:30:00Z">
                                      <w:trPr>
                                        <w:cantSplit/>
                                        <w:trHeight w:val="490"/>
                                      </w:trPr>
                                    </w:trPrChange>
                                  </w:trPr>
                                  <w:tc>
                                    <w:tcPr>
                                      <w:tcW w:w="1074" w:type="dxa"/>
                                      <w:vAlign w:val="center"/>
                                      <w:tcPrChange w:id="395" w:author="Borja Gonzalez" w:date="2017-09-29T13:30:00Z">
                                        <w:tcPr>
                                          <w:tcW w:w="1074" w:type="dxa"/>
                                          <w:vAlign w:val="center"/>
                                        </w:tcPr>
                                      </w:tcPrChange>
                                    </w:tcPr>
                                    <w:p w14:paraId="3944D9AF" w14:textId="77777777" w:rsidR="00923E91" w:rsidRDefault="00923E91" w:rsidP="008960CE">
                                      <w:r>
                                        <w:t>CU7</w:t>
                                      </w:r>
                                    </w:p>
                                  </w:tc>
                                  <w:tc>
                                    <w:tcPr>
                                      <w:tcW w:w="739" w:type="dxa"/>
                                      <w:vAlign w:val="center"/>
                                      <w:tcPrChange w:id="396" w:author="Borja Gonzalez" w:date="2017-09-29T13:30:00Z">
                                        <w:tcPr>
                                          <w:tcW w:w="739" w:type="dxa"/>
                                          <w:vAlign w:val="center"/>
                                        </w:tcPr>
                                      </w:tcPrChange>
                                    </w:tcPr>
                                    <w:p w14:paraId="215FCE42" w14:textId="77777777" w:rsidR="00923E91" w:rsidRDefault="00923E91" w:rsidP="008960CE">
                                      <w:pPr>
                                        <w:jc w:val="center"/>
                                      </w:pPr>
                                    </w:p>
                                  </w:tc>
                                  <w:tc>
                                    <w:tcPr>
                                      <w:tcW w:w="709" w:type="dxa"/>
                                      <w:vAlign w:val="center"/>
                                      <w:tcPrChange w:id="397" w:author="Borja Gonzalez" w:date="2017-09-29T13:30:00Z">
                                        <w:tcPr>
                                          <w:tcW w:w="709" w:type="dxa"/>
                                          <w:vAlign w:val="center"/>
                                        </w:tcPr>
                                      </w:tcPrChange>
                                    </w:tcPr>
                                    <w:p w14:paraId="73786D4D" w14:textId="77777777" w:rsidR="00923E91" w:rsidRDefault="00923E91" w:rsidP="008960CE">
                                      <w:pPr>
                                        <w:jc w:val="center"/>
                                      </w:pPr>
                                    </w:p>
                                  </w:tc>
                                  <w:tc>
                                    <w:tcPr>
                                      <w:tcW w:w="709" w:type="dxa"/>
                                      <w:vAlign w:val="center"/>
                                      <w:tcPrChange w:id="398" w:author="Borja Gonzalez" w:date="2017-09-29T13:30:00Z">
                                        <w:tcPr>
                                          <w:tcW w:w="709" w:type="dxa"/>
                                          <w:vAlign w:val="center"/>
                                        </w:tcPr>
                                      </w:tcPrChange>
                                    </w:tcPr>
                                    <w:p w14:paraId="6E060D12" w14:textId="77777777" w:rsidR="00923E91" w:rsidRDefault="00923E91" w:rsidP="008960CE">
                                      <w:pPr>
                                        <w:jc w:val="center"/>
                                      </w:pPr>
                                    </w:p>
                                  </w:tc>
                                  <w:tc>
                                    <w:tcPr>
                                      <w:tcW w:w="709" w:type="dxa"/>
                                      <w:vAlign w:val="center"/>
                                      <w:tcPrChange w:id="399" w:author="Borja Gonzalez" w:date="2017-09-29T13:30:00Z">
                                        <w:tcPr>
                                          <w:tcW w:w="709" w:type="dxa"/>
                                          <w:vAlign w:val="center"/>
                                        </w:tcPr>
                                      </w:tcPrChange>
                                    </w:tcPr>
                                    <w:p w14:paraId="79304D2B" w14:textId="77777777" w:rsidR="00923E91" w:rsidRDefault="00923E91" w:rsidP="008960CE">
                                      <w:pPr>
                                        <w:jc w:val="center"/>
                                      </w:pPr>
                                    </w:p>
                                  </w:tc>
                                  <w:tc>
                                    <w:tcPr>
                                      <w:tcW w:w="708" w:type="dxa"/>
                                      <w:vAlign w:val="center"/>
                                      <w:tcPrChange w:id="400" w:author="Borja Gonzalez" w:date="2017-09-29T13:30:00Z">
                                        <w:tcPr>
                                          <w:tcW w:w="708" w:type="dxa"/>
                                          <w:vAlign w:val="center"/>
                                        </w:tcPr>
                                      </w:tcPrChange>
                                    </w:tcPr>
                                    <w:p w14:paraId="4D0D5E89" w14:textId="77777777" w:rsidR="00923E91" w:rsidRDefault="00923E91" w:rsidP="008960CE">
                                      <w:pPr>
                                        <w:jc w:val="center"/>
                                      </w:pPr>
                                    </w:p>
                                  </w:tc>
                                  <w:tc>
                                    <w:tcPr>
                                      <w:tcW w:w="709" w:type="dxa"/>
                                      <w:vAlign w:val="center"/>
                                      <w:tcPrChange w:id="401" w:author="Borja Gonzalez" w:date="2017-09-29T13:30:00Z">
                                        <w:tcPr>
                                          <w:tcW w:w="709" w:type="dxa"/>
                                          <w:vAlign w:val="center"/>
                                        </w:tcPr>
                                      </w:tcPrChange>
                                    </w:tcPr>
                                    <w:p w14:paraId="14F0879D" w14:textId="77777777" w:rsidR="00923E91" w:rsidRDefault="00923E91" w:rsidP="008960CE">
                                      <w:pPr>
                                        <w:jc w:val="center"/>
                                      </w:pPr>
                                    </w:p>
                                  </w:tc>
                                  <w:tc>
                                    <w:tcPr>
                                      <w:tcW w:w="709" w:type="dxa"/>
                                      <w:vAlign w:val="center"/>
                                      <w:tcPrChange w:id="402" w:author="Borja Gonzalez" w:date="2017-09-29T13:30:00Z">
                                        <w:tcPr>
                                          <w:tcW w:w="709" w:type="dxa"/>
                                          <w:vAlign w:val="center"/>
                                        </w:tcPr>
                                      </w:tcPrChange>
                                    </w:tcPr>
                                    <w:p w14:paraId="6A8F3D57"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03" w:author="Borja Gonzalez" w:date="2017-09-29T13:30:00Z">
                                        <w:tcPr>
                                          <w:tcW w:w="709" w:type="dxa"/>
                                          <w:vAlign w:val="center"/>
                                        </w:tcPr>
                                      </w:tcPrChange>
                                    </w:tcPr>
                                    <w:p w14:paraId="1431325C" w14:textId="77777777" w:rsidR="00923E91" w:rsidRDefault="00923E91" w:rsidP="008960CE">
                                      <w:pPr>
                                        <w:jc w:val="center"/>
                                      </w:pPr>
                                    </w:p>
                                  </w:tc>
                                  <w:tc>
                                    <w:tcPr>
                                      <w:tcW w:w="708" w:type="dxa"/>
                                      <w:vAlign w:val="center"/>
                                      <w:tcPrChange w:id="404" w:author="Borja Gonzalez" w:date="2017-09-29T13:30:00Z">
                                        <w:tcPr>
                                          <w:tcW w:w="708" w:type="dxa"/>
                                          <w:vAlign w:val="center"/>
                                        </w:tcPr>
                                      </w:tcPrChange>
                                    </w:tcPr>
                                    <w:p w14:paraId="3E65C1A6" w14:textId="77777777" w:rsidR="00923E91" w:rsidRDefault="00923E91" w:rsidP="008960CE">
                                      <w:pPr>
                                        <w:jc w:val="center"/>
                                      </w:pPr>
                                    </w:p>
                                  </w:tc>
                                  <w:tc>
                                    <w:tcPr>
                                      <w:tcW w:w="851" w:type="dxa"/>
                                      <w:vAlign w:val="center"/>
                                      <w:tcPrChange w:id="405" w:author="Borja Gonzalez" w:date="2017-09-29T13:30:00Z">
                                        <w:tcPr>
                                          <w:tcW w:w="851" w:type="dxa"/>
                                          <w:vAlign w:val="center"/>
                                        </w:tcPr>
                                      </w:tcPrChange>
                                    </w:tcPr>
                                    <w:p w14:paraId="60C2C90E" w14:textId="77777777" w:rsidR="00923E91" w:rsidRDefault="00923E91" w:rsidP="008960CE">
                                      <w:pPr>
                                        <w:jc w:val="center"/>
                                      </w:pPr>
                                    </w:p>
                                  </w:tc>
                                  <w:tc>
                                    <w:tcPr>
                                      <w:tcW w:w="850" w:type="dxa"/>
                                      <w:vAlign w:val="center"/>
                                      <w:tcPrChange w:id="406" w:author="Borja Gonzalez" w:date="2017-09-29T13:30:00Z">
                                        <w:tcPr>
                                          <w:tcW w:w="850" w:type="dxa"/>
                                          <w:vAlign w:val="center"/>
                                        </w:tcPr>
                                      </w:tcPrChange>
                                    </w:tcPr>
                                    <w:p w14:paraId="2BA810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07" w:author="Borja Gonzalez" w:date="2017-09-29T13:30:00Z">
                                        <w:tcPr>
                                          <w:tcW w:w="851" w:type="dxa"/>
                                          <w:vAlign w:val="center"/>
                                        </w:tcPr>
                                      </w:tcPrChange>
                                    </w:tcPr>
                                    <w:p w14:paraId="698B067A" w14:textId="77777777" w:rsidR="00923E91" w:rsidRDefault="00923E91" w:rsidP="008960CE">
                                      <w:pPr>
                                        <w:jc w:val="center"/>
                                      </w:pPr>
                                    </w:p>
                                  </w:tc>
                                  <w:tc>
                                    <w:tcPr>
                                      <w:tcW w:w="850" w:type="dxa"/>
                                      <w:vAlign w:val="center"/>
                                      <w:tcPrChange w:id="408" w:author="Borja Gonzalez" w:date="2017-09-29T13:30:00Z">
                                        <w:tcPr>
                                          <w:tcW w:w="850" w:type="dxa"/>
                                          <w:vAlign w:val="center"/>
                                        </w:tcPr>
                                      </w:tcPrChange>
                                    </w:tcPr>
                                    <w:p w14:paraId="1584713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409" w:author="Borja Gonzalez" w:date="2017-09-29T13:30:00Z">
                                        <w:tcPr>
                                          <w:tcW w:w="983" w:type="dxa"/>
                                          <w:vAlign w:val="center"/>
                                        </w:tcPr>
                                      </w:tcPrChange>
                                    </w:tcPr>
                                    <w:p w14:paraId="14F7AD8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C37A56A" w14:textId="77777777" w:rsidTr="008960CE">
                                  <w:trPr>
                                    <w:cantSplit/>
                                    <w:trHeight w:val="490"/>
                                    <w:trPrChange w:id="410" w:author="Borja Gonzalez" w:date="2017-09-29T13:30:00Z">
                                      <w:trPr>
                                        <w:cantSplit/>
                                        <w:trHeight w:val="490"/>
                                      </w:trPr>
                                    </w:trPrChange>
                                  </w:trPr>
                                  <w:tc>
                                    <w:tcPr>
                                      <w:tcW w:w="1074" w:type="dxa"/>
                                      <w:vAlign w:val="center"/>
                                      <w:tcPrChange w:id="411" w:author="Borja Gonzalez" w:date="2017-09-29T13:30:00Z">
                                        <w:tcPr>
                                          <w:tcW w:w="1074" w:type="dxa"/>
                                          <w:vAlign w:val="center"/>
                                        </w:tcPr>
                                      </w:tcPrChange>
                                    </w:tcPr>
                                    <w:p w14:paraId="4CA3FDD2" w14:textId="77777777" w:rsidR="00923E91" w:rsidRDefault="00923E91" w:rsidP="008960CE">
                                      <w:r>
                                        <w:t>CU8</w:t>
                                      </w:r>
                                    </w:p>
                                  </w:tc>
                                  <w:tc>
                                    <w:tcPr>
                                      <w:tcW w:w="739" w:type="dxa"/>
                                      <w:vAlign w:val="center"/>
                                      <w:tcPrChange w:id="412" w:author="Borja Gonzalez" w:date="2017-09-29T13:30:00Z">
                                        <w:tcPr>
                                          <w:tcW w:w="739" w:type="dxa"/>
                                          <w:vAlign w:val="center"/>
                                        </w:tcPr>
                                      </w:tcPrChange>
                                    </w:tcPr>
                                    <w:p w14:paraId="4A4D40F9" w14:textId="77777777" w:rsidR="00923E91" w:rsidRDefault="00923E91" w:rsidP="008960CE">
                                      <w:pPr>
                                        <w:jc w:val="center"/>
                                      </w:pPr>
                                    </w:p>
                                  </w:tc>
                                  <w:tc>
                                    <w:tcPr>
                                      <w:tcW w:w="709" w:type="dxa"/>
                                      <w:vAlign w:val="center"/>
                                      <w:tcPrChange w:id="413" w:author="Borja Gonzalez" w:date="2017-09-29T13:30:00Z">
                                        <w:tcPr>
                                          <w:tcW w:w="709" w:type="dxa"/>
                                          <w:vAlign w:val="center"/>
                                        </w:tcPr>
                                      </w:tcPrChange>
                                    </w:tcPr>
                                    <w:p w14:paraId="10C26893" w14:textId="77777777" w:rsidR="00923E91" w:rsidRDefault="00923E91" w:rsidP="008960CE">
                                      <w:pPr>
                                        <w:jc w:val="center"/>
                                      </w:pPr>
                                    </w:p>
                                  </w:tc>
                                  <w:tc>
                                    <w:tcPr>
                                      <w:tcW w:w="709" w:type="dxa"/>
                                      <w:vAlign w:val="center"/>
                                      <w:tcPrChange w:id="414" w:author="Borja Gonzalez" w:date="2017-09-29T13:30:00Z">
                                        <w:tcPr>
                                          <w:tcW w:w="709" w:type="dxa"/>
                                          <w:vAlign w:val="center"/>
                                        </w:tcPr>
                                      </w:tcPrChange>
                                    </w:tcPr>
                                    <w:p w14:paraId="0D329A42" w14:textId="77777777" w:rsidR="00923E91" w:rsidRDefault="00923E91" w:rsidP="008960CE">
                                      <w:pPr>
                                        <w:jc w:val="center"/>
                                      </w:pPr>
                                    </w:p>
                                  </w:tc>
                                  <w:tc>
                                    <w:tcPr>
                                      <w:tcW w:w="709" w:type="dxa"/>
                                      <w:vAlign w:val="center"/>
                                      <w:tcPrChange w:id="415" w:author="Borja Gonzalez" w:date="2017-09-29T13:30:00Z">
                                        <w:tcPr>
                                          <w:tcW w:w="709" w:type="dxa"/>
                                          <w:vAlign w:val="center"/>
                                        </w:tcPr>
                                      </w:tcPrChange>
                                    </w:tcPr>
                                    <w:p w14:paraId="69549B0F" w14:textId="77777777" w:rsidR="00923E91" w:rsidRDefault="00923E91" w:rsidP="008960CE">
                                      <w:pPr>
                                        <w:jc w:val="center"/>
                                      </w:pPr>
                                    </w:p>
                                  </w:tc>
                                  <w:tc>
                                    <w:tcPr>
                                      <w:tcW w:w="708" w:type="dxa"/>
                                      <w:vAlign w:val="center"/>
                                      <w:tcPrChange w:id="416" w:author="Borja Gonzalez" w:date="2017-09-29T13:30:00Z">
                                        <w:tcPr>
                                          <w:tcW w:w="708" w:type="dxa"/>
                                          <w:vAlign w:val="center"/>
                                        </w:tcPr>
                                      </w:tcPrChange>
                                    </w:tcPr>
                                    <w:p w14:paraId="6DCD7A6B" w14:textId="77777777" w:rsidR="00923E91" w:rsidRDefault="00923E91" w:rsidP="008960CE">
                                      <w:pPr>
                                        <w:jc w:val="center"/>
                                      </w:pPr>
                                    </w:p>
                                  </w:tc>
                                  <w:tc>
                                    <w:tcPr>
                                      <w:tcW w:w="709" w:type="dxa"/>
                                      <w:vAlign w:val="center"/>
                                      <w:tcPrChange w:id="417" w:author="Borja Gonzalez" w:date="2017-09-29T13:30:00Z">
                                        <w:tcPr>
                                          <w:tcW w:w="709" w:type="dxa"/>
                                          <w:vAlign w:val="center"/>
                                        </w:tcPr>
                                      </w:tcPrChange>
                                    </w:tcPr>
                                    <w:p w14:paraId="7EDE5141" w14:textId="77777777" w:rsidR="00923E91" w:rsidRDefault="00923E91" w:rsidP="008960CE">
                                      <w:pPr>
                                        <w:jc w:val="center"/>
                                      </w:pPr>
                                    </w:p>
                                  </w:tc>
                                  <w:tc>
                                    <w:tcPr>
                                      <w:tcW w:w="709" w:type="dxa"/>
                                      <w:vAlign w:val="center"/>
                                      <w:tcPrChange w:id="418" w:author="Borja Gonzalez" w:date="2017-09-29T13:30:00Z">
                                        <w:tcPr>
                                          <w:tcW w:w="709" w:type="dxa"/>
                                          <w:vAlign w:val="center"/>
                                        </w:tcPr>
                                      </w:tcPrChange>
                                    </w:tcPr>
                                    <w:p w14:paraId="31E02A84" w14:textId="77777777" w:rsidR="00923E91" w:rsidRDefault="00923E91" w:rsidP="008960CE">
                                      <w:pPr>
                                        <w:jc w:val="center"/>
                                      </w:pPr>
                                    </w:p>
                                  </w:tc>
                                  <w:tc>
                                    <w:tcPr>
                                      <w:tcW w:w="709" w:type="dxa"/>
                                      <w:vAlign w:val="center"/>
                                      <w:tcPrChange w:id="419" w:author="Borja Gonzalez" w:date="2017-09-29T13:30:00Z">
                                        <w:tcPr>
                                          <w:tcW w:w="709" w:type="dxa"/>
                                          <w:vAlign w:val="center"/>
                                        </w:tcPr>
                                      </w:tcPrChange>
                                    </w:tcPr>
                                    <w:p w14:paraId="7FCBE63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420" w:author="Borja Gonzalez" w:date="2017-09-29T13:30:00Z">
                                        <w:tcPr>
                                          <w:tcW w:w="708" w:type="dxa"/>
                                          <w:vAlign w:val="center"/>
                                        </w:tcPr>
                                      </w:tcPrChange>
                                    </w:tcPr>
                                    <w:p w14:paraId="4C4AB047" w14:textId="77777777" w:rsidR="00923E91" w:rsidRDefault="00923E91" w:rsidP="008960CE">
                                      <w:pPr>
                                        <w:jc w:val="center"/>
                                      </w:pPr>
                                    </w:p>
                                  </w:tc>
                                  <w:tc>
                                    <w:tcPr>
                                      <w:tcW w:w="851" w:type="dxa"/>
                                      <w:vAlign w:val="center"/>
                                      <w:tcPrChange w:id="421" w:author="Borja Gonzalez" w:date="2017-09-29T13:30:00Z">
                                        <w:tcPr>
                                          <w:tcW w:w="851" w:type="dxa"/>
                                          <w:vAlign w:val="center"/>
                                        </w:tcPr>
                                      </w:tcPrChange>
                                    </w:tcPr>
                                    <w:p w14:paraId="685982E9" w14:textId="77777777" w:rsidR="00923E91" w:rsidRDefault="00923E91" w:rsidP="008960CE">
                                      <w:pPr>
                                        <w:jc w:val="center"/>
                                      </w:pPr>
                                    </w:p>
                                  </w:tc>
                                  <w:tc>
                                    <w:tcPr>
                                      <w:tcW w:w="850" w:type="dxa"/>
                                      <w:vAlign w:val="center"/>
                                      <w:tcPrChange w:id="422" w:author="Borja Gonzalez" w:date="2017-09-29T13:30:00Z">
                                        <w:tcPr>
                                          <w:tcW w:w="850" w:type="dxa"/>
                                          <w:vAlign w:val="center"/>
                                        </w:tcPr>
                                      </w:tcPrChange>
                                    </w:tcPr>
                                    <w:p w14:paraId="4D000CCB" w14:textId="77777777" w:rsidR="00923E91" w:rsidRDefault="00923E91" w:rsidP="008960CE">
                                      <w:pPr>
                                        <w:jc w:val="center"/>
                                      </w:pPr>
                                    </w:p>
                                  </w:tc>
                                  <w:tc>
                                    <w:tcPr>
                                      <w:tcW w:w="851" w:type="dxa"/>
                                      <w:vAlign w:val="center"/>
                                      <w:tcPrChange w:id="423" w:author="Borja Gonzalez" w:date="2017-09-29T13:30:00Z">
                                        <w:tcPr>
                                          <w:tcW w:w="851" w:type="dxa"/>
                                          <w:vAlign w:val="center"/>
                                        </w:tcPr>
                                      </w:tcPrChange>
                                    </w:tcPr>
                                    <w:p w14:paraId="15F7B405" w14:textId="77777777" w:rsidR="00923E91" w:rsidRDefault="00923E91" w:rsidP="008960CE">
                                      <w:pPr>
                                        <w:jc w:val="center"/>
                                      </w:pPr>
                                    </w:p>
                                  </w:tc>
                                  <w:tc>
                                    <w:tcPr>
                                      <w:tcW w:w="850" w:type="dxa"/>
                                      <w:vAlign w:val="center"/>
                                      <w:tcPrChange w:id="424" w:author="Borja Gonzalez" w:date="2017-09-29T13:30:00Z">
                                        <w:tcPr>
                                          <w:tcW w:w="850" w:type="dxa"/>
                                          <w:vAlign w:val="center"/>
                                        </w:tcPr>
                                      </w:tcPrChange>
                                    </w:tcPr>
                                    <w:p w14:paraId="5AC1E959" w14:textId="77777777" w:rsidR="00923E91" w:rsidRDefault="00923E91" w:rsidP="008960CE">
                                      <w:pPr>
                                        <w:jc w:val="center"/>
                                      </w:pPr>
                                    </w:p>
                                  </w:tc>
                                  <w:tc>
                                    <w:tcPr>
                                      <w:tcW w:w="841" w:type="dxa"/>
                                      <w:vAlign w:val="center"/>
                                      <w:tcPrChange w:id="425" w:author="Borja Gonzalez" w:date="2017-09-29T13:30:00Z">
                                        <w:tcPr>
                                          <w:tcW w:w="983" w:type="dxa"/>
                                          <w:vAlign w:val="center"/>
                                        </w:tcPr>
                                      </w:tcPrChange>
                                    </w:tcPr>
                                    <w:p w14:paraId="5C21EAC0" w14:textId="77777777" w:rsidR="00923E91" w:rsidRDefault="00923E91" w:rsidP="008960CE">
                                      <w:pPr>
                                        <w:jc w:val="center"/>
                                      </w:pPr>
                                    </w:p>
                                  </w:tc>
                                </w:tr>
                                <w:tr w:rsidR="00923E91" w14:paraId="6056A30F" w14:textId="77777777" w:rsidTr="008960CE">
                                  <w:trPr>
                                    <w:cantSplit/>
                                    <w:trHeight w:val="490"/>
                                    <w:trPrChange w:id="426" w:author="Borja Gonzalez" w:date="2017-09-29T13:30:00Z">
                                      <w:trPr>
                                        <w:cantSplit/>
                                        <w:trHeight w:val="490"/>
                                      </w:trPr>
                                    </w:trPrChange>
                                  </w:trPr>
                                  <w:tc>
                                    <w:tcPr>
                                      <w:tcW w:w="1074" w:type="dxa"/>
                                      <w:vAlign w:val="center"/>
                                      <w:tcPrChange w:id="427" w:author="Borja Gonzalez" w:date="2017-09-29T13:30:00Z">
                                        <w:tcPr>
                                          <w:tcW w:w="1074" w:type="dxa"/>
                                          <w:vAlign w:val="center"/>
                                        </w:tcPr>
                                      </w:tcPrChange>
                                    </w:tcPr>
                                    <w:p w14:paraId="1DD188EF" w14:textId="77777777" w:rsidR="00923E91" w:rsidRDefault="00923E91" w:rsidP="008960CE">
                                      <w:r>
                                        <w:t>CU9</w:t>
                                      </w:r>
                                    </w:p>
                                  </w:tc>
                                  <w:tc>
                                    <w:tcPr>
                                      <w:tcW w:w="739" w:type="dxa"/>
                                      <w:vAlign w:val="center"/>
                                      <w:tcPrChange w:id="428" w:author="Borja Gonzalez" w:date="2017-09-29T13:30:00Z">
                                        <w:tcPr>
                                          <w:tcW w:w="739" w:type="dxa"/>
                                          <w:vAlign w:val="center"/>
                                        </w:tcPr>
                                      </w:tcPrChange>
                                    </w:tcPr>
                                    <w:p w14:paraId="0A7EFFDC" w14:textId="77777777" w:rsidR="00923E91" w:rsidRDefault="00923E91" w:rsidP="008960CE">
                                      <w:pPr>
                                        <w:jc w:val="center"/>
                                      </w:pPr>
                                    </w:p>
                                  </w:tc>
                                  <w:tc>
                                    <w:tcPr>
                                      <w:tcW w:w="709" w:type="dxa"/>
                                      <w:vAlign w:val="center"/>
                                      <w:tcPrChange w:id="429" w:author="Borja Gonzalez" w:date="2017-09-29T13:30:00Z">
                                        <w:tcPr>
                                          <w:tcW w:w="709" w:type="dxa"/>
                                          <w:vAlign w:val="center"/>
                                        </w:tcPr>
                                      </w:tcPrChange>
                                    </w:tcPr>
                                    <w:p w14:paraId="452A55E4" w14:textId="77777777" w:rsidR="00923E91" w:rsidRDefault="00923E91" w:rsidP="008960CE">
                                      <w:pPr>
                                        <w:jc w:val="center"/>
                                      </w:pPr>
                                    </w:p>
                                  </w:tc>
                                  <w:tc>
                                    <w:tcPr>
                                      <w:tcW w:w="709" w:type="dxa"/>
                                      <w:vAlign w:val="center"/>
                                      <w:tcPrChange w:id="430" w:author="Borja Gonzalez" w:date="2017-09-29T13:30:00Z">
                                        <w:tcPr>
                                          <w:tcW w:w="709" w:type="dxa"/>
                                          <w:vAlign w:val="center"/>
                                        </w:tcPr>
                                      </w:tcPrChange>
                                    </w:tcPr>
                                    <w:p w14:paraId="042DE3CC" w14:textId="77777777" w:rsidR="00923E91" w:rsidRDefault="00923E91" w:rsidP="008960CE">
                                      <w:pPr>
                                        <w:jc w:val="center"/>
                                      </w:pPr>
                                    </w:p>
                                  </w:tc>
                                  <w:tc>
                                    <w:tcPr>
                                      <w:tcW w:w="709" w:type="dxa"/>
                                      <w:vAlign w:val="center"/>
                                      <w:tcPrChange w:id="431" w:author="Borja Gonzalez" w:date="2017-09-29T13:30:00Z">
                                        <w:tcPr>
                                          <w:tcW w:w="709" w:type="dxa"/>
                                          <w:vAlign w:val="center"/>
                                        </w:tcPr>
                                      </w:tcPrChange>
                                    </w:tcPr>
                                    <w:p w14:paraId="6F88C606" w14:textId="77777777" w:rsidR="00923E91" w:rsidRDefault="00923E91" w:rsidP="008960CE">
                                      <w:pPr>
                                        <w:jc w:val="center"/>
                                      </w:pPr>
                                    </w:p>
                                  </w:tc>
                                  <w:tc>
                                    <w:tcPr>
                                      <w:tcW w:w="708" w:type="dxa"/>
                                      <w:vAlign w:val="center"/>
                                      <w:tcPrChange w:id="432" w:author="Borja Gonzalez" w:date="2017-09-29T13:30:00Z">
                                        <w:tcPr>
                                          <w:tcW w:w="708" w:type="dxa"/>
                                          <w:vAlign w:val="center"/>
                                        </w:tcPr>
                                      </w:tcPrChange>
                                    </w:tcPr>
                                    <w:p w14:paraId="6D21C7DE" w14:textId="77777777" w:rsidR="00923E91" w:rsidRDefault="00923E91" w:rsidP="008960CE">
                                      <w:pPr>
                                        <w:jc w:val="center"/>
                                      </w:pPr>
                                    </w:p>
                                  </w:tc>
                                  <w:tc>
                                    <w:tcPr>
                                      <w:tcW w:w="709" w:type="dxa"/>
                                      <w:vAlign w:val="center"/>
                                      <w:tcPrChange w:id="433" w:author="Borja Gonzalez" w:date="2017-09-29T13:30:00Z">
                                        <w:tcPr>
                                          <w:tcW w:w="709" w:type="dxa"/>
                                          <w:vAlign w:val="center"/>
                                        </w:tcPr>
                                      </w:tcPrChange>
                                    </w:tcPr>
                                    <w:p w14:paraId="43FD7ADF" w14:textId="77777777" w:rsidR="00923E91" w:rsidRDefault="00923E91" w:rsidP="008960CE">
                                      <w:pPr>
                                        <w:jc w:val="center"/>
                                      </w:pPr>
                                    </w:p>
                                  </w:tc>
                                  <w:tc>
                                    <w:tcPr>
                                      <w:tcW w:w="709" w:type="dxa"/>
                                      <w:vAlign w:val="center"/>
                                      <w:tcPrChange w:id="434" w:author="Borja Gonzalez" w:date="2017-09-29T13:30:00Z">
                                        <w:tcPr>
                                          <w:tcW w:w="709" w:type="dxa"/>
                                          <w:vAlign w:val="center"/>
                                        </w:tcPr>
                                      </w:tcPrChange>
                                    </w:tcPr>
                                    <w:p w14:paraId="6E5F9427" w14:textId="77777777" w:rsidR="00923E91" w:rsidRDefault="00923E91" w:rsidP="008960CE">
                                      <w:pPr>
                                        <w:jc w:val="center"/>
                                      </w:pPr>
                                    </w:p>
                                  </w:tc>
                                  <w:tc>
                                    <w:tcPr>
                                      <w:tcW w:w="709" w:type="dxa"/>
                                      <w:vAlign w:val="center"/>
                                      <w:tcPrChange w:id="435" w:author="Borja Gonzalez" w:date="2017-09-29T13:30:00Z">
                                        <w:tcPr>
                                          <w:tcW w:w="709" w:type="dxa"/>
                                          <w:vAlign w:val="center"/>
                                        </w:tcPr>
                                      </w:tcPrChange>
                                    </w:tcPr>
                                    <w:p w14:paraId="63C37F85" w14:textId="77777777" w:rsidR="00923E91" w:rsidRDefault="00923E91" w:rsidP="008960CE">
                                      <w:pPr>
                                        <w:jc w:val="center"/>
                                      </w:pPr>
                                    </w:p>
                                  </w:tc>
                                  <w:tc>
                                    <w:tcPr>
                                      <w:tcW w:w="708" w:type="dxa"/>
                                      <w:vAlign w:val="center"/>
                                      <w:tcPrChange w:id="436" w:author="Borja Gonzalez" w:date="2017-09-29T13:30:00Z">
                                        <w:tcPr>
                                          <w:tcW w:w="708" w:type="dxa"/>
                                          <w:vAlign w:val="center"/>
                                        </w:tcPr>
                                      </w:tcPrChange>
                                    </w:tcPr>
                                    <w:p w14:paraId="5E000C1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437" w:author="Borja Gonzalez" w:date="2017-09-29T13:30:00Z">
                                        <w:tcPr>
                                          <w:tcW w:w="851" w:type="dxa"/>
                                          <w:vAlign w:val="center"/>
                                        </w:tcPr>
                                      </w:tcPrChange>
                                    </w:tcPr>
                                    <w:p w14:paraId="42DDF64D"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438" w:author="Borja Gonzalez" w:date="2017-09-29T13:30:00Z">
                                        <w:tcPr>
                                          <w:tcW w:w="850" w:type="dxa"/>
                                          <w:vAlign w:val="center"/>
                                        </w:tcPr>
                                      </w:tcPrChange>
                                    </w:tcPr>
                                    <w:p w14:paraId="583EB72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439" w:author="Borja Gonzalez" w:date="2017-09-29T13:30:00Z">
                                        <w:tcPr>
                                          <w:tcW w:w="851" w:type="dxa"/>
                                          <w:vAlign w:val="center"/>
                                        </w:tcPr>
                                      </w:tcPrChange>
                                    </w:tcPr>
                                    <w:p w14:paraId="7905EC98"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440" w:author="Borja Gonzalez" w:date="2017-09-29T13:30:00Z">
                                        <w:tcPr>
                                          <w:tcW w:w="850" w:type="dxa"/>
                                          <w:vAlign w:val="center"/>
                                        </w:tcPr>
                                      </w:tcPrChange>
                                    </w:tcPr>
                                    <w:p w14:paraId="73528CB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441" w:author="Borja Gonzalez" w:date="2017-09-29T13:30:00Z">
                                        <w:tcPr>
                                          <w:tcW w:w="983" w:type="dxa"/>
                                          <w:vAlign w:val="center"/>
                                        </w:tcPr>
                                      </w:tcPrChange>
                                    </w:tcPr>
                                    <w:p w14:paraId="40ED07F2"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923E91" w:rsidRDefault="00923E91"/>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442"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443">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1E7945C7" w14:textId="77777777" w:rsidTr="008960CE">
                            <w:trPr>
                              <w:cantSplit/>
                              <w:trHeight w:val="1194"/>
                              <w:trPrChange w:id="444" w:author="Borja Gonzalez" w:date="2017-09-29T13:30:00Z">
                                <w:trPr>
                                  <w:cantSplit/>
                                  <w:trHeight w:val="1194"/>
                                </w:trPr>
                              </w:trPrChange>
                            </w:trPr>
                            <w:tc>
                              <w:tcPr>
                                <w:tcW w:w="1074" w:type="dxa"/>
                                <w:vAlign w:val="center"/>
                                <w:tcPrChange w:id="445" w:author="Borja Gonzalez" w:date="2017-09-29T13:30:00Z">
                                  <w:tcPr>
                                    <w:tcW w:w="1074" w:type="dxa"/>
                                    <w:vAlign w:val="center"/>
                                  </w:tcPr>
                                </w:tcPrChange>
                              </w:tcPr>
                              <w:p w14:paraId="597C9F79" w14:textId="77777777" w:rsidR="00923E91" w:rsidRDefault="00923E91" w:rsidP="008960CE">
                                <w:r>
                                  <w:t>Casos de Uso</w:t>
                                </w:r>
                              </w:p>
                            </w:tc>
                            <w:tc>
                              <w:tcPr>
                                <w:tcW w:w="739" w:type="dxa"/>
                                <w:vAlign w:val="center"/>
                                <w:tcPrChange w:id="446" w:author="Borja Gonzalez" w:date="2017-09-29T13:30:00Z">
                                  <w:tcPr>
                                    <w:tcW w:w="739" w:type="dxa"/>
                                    <w:vAlign w:val="center"/>
                                  </w:tcPr>
                                </w:tcPrChange>
                              </w:tcPr>
                              <w:p w14:paraId="1CFEC64B" w14:textId="77777777" w:rsidR="00923E91" w:rsidRDefault="00923E91" w:rsidP="008960CE">
                                <w:r>
                                  <w:t>RF1</w:t>
                                </w:r>
                              </w:p>
                            </w:tc>
                            <w:tc>
                              <w:tcPr>
                                <w:tcW w:w="709" w:type="dxa"/>
                                <w:vAlign w:val="center"/>
                                <w:tcPrChange w:id="447" w:author="Borja Gonzalez" w:date="2017-09-29T13:30:00Z">
                                  <w:tcPr>
                                    <w:tcW w:w="709" w:type="dxa"/>
                                    <w:vAlign w:val="center"/>
                                  </w:tcPr>
                                </w:tcPrChange>
                              </w:tcPr>
                              <w:p w14:paraId="7509DCD9" w14:textId="77777777" w:rsidR="00923E91" w:rsidRDefault="00923E91" w:rsidP="008960CE">
                                <w:r>
                                  <w:t>RF2</w:t>
                                </w:r>
                              </w:p>
                            </w:tc>
                            <w:tc>
                              <w:tcPr>
                                <w:tcW w:w="709" w:type="dxa"/>
                                <w:vAlign w:val="center"/>
                                <w:tcPrChange w:id="448" w:author="Borja Gonzalez" w:date="2017-09-29T13:30:00Z">
                                  <w:tcPr>
                                    <w:tcW w:w="709" w:type="dxa"/>
                                    <w:vAlign w:val="center"/>
                                  </w:tcPr>
                                </w:tcPrChange>
                              </w:tcPr>
                              <w:p w14:paraId="166A541D" w14:textId="77777777" w:rsidR="00923E91" w:rsidRDefault="00923E91" w:rsidP="008960CE">
                                <w:r>
                                  <w:t>RF3</w:t>
                                </w:r>
                              </w:p>
                            </w:tc>
                            <w:tc>
                              <w:tcPr>
                                <w:tcW w:w="709" w:type="dxa"/>
                                <w:vAlign w:val="center"/>
                                <w:tcPrChange w:id="449" w:author="Borja Gonzalez" w:date="2017-09-29T13:30:00Z">
                                  <w:tcPr>
                                    <w:tcW w:w="709" w:type="dxa"/>
                                    <w:vAlign w:val="center"/>
                                  </w:tcPr>
                                </w:tcPrChange>
                              </w:tcPr>
                              <w:p w14:paraId="0829A9F1" w14:textId="77777777" w:rsidR="00923E91" w:rsidRDefault="00923E91" w:rsidP="008960CE">
                                <w:r>
                                  <w:t>RF4</w:t>
                                </w:r>
                              </w:p>
                            </w:tc>
                            <w:tc>
                              <w:tcPr>
                                <w:tcW w:w="708" w:type="dxa"/>
                                <w:vAlign w:val="center"/>
                                <w:tcPrChange w:id="450" w:author="Borja Gonzalez" w:date="2017-09-29T13:30:00Z">
                                  <w:tcPr>
                                    <w:tcW w:w="708" w:type="dxa"/>
                                    <w:vAlign w:val="center"/>
                                  </w:tcPr>
                                </w:tcPrChange>
                              </w:tcPr>
                              <w:p w14:paraId="41692804" w14:textId="77777777" w:rsidR="00923E91" w:rsidRDefault="00923E91" w:rsidP="008960CE">
                                <w:r>
                                  <w:t>RF5</w:t>
                                </w:r>
                              </w:p>
                            </w:tc>
                            <w:tc>
                              <w:tcPr>
                                <w:tcW w:w="709" w:type="dxa"/>
                                <w:vAlign w:val="center"/>
                                <w:tcPrChange w:id="451" w:author="Borja Gonzalez" w:date="2017-09-29T13:30:00Z">
                                  <w:tcPr>
                                    <w:tcW w:w="709" w:type="dxa"/>
                                    <w:vAlign w:val="center"/>
                                  </w:tcPr>
                                </w:tcPrChange>
                              </w:tcPr>
                              <w:p w14:paraId="7A30F465" w14:textId="77777777" w:rsidR="00923E91" w:rsidRDefault="00923E91" w:rsidP="008960CE">
                                <w:r>
                                  <w:t>RF6</w:t>
                                </w:r>
                              </w:p>
                            </w:tc>
                            <w:tc>
                              <w:tcPr>
                                <w:tcW w:w="709" w:type="dxa"/>
                                <w:vAlign w:val="center"/>
                                <w:tcPrChange w:id="452" w:author="Borja Gonzalez" w:date="2017-09-29T13:30:00Z">
                                  <w:tcPr>
                                    <w:tcW w:w="709" w:type="dxa"/>
                                    <w:vAlign w:val="center"/>
                                  </w:tcPr>
                                </w:tcPrChange>
                              </w:tcPr>
                              <w:p w14:paraId="431CC9D1" w14:textId="77777777" w:rsidR="00923E91" w:rsidRDefault="00923E91" w:rsidP="008960CE">
                                <w:r>
                                  <w:t>RF7</w:t>
                                </w:r>
                              </w:p>
                            </w:tc>
                            <w:tc>
                              <w:tcPr>
                                <w:tcW w:w="709" w:type="dxa"/>
                                <w:vAlign w:val="center"/>
                                <w:tcPrChange w:id="453" w:author="Borja Gonzalez" w:date="2017-09-29T13:30:00Z">
                                  <w:tcPr>
                                    <w:tcW w:w="709" w:type="dxa"/>
                                    <w:vAlign w:val="center"/>
                                  </w:tcPr>
                                </w:tcPrChange>
                              </w:tcPr>
                              <w:p w14:paraId="42772BF8" w14:textId="77777777" w:rsidR="00923E91" w:rsidRDefault="00923E91" w:rsidP="008960CE">
                                <w:r>
                                  <w:t>RF8</w:t>
                                </w:r>
                              </w:p>
                            </w:tc>
                            <w:tc>
                              <w:tcPr>
                                <w:tcW w:w="708" w:type="dxa"/>
                                <w:vAlign w:val="center"/>
                                <w:tcPrChange w:id="454" w:author="Borja Gonzalez" w:date="2017-09-29T13:30:00Z">
                                  <w:tcPr>
                                    <w:tcW w:w="708" w:type="dxa"/>
                                    <w:vAlign w:val="center"/>
                                  </w:tcPr>
                                </w:tcPrChange>
                              </w:tcPr>
                              <w:p w14:paraId="70DEA926" w14:textId="77777777" w:rsidR="00923E91" w:rsidRDefault="00923E91" w:rsidP="008960CE">
                                <w:r>
                                  <w:t>RF9</w:t>
                                </w:r>
                              </w:p>
                            </w:tc>
                            <w:tc>
                              <w:tcPr>
                                <w:tcW w:w="851" w:type="dxa"/>
                                <w:vAlign w:val="center"/>
                                <w:tcPrChange w:id="455" w:author="Borja Gonzalez" w:date="2017-09-29T13:30:00Z">
                                  <w:tcPr>
                                    <w:tcW w:w="851" w:type="dxa"/>
                                    <w:vAlign w:val="center"/>
                                  </w:tcPr>
                                </w:tcPrChange>
                              </w:tcPr>
                              <w:p w14:paraId="290C11C4" w14:textId="77777777" w:rsidR="00923E91" w:rsidRDefault="00923E91" w:rsidP="008960CE">
                                <w:r>
                                  <w:t>RNF1</w:t>
                                </w:r>
                              </w:p>
                            </w:tc>
                            <w:tc>
                              <w:tcPr>
                                <w:tcW w:w="850" w:type="dxa"/>
                                <w:vAlign w:val="center"/>
                                <w:tcPrChange w:id="456" w:author="Borja Gonzalez" w:date="2017-09-29T13:30:00Z">
                                  <w:tcPr>
                                    <w:tcW w:w="850" w:type="dxa"/>
                                    <w:vAlign w:val="center"/>
                                  </w:tcPr>
                                </w:tcPrChange>
                              </w:tcPr>
                              <w:p w14:paraId="4F124287" w14:textId="77777777" w:rsidR="00923E91" w:rsidRDefault="00923E91" w:rsidP="008960CE">
                                <w:r>
                                  <w:t>RNF2</w:t>
                                </w:r>
                              </w:p>
                            </w:tc>
                            <w:tc>
                              <w:tcPr>
                                <w:tcW w:w="851" w:type="dxa"/>
                                <w:vAlign w:val="center"/>
                                <w:tcPrChange w:id="457" w:author="Borja Gonzalez" w:date="2017-09-29T13:30:00Z">
                                  <w:tcPr>
                                    <w:tcW w:w="851" w:type="dxa"/>
                                    <w:vAlign w:val="center"/>
                                  </w:tcPr>
                                </w:tcPrChange>
                              </w:tcPr>
                              <w:p w14:paraId="0A8F02F9" w14:textId="77777777" w:rsidR="00923E91" w:rsidRDefault="00923E91" w:rsidP="008960CE">
                                <w:r>
                                  <w:t>RNF3</w:t>
                                </w:r>
                              </w:p>
                            </w:tc>
                            <w:tc>
                              <w:tcPr>
                                <w:tcW w:w="850" w:type="dxa"/>
                                <w:vAlign w:val="center"/>
                                <w:tcPrChange w:id="458" w:author="Borja Gonzalez" w:date="2017-09-29T13:30:00Z">
                                  <w:tcPr>
                                    <w:tcW w:w="850" w:type="dxa"/>
                                    <w:vAlign w:val="center"/>
                                  </w:tcPr>
                                </w:tcPrChange>
                              </w:tcPr>
                              <w:p w14:paraId="2B71BA56" w14:textId="77777777" w:rsidR="00923E91" w:rsidRDefault="00923E91" w:rsidP="008960CE">
                                <w:r>
                                  <w:t>RNF4</w:t>
                                </w:r>
                              </w:p>
                            </w:tc>
                            <w:tc>
                              <w:tcPr>
                                <w:tcW w:w="841" w:type="dxa"/>
                                <w:vAlign w:val="center"/>
                                <w:tcPrChange w:id="459" w:author="Borja Gonzalez" w:date="2017-09-29T13:30:00Z">
                                  <w:tcPr>
                                    <w:tcW w:w="983" w:type="dxa"/>
                                    <w:vAlign w:val="center"/>
                                  </w:tcPr>
                                </w:tcPrChange>
                              </w:tcPr>
                              <w:p w14:paraId="450651B4" w14:textId="77777777" w:rsidR="00923E91" w:rsidRDefault="00923E91" w:rsidP="008960CE">
                                <w:r>
                                  <w:t>RNF5</w:t>
                                </w:r>
                              </w:p>
                            </w:tc>
                          </w:tr>
                          <w:tr w:rsidR="00923E91" w14:paraId="3BA6374E" w14:textId="77777777" w:rsidTr="008960CE">
                            <w:trPr>
                              <w:cantSplit/>
                              <w:trHeight w:val="490"/>
                              <w:trPrChange w:id="460" w:author="Borja Gonzalez" w:date="2017-09-29T13:30:00Z">
                                <w:trPr>
                                  <w:cantSplit/>
                                  <w:trHeight w:val="490"/>
                                </w:trPr>
                              </w:trPrChange>
                            </w:trPr>
                            <w:tc>
                              <w:tcPr>
                                <w:tcW w:w="1074" w:type="dxa"/>
                                <w:vAlign w:val="center"/>
                                <w:tcPrChange w:id="461" w:author="Borja Gonzalez" w:date="2017-09-29T13:30:00Z">
                                  <w:tcPr>
                                    <w:tcW w:w="1074" w:type="dxa"/>
                                    <w:vAlign w:val="center"/>
                                  </w:tcPr>
                                </w:tcPrChange>
                              </w:tcPr>
                              <w:p w14:paraId="2D769F89" w14:textId="77777777" w:rsidR="00923E91" w:rsidRDefault="00923E91" w:rsidP="008960CE">
                                <w:r>
                                  <w:t>CU1</w:t>
                                </w:r>
                              </w:p>
                            </w:tc>
                            <w:tc>
                              <w:tcPr>
                                <w:tcW w:w="739" w:type="dxa"/>
                                <w:vAlign w:val="center"/>
                                <w:tcPrChange w:id="462" w:author="Borja Gonzalez" w:date="2017-09-29T13:30:00Z">
                                  <w:tcPr>
                                    <w:tcW w:w="739" w:type="dxa"/>
                                    <w:vAlign w:val="center"/>
                                  </w:tcPr>
                                </w:tcPrChange>
                              </w:tcPr>
                              <w:p w14:paraId="3AD3261C"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63" w:author="Borja Gonzalez" w:date="2017-09-29T13:30:00Z">
                                  <w:tcPr>
                                    <w:tcW w:w="709" w:type="dxa"/>
                                    <w:vAlign w:val="center"/>
                                  </w:tcPr>
                                </w:tcPrChange>
                              </w:tcPr>
                              <w:p w14:paraId="5169C3C2" w14:textId="77777777" w:rsidR="00923E91" w:rsidRDefault="00923E91" w:rsidP="008960CE">
                                <w:pPr>
                                  <w:jc w:val="center"/>
                                </w:pPr>
                              </w:p>
                            </w:tc>
                            <w:tc>
                              <w:tcPr>
                                <w:tcW w:w="709" w:type="dxa"/>
                                <w:vAlign w:val="center"/>
                                <w:tcPrChange w:id="464" w:author="Borja Gonzalez" w:date="2017-09-29T13:30:00Z">
                                  <w:tcPr>
                                    <w:tcW w:w="709" w:type="dxa"/>
                                    <w:vAlign w:val="center"/>
                                  </w:tcPr>
                                </w:tcPrChange>
                              </w:tcPr>
                              <w:p w14:paraId="6187BD2B" w14:textId="77777777" w:rsidR="00923E91" w:rsidRDefault="00923E91" w:rsidP="008960CE">
                                <w:pPr>
                                  <w:jc w:val="center"/>
                                </w:pPr>
                              </w:p>
                            </w:tc>
                            <w:tc>
                              <w:tcPr>
                                <w:tcW w:w="709" w:type="dxa"/>
                                <w:vAlign w:val="center"/>
                                <w:tcPrChange w:id="465" w:author="Borja Gonzalez" w:date="2017-09-29T13:30:00Z">
                                  <w:tcPr>
                                    <w:tcW w:w="709" w:type="dxa"/>
                                    <w:vAlign w:val="center"/>
                                  </w:tcPr>
                                </w:tcPrChange>
                              </w:tcPr>
                              <w:p w14:paraId="2F7116B4" w14:textId="77777777" w:rsidR="00923E91" w:rsidRDefault="00923E91" w:rsidP="008960CE">
                                <w:pPr>
                                  <w:jc w:val="center"/>
                                </w:pPr>
                              </w:p>
                            </w:tc>
                            <w:tc>
                              <w:tcPr>
                                <w:tcW w:w="708" w:type="dxa"/>
                                <w:vAlign w:val="center"/>
                                <w:tcPrChange w:id="466" w:author="Borja Gonzalez" w:date="2017-09-29T13:30:00Z">
                                  <w:tcPr>
                                    <w:tcW w:w="708" w:type="dxa"/>
                                    <w:vAlign w:val="center"/>
                                  </w:tcPr>
                                </w:tcPrChange>
                              </w:tcPr>
                              <w:p w14:paraId="2080C970" w14:textId="77777777" w:rsidR="00923E91" w:rsidRDefault="00923E91" w:rsidP="008960CE">
                                <w:pPr>
                                  <w:jc w:val="center"/>
                                </w:pPr>
                              </w:p>
                            </w:tc>
                            <w:tc>
                              <w:tcPr>
                                <w:tcW w:w="709" w:type="dxa"/>
                                <w:vAlign w:val="center"/>
                                <w:tcPrChange w:id="467" w:author="Borja Gonzalez" w:date="2017-09-29T13:30:00Z">
                                  <w:tcPr>
                                    <w:tcW w:w="709" w:type="dxa"/>
                                    <w:vAlign w:val="center"/>
                                  </w:tcPr>
                                </w:tcPrChange>
                              </w:tcPr>
                              <w:p w14:paraId="07BCA38F" w14:textId="77777777" w:rsidR="00923E91" w:rsidRDefault="00923E91" w:rsidP="008960CE">
                                <w:pPr>
                                  <w:jc w:val="center"/>
                                </w:pPr>
                              </w:p>
                            </w:tc>
                            <w:tc>
                              <w:tcPr>
                                <w:tcW w:w="709" w:type="dxa"/>
                                <w:vAlign w:val="center"/>
                                <w:tcPrChange w:id="468" w:author="Borja Gonzalez" w:date="2017-09-29T13:30:00Z">
                                  <w:tcPr>
                                    <w:tcW w:w="709" w:type="dxa"/>
                                    <w:vAlign w:val="center"/>
                                  </w:tcPr>
                                </w:tcPrChange>
                              </w:tcPr>
                              <w:p w14:paraId="6ADB5E91" w14:textId="77777777" w:rsidR="00923E91" w:rsidRDefault="00923E91" w:rsidP="008960CE">
                                <w:pPr>
                                  <w:jc w:val="center"/>
                                </w:pPr>
                              </w:p>
                            </w:tc>
                            <w:tc>
                              <w:tcPr>
                                <w:tcW w:w="709" w:type="dxa"/>
                                <w:vAlign w:val="center"/>
                                <w:tcPrChange w:id="469" w:author="Borja Gonzalez" w:date="2017-09-29T13:30:00Z">
                                  <w:tcPr>
                                    <w:tcW w:w="709" w:type="dxa"/>
                                    <w:vAlign w:val="center"/>
                                  </w:tcPr>
                                </w:tcPrChange>
                              </w:tcPr>
                              <w:p w14:paraId="7CC7D4A9" w14:textId="77777777" w:rsidR="00923E91" w:rsidRDefault="00923E91" w:rsidP="008960CE">
                                <w:pPr>
                                  <w:jc w:val="center"/>
                                </w:pPr>
                              </w:p>
                            </w:tc>
                            <w:tc>
                              <w:tcPr>
                                <w:tcW w:w="708" w:type="dxa"/>
                                <w:vAlign w:val="center"/>
                                <w:tcPrChange w:id="470" w:author="Borja Gonzalez" w:date="2017-09-29T13:30:00Z">
                                  <w:tcPr>
                                    <w:tcW w:w="708" w:type="dxa"/>
                                    <w:vAlign w:val="center"/>
                                  </w:tcPr>
                                </w:tcPrChange>
                              </w:tcPr>
                              <w:p w14:paraId="19365E7E" w14:textId="77777777" w:rsidR="00923E91" w:rsidRDefault="00923E91" w:rsidP="008960CE">
                                <w:pPr>
                                  <w:jc w:val="center"/>
                                </w:pPr>
                              </w:p>
                            </w:tc>
                            <w:tc>
                              <w:tcPr>
                                <w:tcW w:w="851" w:type="dxa"/>
                                <w:vAlign w:val="center"/>
                                <w:tcPrChange w:id="471" w:author="Borja Gonzalez" w:date="2017-09-29T13:30:00Z">
                                  <w:tcPr>
                                    <w:tcW w:w="851" w:type="dxa"/>
                                    <w:vAlign w:val="center"/>
                                  </w:tcPr>
                                </w:tcPrChange>
                              </w:tcPr>
                              <w:p w14:paraId="55D3CE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472" w:author="Borja Gonzalez" w:date="2017-09-29T13:30:00Z">
                                  <w:tcPr>
                                    <w:tcW w:w="850" w:type="dxa"/>
                                    <w:vAlign w:val="center"/>
                                  </w:tcPr>
                                </w:tcPrChange>
                              </w:tcPr>
                              <w:p w14:paraId="39A336D1" w14:textId="77777777" w:rsidR="00923E91" w:rsidRDefault="00923E91" w:rsidP="008960CE">
                                <w:pPr>
                                  <w:jc w:val="center"/>
                                </w:pPr>
                              </w:p>
                            </w:tc>
                            <w:tc>
                              <w:tcPr>
                                <w:tcW w:w="851" w:type="dxa"/>
                                <w:vAlign w:val="center"/>
                                <w:tcPrChange w:id="473" w:author="Borja Gonzalez" w:date="2017-09-29T13:30:00Z">
                                  <w:tcPr>
                                    <w:tcW w:w="851" w:type="dxa"/>
                                    <w:vAlign w:val="center"/>
                                  </w:tcPr>
                                </w:tcPrChange>
                              </w:tcPr>
                              <w:p w14:paraId="457AB622" w14:textId="77777777" w:rsidR="00923E91" w:rsidRDefault="00923E91" w:rsidP="008960CE">
                                <w:pPr>
                                  <w:jc w:val="center"/>
                                </w:pPr>
                              </w:p>
                            </w:tc>
                            <w:tc>
                              <w:tcPr>
                                <w:tcW w:w="850" w:type="dxa"/>
                                <w:vAlign w:val="center"/>
                                <w:tcPrChange w:id="474" w:author="Borja Gonzalez" w:date="2017-09-29T13:30:00Z">
                                  <w:tcPr>
                                    <w:tcW w:w="850" w:type="dxa"/>
                                    <w:vAlign w:val="center"/>
                                  </w:tcPr>
                                </w:tcPrChange>
                              </w:tcPr>
                              <w:p w14:paraId="0FAA17C3" w14:textId="77777777" w:rsidR="00923E91" w:rsidRDefault="00923E91" w:rsidP="008960CE">
                                <w:pPr>
                                  <w:jc w:val="center"/>
                                </w:pPr>
                              </w:p>
                            </w:tc>
                            <w:tc>
                              <w:tcPr>
                                <w:tcW w:w="841" w:type="dxa"/>
                                <w:vAlign w:val="center"/>
                                <w:tcPrChange w:id="475" w:author="Borja Gonzalez" w:date="2017-09-29T13:30:00Z">
                                  <w:tcPr>
                                    <w:tcW w:w="983" w:type="dxa"/>
                                    <w:vAlign w:val="center"/>
                                  </w:tcPr>
                                </w:tcPrChange>
                              </w:tcPr>
                              <w:p w14:paraId="0B5E4C6A" w14:textId="77777777" w:rsidR="00923E91" w:rsidRDefault="00923E91" w:rsidP="008960CE">
                                <w:pPr>
                                  <w:jc w:val="center"/>
                                </w:pPr>
                              </w:p>
                            </w:tc>
                          </w:tr>
                          <w:tr w:rsidR="00923E91" w14:paraId="373D2359" w14:textId="77777777" w:rsidTr="008960CE">
                            <w:trPr>
                              <w:cantSplit/>
                              <w:trHeight w:val="470"/>
                              <w:trPrChange w:id="476" w:author="Borja Gonzalez" w:date="2017-09-29T13:30:00Z">
                                <w:trPr>
                                  <w:cantSplit/>
                                  <w:trHeight w:val="470"/>
                                </w:trPr>
                              </w:trPrChange>
                            </w:trPr>
                            <w:tc>
                              <w:tcPr>
                                <w:tcW w:w="1074" w:type="dxa"/>
                                <w:vAlign w:val="center"/>
                                <w:tcPrChange w:id="477" w:author="Borja Gonzalez" w:date="2017-09-29T13:30:00Z">
                                  <w:tcPr>
                                    <w:tcW w:w="1074" w:type="dxa"/>
                                    <w:vAlign w:val="center"/>
                                  </w:tcPr>
                                </w:tcPrChange>
                              </w:tcPr>
                              <w:p w14:paraId="72A47909" w14:textId="77777777" w:rsidR="00923E91" w:rsidRDefault="00923E91" w:rsidP="008960CE">
                                <w:r>
                                  <w:t>CU2</w:t>
                                </w:r>
                              </w:p>
                            </w:tc>
                            <w:tc>
                              <w:tcPr>
                                <w:tcW w:w="739" w:type="dxa"/>
                                <w:vAlign w:val="center"/>
                                <w:tcPrChange w:id="478" w:author="Borja Gonzalez" w:date="2017-09-29T13:30:00Z">
                                  <w:tcPr>
                                    <w:tcW w:w="739" w:type="dxa"/>
                                    <w:vAlign w:val="center"/>
                                  </w:tcPr>
                                </w:tcPrChange>
                              </w:tcPr>
                              <w:p w14:paraId="2AC435F9" w14:textId="77777777" w:rsidR="00923E91" w:rsidRDefault="00923E91" w:rsidP="008960CE">
                                <w:pPr>
                                  <w:jc w:val="center"/>
                                </w:pPr>
                              </w:p>
                            </w:tc>
                            <w:tc>
                              <w:tcPr>
                                <w:tcW w:w="709" w:type="dxa"/>
                                <w:vAlign w:val="center"/>
                                <w:tcPrChange w:id="479" w:author="Borja Gonzalez" w:date="2017-09-29T13:30:00Z">
                                  <w:tcPr>
                                    <w:tcW w:w="709" w:type="dxa"/>
                                    <w:vAlign w:val="center"/>
                                  </w:tcPr>
                                </w:tcPrChange>
                              </w:tcPr>
                              <w:p w14:paraId="445753EB"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80" w:author="Borja Gonzalez" w:date="2017-09-29T13:30:00Z">
                                  <w:tcPr>
                                    <w:tcW w:w="709" w:type="dxa"/>
                                    <w:vAlign w:val="center"/>
                                  </w:tcPr>
                                </w:tcPrChange>
                              </w:tcPr>
                              <w:p w14:paraId="653B3CA1" w14:textId="77777777" w:rsidR="00923E91" w:rsidRDefault="00923E91" w:rsidP="008960CE">
                                <w:pPr>
                                  <w:jc w:val="center"/>
                                </w:pPr>
                              </w:p>
                            </w:tc>
                            <w:tc>
                              <w:tcPr>
                                <w:tcW w:w="709" w:type="dxa"/>
                                <w:vAlign w:val="center"/>
                                <w:tcPrChange w:id="481" w:author="Borja Gonzalez" w:date="2017-09-29T13:30:00Z">
                                  <w:tcPr>
                                    <w:tcW w:w="709" w:type="dxa"/>
                                    <w:vAlign w:val="center"/>
                                  </w:tcPr>
                                </w:tcPrChange>
                              </w:tcPr>
                              <w:p w14:paraId="2C91D9A9" w14:textId="77777777" w:rsidR="00923E91" w:rsidRDefault="00923E91" w:rsidP="008960CE">
                                <w:pPr>
                                  <w:jc w:val="center"/>
                                </w:pPr>
                              </w:p>
                            </w:tc>
                            <w:tc>
                              <w:tcPr>
                                <w:tcW w:w="708" w:type="dxa"/>
                                <w:vAlign w:val="center"/>
                                <w:tcPrChange w:id="482" w:author="Borja Gonzalez" w:date="2017-09-29T13:30:00Z">
                                  <w:tcPr>
                                    <w:tcW w:w="708" w:type="dxa"/>
                                    <w:vAlign w:val="center"/>
                                  </w:tcPr>
                                </w:tcPrChange>
                              </w:tcPr>
                              <w:p w14:paraId="7257F4D2" w14:textId="77777777" w:rsidR="00923E91" w:rsidRDefault="00923E91" w:rsidP="008960CE">
                                <w:pPr>
                                  <w:jc w:val="center"/>
                                </w:pPr>
                              </w:p>
                            </w:tc>
                            <w:tc>
                              <w:tcPr>
                                <w:tcW w:w="709" w:type="dxa"/>
                                <w:vAlign w:val="center"/>
                                <w:tcPrChange w:id="483" w:author="Borja Gonzalez" w:date="2017-09-29T13:30:00Z">
                                  <w:tcPr>
                                    <w:tcW w:w="709" w:type="dxa"/>
                                    <w:vAlign w:val="center"/>
                                  </w:tcPr>
                                </w:tcPrChange>
                              </w:tcPr>
                              <w:p w14:paraId="3358009F" w14:textId="77777777" w:rsidR="00923E91" w:rsidRDefault="00923E91" w:rsidP="008960CE">
                                <w:pPr>
                                  <w:jc w:val="center"/>
                                </w:pPr>
                              </w:p>
                            </w:tc>
                            <w:tc>
                              <w:tcPr>
                                <w:tcW w:w="709" w:type="dxa"/>
                                <w:vAlign w:val="center"/>
                                <w:tcPrChange w:id="484" w:author="Borja Gonzalez" w:date="2017-09-29T13:30:00Z">
                                  <w:tcPr>
                                    <w:tcW w:w="709" w:type="dxa"/>
                                    <w:vAlign w:val="center"/>
                                  </w:tcPr>
                                </w:tcPrChange>
                              </w:tcPr>
                              <w:p w14:paraId="521C8FA1" w14:textId="77777777" w:rsidR="00923E91" w:rsidRDefault="00923E91" w:rsidP="008960CE">
                                <w:pPr>
                                  <w:jc w:val="center"/>
                                </w:pPr>
                              </w:p>
                            </w:tc>
                            <w:tc>
                              <w:tcPr>
                                <w:tcW w:w="709" w:type="dxa"/>
                                <w:vAlign w:val="center"/>
                                <w:tcPrChange w:id="485" w:author="Borja Gonzalez" w:date="2017-09-29T13:30:00Z">
                                  <w:tcPr>
                                    <w:tcW w:w="709" w:type="dxa"/>
                                    <w:vAlign w:val="center"/>
                                  </w:tcPr>
                                </w:tcPrChange>
                              </w:tcPr>
                              <w:p w14:paraId="2CBEF259" w14:textId="77777777" w:rsidR="00923E91" w:rsidRDefault="00923E91" w:rsidP="008960CE">
                                <w:pPr>
                                  <w:jc w:val="center"/>
                                </w:pPr>
                              </w:p>
                            </w:tc>
                            <w:tc>
                              <w:tcPr>
                                <w:tcW w:w="708" w:type="dxa"/>
                                <w:vAlign w:val="center"/>
                                <w:tcPrChange w:id="486" w:author="Borja Gonzalez" w:date="2017-09-29T13:30:00Z">
                                  <w:tcPr>
                                    <w:tcW w:w="708" w:type="dxa"/>
                                    <w:vAlign w:val="center"/>
                                  </w:tcPr>
                                </w:tcPrChange>
                              </w:tcPr>
                              <w:p w14:paraId="34641886" w14:textId="77777777" w:rsidR="00923E91" w:rsidRDefault="00923E91" w:rsidP="008960CE">
                                <w:pPr>
                                  <w:jc w:val="center"/>
                                </w:pPr>
                              </w:p>
                            </w:tc>
                            <w:tc>
                              <w:tcPr>
                                <w:tcW w:w="851" w:type="dxa"/>
                                <w:vAlign w:val="center"/>
                                <w:tcPrChange w:id="487" w:author="Borja Gonzalez" w:date="2017-09-29T13:30:00Z">
                                  <w:tcPr>
                                    <w:tcW w:w="851" w:type="dxa"/>
                                    <w:vAlign w:val="center"/>
                                  </w:tcPr>
                                </w:tcPrChange>
                              </w:tcPr>
                              <w:p w14:paraId="7F0D9E7F" w14:textId="77777777" w:rsidR="00923E91" w:rsidRDefault="00923E91" w:rsidP="008960CE">
                                <w:pPr>
                                  <w:jc w:val="center"/>
                                </w:pPr>
                              </w:p>
                            </w:tc>
                            <w:tc>
                              <w:tcPr>
                                <w:tcW w:w="850" w:type="dxa"/>
                                <w:vAlign w:val="center"/>
                                <w:tcPrChange w:id="488" w:author="Borja Gonzalez" w:date="2017-09-29T13:30:00Z">
                                  <w:tcPr>
                                    <w:tcW w:w="850" w:type="dxa"/>
                                    <w:vAlign w:val="center"/>
                                  </w:tcPr>
                                </w:tcPrChange>
                              </w:tcPr>
                              <w:p w14:paraId="48867BD3" w14:textId="77777777" w:rsidR="00923E91" w:rsidRDefault="00923E91" w:rsidP="008960CE">
                                <w:pPr>
                                  <w:jc w:val="center"/>
                                </w:pPr>
                              </w:p>
                            </w:tc>
                            <w:tc>
                              <w:tcPr>
                                <w:tcW w:w="851" w:type="dxa"/>
                                <w:vAlign w:val="center"/>
                                <w:tcPrChange w:id="489" w:author="Borja Gonzalez" w:date="2017-09-29T13:30:00Z">
                                  <w:tcPr>
                                    <w:tcW w:w="851" w:type="dxa"/>
                                    <w:vAlign w:val="center"/>
                                  </w:tcPr>
                                </w:tcPrChange>
                              </w:tcPr>
                              <w:p w14:paraId="6A493A12" w14:textId="77777777" w:rsidR="00923E91" w:rsidRDefault="00923E91" w:rsidP="008960CE">
                                <w:pPr>
                                  <w:jc w:val="center"/>
                                </w:pPr>
                              </w:p>
                            </w:tc>
                            <w:tc>
                              <w:tcPr>
                                <w:tcW w:w="850" w:type="dxa"/>
                                <w:vAlign w:val="center"/>
                                <w:tcPrChange w:id="490" w:author="Borja Gonzalez" w:date="2017-09-29T13:30:00Z">
                                  <w:tcPr>
                                    <w:tcW w:w="850" w:type="dxa"/>
                                    <w:vAlign w:val="center"/>
                                  </w:tcPr>
                                </w:tcPrChange>
                              </w:tcPr>
                              <w:p w14:paraId="1645BE60" w14:textId="77777777" w:rsidR="00923E91" w:rsidRDefault="00923E91" w:rsidP="008960CE">
                                <w:pPr>
                                  <w:jc w:val="center"/>
                                </w:pPr>
                              </w:p>
                            </w:tc>
                            <w:tc>
                              <w:tcPr>
                                <w:tcW w:w="841" w:type="dxa"/>
                                <w:vAlign w:val="center"/>
                                <w:tcPrChange w:id="491" w:author="Borja Gonzalez" w:date="2017-09-29T13:30:00Z">
                                  <w:tcPr>
                                    <w:tcW w:w="983" w:type="dxa"/>
                                    <w:vAlign w:val="center"/>
                                  </w:tcPr>
                                </w:tcPrChange>
                              </w:tcPr>
                              <w:p w14:paraId="0CA529B1" w14:textId="77777777" w:rsidR="00923E91" w:rsidRDefault="00923E91" w:rsidP="008960CE">
                                <w:pPr>
                                  <w:jc w:val="center"/>
                                </w:pPr>
                              </w:p>
                            </w:tc>
                          </w:tr>
                          <w:tr w:rsidR="00923E91" w14:paraId="3D3600D7" w14:textId="77777777" w:rsidTr="008960CE">
                            <w:trPr>
                              <w:cantSplit/>
                              <w:trHeight w:val="490"/>
                              <w:trPrChange w:id="492" w:author="Borja Gonzalez" w:date="2017-09-29T13:30:00Z">
                                <w:trPr>
                                  <w:cantSplit/>
                                  <w:trHeight w:val="490"/>
                                </w:trPr>
                              </w:trPrChange>
                            </w:trPr>
                            <w:tc>
                              <w:tcPr>
                                <w:tcW w:w="1074" w:type="dxa"/>
                                <w:vAlign w:val="center"/>
                                <w:tcPrChange w:id="493" w:author="Borja Gonzalez" w:date="2017-09-29T13:30:00Z">
                                  <w:tcPr>
                                    <w:tcW w:w="1074" w:type="dxa"/>
                                    <w:vAlign w:val="center"/>
                                  </w:tcPr>
                                </w:tcPrChange>
                              </w:tcPr>
                              <w:p w14:paraId="3F81E214" w14:textId="77777777" w:rsidR="00923E91" w:rsidRDefault="00923E91" w:rsidP="008960CE">
                                <w:r>
                                  <w:t>CU3</w:t>
                                </w:r>
                              </w:p>
                            </w:tc>
                            <w:tc>
                              <w:tcPr>
                                <w:tcW w:w="739" w:type="dxa"/>
                                <w:vAlign w:val="center"/>
                                <w:tcPrChange w:id="494" w:author="Borja Gonzalez" w:date="2017-09-29T13:30:00Z">
                                  <w:tcPr>
                                    <w:tcW w:w="739" w:type="dxa"/>
                                    <w:vAlign w:val="center"/>
                                  </w:tcPr>
                                </w:tcPrChange>
                              </w:tcPr>
                              <w:p w14:paraId="74CADD73" w14:textId="77777777" w:rsidR="00923E91" w:rsidRDefault="00923E91" w:rsidP="008960CE">
                                <w:pPr>
                                  <w:jc w:val="center"/>
                                </w:pPr>
                              </w:p>
                            </w:tc>
                            <w:tc>
                              <w:tcPr>
                                <w:tcW w:w="709" w:type="dxa"/>
                                <w:vAlign w:val="center"/>
                                <w:tcPrChange w:id="495" w:author="Borja Gonzalez" w:date="2017-09-29T13:30:00Z">
                                  <w:tcPr>
                                    <w:tcW w:w="709" w:type="dxa"/>
                                    <w:vAlign w:val="center"/>
                                  </w:tcPr>
                                </w:tcPrChange>
                              </w:tcPr>
                              <w:p w14:paraId="259E69DC" w14:textId="77777777" w:rsidR="00923E91" w:rsidRDefault="00923E91" w:rsidP="008960CE">
                                <w:pPr>
                                  <w:jc w:val="center"/>
                                </w:pPr>
                              </w:p>
                            </w:tc>
                            <w:tc>
                              <w:tcPr>
                                <w:tcW w:w="709" w:type="dxa"/>
                                <w:vAlign w:val="center"/>
                                <w:tcPrChange w:id="496" w:author="Borja Gonzalez" w:date="2017-09-29T13:30:00Z">
                                  <w:tcPr>
                                    <w:tcW w:w="709" w:type="dxa"/>
                                    <w:vAlign w:val="center"/>
                                  </w:tcPr>
                                </w:tcPrChange>
                              </w:tcPr>
                              <w:p w14:paraId="494FD1B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497" w:author="Borja Gonzalez" w:date="2017-09-29T13:30:00Z">
                                  <w:tcPr>
                                    <w:tcW w:w="709" w:type="dxa"/>
                                    <w:vAlign w:val="center"/>
                                  </w:tcPr>
                                </w:tcPrChange>
                              </w:tcPr>
                              <w:p w14:paraId="162E6867" w14:textId="77777777" w:rsidR="00923E91" w:rsidRDefault="00923E91" w:rsidP="008960CE">
                                <w:pPr>
                                  <w:jc w:val="center"/>
                                </w:pPr>
                              </w:p>
                            </w:tc>
                            <w:tc>
                              <w:tcPr>
                                <w:tcW w:w="708" w:type="dxa"/>
                                <w:vAlign w:val="center"/>
                                <w:tcPrChange w:id="498" w:author="Borja Gonzalez" w:date="2017-09-29T13:30:00Z">
                                  <w:tcPr>
                                    <w:tcW w:w="708" w:type="dxa"/>
                                    <w:vAlign w:val="center"/>
                                  </w:tcPr>
                                </w:tcPrChange>
                              </w:tcPr>
                              <w:p w14:paraId="0D67ECFF" w14:textId="77777777" w:rsidR="00923E91" w:rsidRDefault="00923E91" w:rsidP="008960CE">
                                <w:pPr>
                                  <w:jc w:val="center"/>
                                </w:pPr>
                              </w:p>
                            </w:tc>
                            <w:tc>
                              <w:tcPr>
                                <w:tcW w:w="709" w:type="dxa"/>
                                <w:vAlign w:val="center"/>
                                <w:tcPrChange w:id="499" w:author="Borja Gonzalez" w:date="2017-09-29T13:30:00Z">
                                  <w:tcPr>
                                    <w:tcW w:w="709" w:type="dxa"/>
                                    <w:vAlign w:val="center"/>
                                  </w:tcPr>
                                </w:tcPrChange>
                              </w:tcPr>
                              <w:p w14:paraId="66FBA13D" w14:textId="77777777" w:rsidR="00923E91" w:rsidRDefault="00923E91" w:rsidP="008960CE">
                                <w:pPr>
                                  <w:jc w:val="center"/>
                                </w:pPr>
                              </w:p>
                            </w:tc>
                            <w:tc>
                              <w:tcPr>
                                <w:tcW w:w="709" w:type="dxa"/>
                                <w:vAlign w:val="center"/>
                                <w:tcPrChange w:id="500" w:author="Borja Gonzalez" w:date="2017-09-29T13:30:00Z">
                                  <w:tcPr>
                                    <w:tcW w:w="709" w:type="dxa"/>
                                    <w:vAlign w:val="center"/>
                                  </w:tcPr>
                                </w:tcPrChange>
                              </w:tcPr>
                              <w:p w14:paraId="5E65A09D" w14:textId="77777777" w:rsidR="00923E91" w:rsidRDefault="00923E91" w:rsidP="008960CE">
                                <w:pPr>
                                  <w:jc w:val="center"/>
                                </w:pPr>
                              </w:p>
                            </w:tc>
                            <w:tc>
                              <w:tcPr>
                                <w:tcW w:w="709" w:type="dxa"/>
                                <w:vAlign w:val="center"/>
                                <w:tcPrChange w:id="501" w:author="Borja Gonzalez" w:date="2017-09-29T13:30:00Z">
                                  <w:tcPr>
                                    <w:tcW w:w="709" w:type="dxa"/>
                                    <w:vAlign w:val="center"/>
                                  </w:tcPr>
                                </w:tcPrChange>
                              </w:tcPr>
                              <w:p w14:paraId="7BCF7FBF" w14:textId="77777777" w:rsidR="00923E91" w:rsidRDefault="00923E91" w:rsidP="008960CE">
                                <w:pPr>
                                  <w:jc w:val="center"/>
                                </w:pPr>
                              </w:p>
                            </w:tc>
                            <w:tc>
                              <w:tcPr>
                                <w:tcW w:w="708" w:type="dxa"/>
                                <w:vAlign w:val="center"/>
                                <w:tcPrChange w:id="502" w:author="Borja Gonzalez" w:date="2017-09-29T13:30:00Z">
                                  <w:tcPr>
                                    <w:tcW w:w="708" w:type="dxa"/>
                                    <w:vAlign w:val="center"/>
                                  </w:tcPr>
                                </w:tcPrChange>
                              </w:tcPr>
                              <w:p w14:paraId="6264C4FC" w14:textId="77777777" w:rsidR="00923E91" w:rsidRDefault="00923E91" w:rsidP="008960CE">
                                <w:pPr>
                                  <w:jc w:val="center"/>
                                </w:pPr>
                              </w:p>
                            </w:tc>
                            <w:tc>
                              <w:tcPr>
                                <w:tcW w:w="851" w:type="dxa"/>
                                <w:vAlign w:val="center"/>
                                <w:tcPrChange w:id="503" w:author="Borja Gonzalez" w:date="2017-09-29T13:30:00Z">
                                  <w:tcPr>
                                    <w:tcW w:w="851" w:type="dxa"/>
                                    <w:vAlign w:val="center"/>
                                  </w:tcPr>
                                </w:tcPrChange>
                              </w:tcPr>
                              <w:p w14:paraId="4EE5E877" w14:textId="77777777" w:rsidR="00923E91" w:rsidRDefault="00923E91" w:rsidP="008960CE">
                                <w:pPr>
                                  <w:jc w:val="center"/>
                                </w:pPr>
                              </w:p>
                            </w:tc>
                            <w:tc>
                              <w:tcPr>
                                <w:tcW w:w="850" w:type="dxa"/>
                                <w:vAlign w:val="center"/>
                                <w:tcPrChange w:id="504" w:author="Borja Gonzalez" w:date="2017-09-29T13:30:00Z">
                                  <w:tcPr>
                                    <w:tcW w:w="850" w:type="dxa"/>
                                    <w:vAlign w:val="center"/>
                                  </w:tcPr>
                                </w:tcPrChange>
                              </w:tcPr>
                              <w:p w14:paraId="6513ECCD" w14:textId="77777777" w:rsidR="00923E91" w:rsidRDefault="00923E91" w:rsidP="008960CE">
                                <w:pPr>
                                  <w:jc w:val="center"/>
                                </w:pPr>
                              </w:p>
                            </w:tc>
                            <w:tc>
                              <w:tcPr>
                                <w:tcW w:w="851" w:type="dxa"/>
                                <w:vAlign w:val="center"/>
                                <w:tcPrChange w:id="505" w:author="Borja Gonzalez" w:date="2017-09-29T13:30:00Z">
                                  <w:tcPr>
                                    <w:tcW w:w="851" w:type="dxa"/>
                                    <w:vAlign w:val="center"/>
                                  </w:tcPr>
                                </w:tcPrChange>
                              </w:tcPr>
                              <w:p w14:paraId="487070EE" w14:textId="77777777" w:rsidR="00923E91" w:rsidRDefault="00923E91" w:rsidP="008960CE">
                                <w:pPr>
                                  <w:jc w:val="center"/>
                                </w:pPr>
                              </w:p>
                            </w:tc>
                            <w:tc>
                              <w:tcPr>
                                <w:tcW w:w="850" w:type="dxa"/>
                                <w:vAlign w:val="center"/>
                                <w:tcPrChange w:id="506" w:author="Borja Gonzalez" w:date="2017-09-29T13:30:00Z">
                                  <w:tcPr>
                                    <w:tcW w:w="850" w:type="dxa"/>
                                    <w:vAlign w:val="center"/>
                                  </w:tcPr>
                                </w:tcPrChange>
                              </w:tcPr>
                              <w:p w14:paraId="1CA928F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07" w:author="Borja Gonzalez" w:date="2017-09-29T13:30:00Z">
                                  <w:tcPr>
                                    <w:tcW w:w="983" w:type="dxa"/>
                                    <w:vAlign w:val="center"/>
                                  </w:tcPr>
                                </w:tcPrChange>
                              </w:tcPr>
                              <w:p w14:paraId="2096332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AE5F597" w14:textId="77777777" w:rsidTr="008960CE">
                            <w:trPr>
                              <w:cantSplit/>
                              <w:trHeight w:val="470"/>
                              <w:trPrChange w:id="508" w:author="Borja Gonzalez" w:date="2017-09-29T13:30:00Z">
                                <w:trPr>
                                  <w:cantSplit/>
                                  <w:trHeight w:val="470"/>
                                </w:trPr>
                              </w:trPrChange>
                            </w:trPr>
                            <w:tc>
                              <w:tcPr>
                                <w:tcW w:w="1074" w:type="dxa"/>
                                <w:vAlign w:val="center"/>
                                <w:tcPrChange w:id="509" w:author="Borja Gonzalez" w:date="2017-09-29T13:30:00Z">
                                  <w:tcPr>
                                    <w:tcW w:w="1074" w:type="dxa"/>
                                    <w:vAlign w:val="center"/>
                                  </w:tcPr>
                                </w:tcPrChange>
                              </w:tcPr>
                              <w:p w14:paraId="5BCB1A7C" w14:textId="77777777" w:rsidR="00923E91" w:rsidRDefault="00923E91" w:rsidP="008960CE">
                                <w:r>
                                  <w:t>CU4</w:t>
                                </w:r>
                              </w:p>
                            </w:tc>
                            <w:tc>
                              <w:tcPr>
                                <w:tcW w:w="739" w:type="dxa"/>
                                <w:vAlign w:val="center"/>
                                <w:tcPrChange w:id="510" w:author="Borja Gonzalez" w:date="2017-09-29T13:30:00Z">
                                  <w:tcPr>
                                    <w:tcW w:w="739" w:type="dxa"/>
                                    <w:vAlign w:val="center"/>
                                  </w:tcPr>
                                </w:tcPrChange>
                              </w:tcPr>
                              <w:p w14:paraId="19C3F3D8" w14:textId="77777777" w:rsidR="00923E91" w:rsidRDefault="00923E91" w:rsidP="008960CE">
                                <w:pPr>
                                  <w:jc w:val="center"/>
                                </w:pPr>
                              </w:p>
                            </w:tc>
                            <w:tc>
                              <w:tcPr>
                                <w:tcW w:w="709" w:type="dxa"/>
                                <w:vAlign w:val="center"/>
                                <w:tcPrChange w:id="511" w:author="Borja Gonzalez" w:date="2017-09-29T13:30:00Z">
                                  <w:tcPr>
                                    <w:tcW w:w="709" w:type="dxa"/>
                                    <w:vAlign w:val="center"/>
                                  </w:tcPr>
                                </w:tcPrChange>
                              </w:tcPr>
                              <w:p w14:paraId="0D6E756C" w14:textId="77777777" w:rsidR="00923E91" w:rsidRDefault="00923E91" w:rsidP="008960CE">
                                <w:pPr>
                                  <w:jc w:val="center"/>
                                </w:pPr>
                              </w:p>
                            </w:tc>
                            <w:tc>
                              <w:tcPr>
                                <w:tcW w:w="709" w:type="dxa"/>
                                <w:vAlign w:val="center"/>
                                <w:tcPrChange w:id="512" w:author="Borja Gonzalez" w:date="2017-09-29T13:30:00Z">
                                  <w:tcPr>
                                    <w:tcW w:w="709" w:type="dxa"/>
                                    <w:vAlign w:val="center"/>
                                  </w:tcPr>
                                </w:tcPrChange>
                              </w:tcPr>
                              <w:p w14:paraId="619B5C71" w14:textId="77777777" w:rsidR="00923E91" w:rsidRDefault="00923E91" w:rsidP="008960CE">
                                <w:pPr>
                                  <w:jc w:val="center"/>
                                </w:pPr>
                              </w:p>
                            </w:tc>
                            <w:tc>
                              <w:tcPr>
                                <w:tcW w:w="709" w:type="dxa"/>
                                <w:vAlign w:val="center"/>
                                <w:tcPrChange w:id="513" w:author="Borja Gonzalez" w:date="2017-09-29T13:30:00Z">
                                  <w:tcPr>
                                    <w:tcW w:w="709" w:type="dxa"/>
                                    <w:vAlign w:val="center"/>
                                  </w:tcPr>
                                </w:tcPrChange>
                              </w:tcPr>
                              <w:p w14:paraId="20363B5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14" w:author="Borja Gonzalez" w:date="2017-09-29T13:30:00Z">
                                  <w:tcPr>
                                    <w:tcW w:w="708" w:type="dxa"/>
                                    <w:vAlign w:val="center"/>
                                  </w:tcPr>
                                </w:tcPrChange>
                              </w:tcPr>
                              <w:p w14:paraId="5B8F1560" w14:textId="77777777" w:rsidR="00923E91" w:rsidRDefault="00923E91" w:rsidP="008960CE">
                                <w:pPr>
                                  <w:jc w:val="center"/>
                                </w:pPr>
                              </w:p>
                            </w:tc>
                            <w:tc>
                              <w:tcPr>
                                <w:tcW w:w="709" w:type="dxa"/>
                                <w:vAlign w:val="center"/>
                                <w:tcPrChange w:id="515" w:author="Borja Gonzalez" w:date="2017-09-29T13:30:00Z">
                                  <w:tcPr>
                                    <w:tcW w:w="709" w:type="dxa"/>
                                    <w:vAlign w:val="center"/>
                                  </w:tcPr>
                                </w:tcPrChange>
                              </w:tcPr>
                              <w:p w14:paraId="1B33FA7D" w14:textId="77777777" w:rsidR="00923E91" w:rsidRDefault="00923E91" w:rsidP="008960CE">
                                <w:pPr>
                                  <w:jc w:val="center"/>
                                </w:pPr>
                              </w:p>
                            </w:tc>
                            <w:tc>
                              <w:tcPr>
                                <w:tcW w:w="709" w:type="dxa"/>
                                <w:vAlign w:val="center"/>
                                <w:tcPrChange w:id="516" w:author="Borja Gonzalez" w:date="2017-09-29T13:30:00Z">
                                  <w:tcPr>
                                    <w:tcW w:w="709" w:type="dxa"/>
                                    <w:vAlign w:val="center"/>
                                  </w:tcPr>
                                </w:tcPrChange>
                              </w:tcPr>
                              <w:p w14:paraId="341D557E" w14:textId="77777777" w:rsidR="00923E91" w:rsidRDefault="00923E91" w:rsidP="008960CE">
                                <w:pPr>
                                  <w:jc w:val="center"/>
                                </w:pPr>
                              </w:p>
                            </w:tc>
                            <w:tc>
                              <w:tcPr>
                                <w:tcW w:w="709" w:type="dxa"/>
                                <w:vAlign w:val="center"/>
                                <w:tcPrChange w:id="517" w:author="Borja Gonzalez" w:date="2017-09-29T13:30:00Z">
                                  <w:tcPr>
                                    <w:tcW w:w="709" w:type="dxa"/>
                                    <w:vAlign w:val="center"/>
                                  </w:tcPr>
                                </w:tcPrChange>
                              </w:tcPr>
                              <w:p w14:paraId="64659292" w14:textId="77777777" w:rsidR="00923E91" w:rsidRDefault="00923E91" w:rsidP="008960CE">
                                <w:pPr>
                                  <w:jc w:val="center"/>
                                </w:pPr>
                              </w:p>
                            </w:tc>
                            <w:tc>
                              <w:tcPr>
                                <w:tcW w:w="708" w:type="dxa"/>
                                <w:vAlign w:val="center"/>
                                <w:tcPrChange w:id="518" w:author="Borja Gonzalez" w:date="2017-09-29T13:30:00Z">
                                  <w:tcPr>
                                    <w:tcW w:w="708" w:type="dxa"/>
                                    <w:vAlign w:val="center"/>
                                  </w:tcPr>
                                </w:tcPrChange>
                              </w:tcPr>
                              <w:p w14:paraId="27B4D60A" w14:textId="77777777" w:rsidR="00923E91" w:rsidRDefault="00923E91" w:rsidP="008960CE">
                                <w:pPr>
                                  <w:jc w:val="center"/>
                                </w:pPr>
                              </w:p>
                            </w:tc>
                            <w:tc>
                              <w:tcPr>
                                <w:tcW w:w="851" w:type="dxa"/>
                                <w:vAlign w:val="center"/>
                                <w:tcPrChange w:id="519" w:author="Borja Gonzalez" w:date="2017-09-29T13:30:00Z">
                                  <w:tcPr>
                                    <w:tcW w:w="851" w:type="dxa"/>
                                    <w:vAlign w:val="center"/>
                                  </w:tcPr>
                                </w:tcPrChange>
                              </w:tcPr>
                              <w:p w14:paraId="5F83FFCB" w14:textId="77777777" w:rsidR="00923E91" w:rsidRDefault="00923E91" w:rsidP="008960CE">
                                <w:pPr>
                                  <w:jc w:val="center"/>
                                </w:pPr>
                              </w:p>
                            </w:tc>
                            <w:tc>
                              <w:tcPr>
                                <w:tcW w:w="850" w:type="dxa"/>
                                <w:vAlign w:val="center"/>
                                <w:tcPrChange w:id="520" w:author="Borja Gonzalez" w:date="2017-09-29T13:30:00Z">
                                  <w:tcPr>
                                    <w:tcW w:w="850" w:type="dxa"/>
                                    <w:vAlign w:val="center"/>
                                  </w:tcPr>
                                </w:tcPrChange>
                              </w:tcPr>
                              <w:p w14:paraId="65F8F77E" w14:textId="77777777" w:rsidR="00923E91" w:rsidRDefault="00923E91" w:rsidP="008960CE">
                                <w:pPr>
                                  <w:jc w:val="center"/>
                                </w:pPr>
                              </w:p>
                            </w:tc>
                            <w:tc>
                              <w:tcPr>
                                <w:tcW w:w="851" w:type="dxa"/>
                                <w:vAlign w:val="center"/>
                                <w:tcPrChange w:id="521" w:author="Borja Gonzalez" w:date="2017-09-29T13:30:00Z">
                                  <w:tcPr>
                                    <w:tcW w:w="851" w:type="dxa"/>
                                    <w:vAlign w:val="center"/>
                                  </w:tcPr>
                                </w:tcPrChange>
                              </w:tcPr>
                              <w:p w14:paraId="1B3B9A6E" w14:textId="77777777" w:rsidR="00923E91" w:rsidRDefault="00923E91" w:rsidP="008960CE">
                                <w:pPr>
                                  <w:jc w:val="center"/>
                                </w:pPr>
                              </w:p>
                            </w:tc>
                            <w:tc>
                              <w:tcPr>
                                <w:tcW w:w="850" w:type="dxa"/>
                                <w:vAlign w:val="center"/>
                                <w:tcPrChange w:id="522" w:author="Borja Gonzalez" w:date="2017-09-29T13:30:00Z">
                                  <w:tcPr>
                                    <w:tcW w:w="850" w:type="dxa"/>
                                    <w:vAlign w:val="center"/>
                                  </w:tcPr>
                                </w:tcPrChange>
                              </w:tcPr>
                              <w:p w14:paraId="58A038E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23" w:author="Borja Gonzalez" w:date="2017-09-29T13:30:00Z">
                                  <w:tcPr>
                                    <w:tcW w:w="983" w:type="dxa"/>
                                    <w:vAlign w:val="center"/>
                                  </w:tcPr>
                                </w:tcPrChange>
                              </w:tcPr>
                              <w:p w14:paraId="15B34EE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5187A963" w14:textId="77777777" w:rsidTr="008960CE">
                            <w:trPr>
                              <w:cantSplit/>
                              <w:trHeight w:val="490"/>
                              <w:trPrChange w:id="524" w:author="Borja Gonzalez" w:date="2017-09-29T13:30:00Z">
                                <w:trPr>
                                  <w:cantSplit/>
                                  <w:trHeight w:val="490"/>
                                </w:trPr>
                              </w:trPrChange>
                            </w:trPr>
                            <w:tc>
                              <w:tcPr>
                                <w:tcW w:w="1074" w:type="dxa"/>
                                <w:vAlign w:val="center"/>
                                <w:tcPrChange w:id="525" w:author="Borja Gonzalez" w:date="2017-09-29T13:30:00Z">
                                  <w:tcPr>
                                    <w:tcW w:w="1074" w:type="dxa"/>
                                    <w:vAlign w:val="center"/>
                                  </w:tcPr>
                                </w:tcPrChange>
                              </w:tcPr>
                              <w:p w14:paraId="030B7242" w14:textId="77777777" w:rsidR="00923E91" w:rsidRDefault="00923E91" w:rsidP="008960CE">
                                <w:r>
                                  <w:t>CU5</w:t>
                                </w:r>
                              </w:p>
                            </w:tc>
                            <w:tc>
                              <w:tcPr>
                                <w:tcW w:w="739" w:type="dxa"/>
                                <w:vAlign w:val="center"/>
                                <w:tcPrChange w:id="526" w:author="Borja Gonzalez" w:date="2017-09-29T13:30:00Z">
                                  <w:tcPr>
                                    <w:tcW w:w="739" w:type="dxa"/>
                                    <w:vAlign w:val="center"/>
                                  </w:tcPr>
                                </w:tcPrChange>
                              </w:tcPr>
                              <w:p w14:paraId="692AFDA1" w14:textId="77777777" w:rsidR="00923E91" w:rsidRDefault="00923E91" w:rsidP="008960CE">
                                <w:pPr>
                                  <w:jc w:val="center"/>
                                </w:pPr>
                              </w:p>
                            </w:tc>
                            <w:tc>
                              <w:tcPr>
                                <w:tcW w:w="709" w:type="dxa"/>
                                <w:vAlign w:val="center"/>
                                <w:tcPrChange w:id="527" w:author="Borja Gonzalez" w:date="2017-09-29T13:30:00Z">
                                  <w:tcPr>
                                    <w:tcW w:w="709" w:type="dxa"/>
                                    <w:vAlign w:val="center"/>
                                  </w:tcPr>
                                </w:tcPrChange>
                              </w:tcPr>
                              <w:p w14:paraId="3150F769" w14:textId="77777777" w:rsidR="00923E91" w:rsidRDefault="00923E91" w:rsidP="008960CE">
                                <w:pPr>
                                  <w:jc w:val="center"/>
                                </w:pPr>
                              </w:p>
                            </w:tc>
                            <w:tc>
                              <w:tcPr>
                                <w:tcW w:w="709" w:type="dxa"/>
                                <w:vAlign w:val="center"/>
                                <w:tcPrChange w:id="528" w:author="Borja Gonzalez" w:date="2017-09-29T13:30:00Z">
                                  <w:tcPr>
                                    <w:tcW w:w="709" w:type="dxa"/>
                                    <w:vAlign w:val="center"/>
                                  </w:tcPr>
                                </w:tcPrChange>
                              </w:tcPr>
                              <w:p w14:paraId="0A305389" w14:textId="77777777" w:rsidR="00923E91" w:rsidRDefault="00923E91" w:rsidP="008960CE">
                                <w:pPr>
                                  <w:jc w:val="center"/>
                                </w:pPr>
                              </w:p>
                            </w:tc>
                            <w:tc>
                              <w:tcPr>
                                <w:tcW w:w="709" w:type="dxa"/>
                                <w:vAlign w:val="center"/>
                                <w:tcPrChange w:id="529" w:author="Borja Gonzalez" w:date="2017-09-29T13:30:00Z">
                                  <w:tcPr>
                                    <w:tcW w:w="709" w:type="dxa"/>
                                    <w:vAlign w:val="center"/>
                                  </w:tcPr>
                                </w:tcPrChange>
                              </w:tcPr>
                              <w:p w14:paraId="7B0160D1" w14:textId="77777777" w:rsidR="00923E91" w:rsidRDefault="00923E91" w:rsidP="008960CE">
                                <w:pPr>
                                  <w:jc w:val="center"/>
                                </w:pPr>
                              </w:p>
                            </w:tc>
                            <w:tc>
                              <w:tcPr>
                                <w:tcW w:w="708" w:type="dxa"/>
                                <w:vAlign w:val="center"/>
                                <w:tcPrChange w:id="530" w:author="Borja Gonzalez" w:date="2017-09-29T13:30:00Z">
                                  <w:tcPr>
                                    <w:tcW w:w="708" w:type="dxa"/>
                                    <w:vAlign w:val="center"/>
                                  </w:tcPr>
                                </w:tcPrChange>
                              </w:tcPr>
                              <w:p w14:paraId="7EEC3F0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31" w:author="Borja Gonzalez" w:date="2017-09-29T13:30:00Z">
                                  <w:tcPr>
                                    <w:tcW w:w="709" w:type="dxa"/>
                                    <w:vAlign w:val="center"/>
                                  </w:tcPr>
                                </w:tcPrChange>
                              </w:tcPr>
                              <w:p w14:paraId="483A577E" w14:textId="77777777" w:rsidR="00923E91" w:rsidRDefault="00923E91" w:rsidP="008960CE">
                                <w:pPr>
                                  <w:jc w:val="center"/>
                                </w:pPr>
                              </w:p>
                            </w:tc>
                            <w:tc>
                              <w:tcPr>
                                <w:tcW w:w="709" w:type="dxa"/>
                                <w:vAlign w:val="center"/>
                                <w:tcPrChange w:id="532" w:author="Borja Gonzalez" w:date="2017-09-29T13:30:00Z">
                                  <w:tcPr>
                                    <w:tcW w:w="709" w:type="dxa"/>
                                    <w:vAlign w:val="center"/>
                                  </w:tcPr>
                                </w:tcPrChange>
                              </w:tcPr>
                              <w:p w14:paraId="013B4AEE" w14:textId="77777777" w:rsidR="00923E91" w:rsidRDefault="00923E91" w:rsidP="008960CE">
                                <w:pPr>
                                  <w:jc w:val="center"/>
                                </w:pPr>
                              </w:p>
                            </w:tc>
                            <w:tc>
                              <w:tcPr>
                                <w:tcW w:w="709" w:type="dxa"/>
                                <w:vAlign w:val="center"/>
                                <w:tcPrChange w:id="533" w:author="Borja Gonzalez" w:date="2017-09-29T13:30:00Z">
                                  <w:tcPr>
                                    <w:tcW w:w="709" w:type="dxa"/>
                                    <w:vAlign w:val="center"/>
                                  </w:tcPr>
                                </w:tcPrChange>
                              </w:tcPr>
                              <w:p w14:paraId="5AB62AE1" w14:textId="77777777" w:rsidR="00923E91" w:rsidRDefault="00923E91" w:rsidP="008960CE">
                                <w:pPr>
                                  <w:jc w:val="center"/>
                                </w:pPr>
                              </w:p>
                            </w:tc>
                            <w:tc>
                              <w:tcPr>
                                <w:tcW w:w="708" w:type="dxa"/>
                                <w:vAlign w:val="center"/>
                                <w:tcPrChange w:id="534" w:author="Borja Gonzalez" w:date="2017-09-29T13:30:00Z">
                                  <w:tcPr>
                                    <w:tcW w:w="708" w:type="dxa"/>
                                    <w:vAlign w:val="center"/>
                                  </w:tcPr>
                                </w:tcPrChange>
                              </w:tcPr>
                              <w:p w14:paraId="1997F034" w14:textId="77777777" w:rsidR="00923E91" w:rsidRDefault="00923E91" w:rsidP="008960CE">
                                <w:pPr>
                                  <w:jc w:val="center"/>
                                </w:pPr>
                              </w:p>
                            </w:tc>
                            <w:tc>
                              <w:tcPr>
                                <w:tcW w:w="851" w:type="dxa"/>
                                <w:vAlign w:val="center"/>
                                <w:tcPrChange w:id="535" w:author="Borja Gonzalez" w:date="2017-09-29T13:30:00Z">
                                  <w:tcPr>
                                    <w:tcW w:w="851" w:type="dxa"/>
                                    <w:vAlign w:val="center"/>
                                  </w:tcPr>
                                </w:tcPrChange>
                              </w:tcPr>
                              <w:p w14:paraId="74E6C07F" w14:textId="77777777" w:rsidR="00923E91" w:rsidRDefault="00923E91" w:rsidP="008960CE">
                                <w:pPr>
                                  <w:jc w:val="center"/>
                                </w:pPr>
                              </w:p>
                            </w:tc>
                            <w:tc>
                              <w:tcPr>
                                <w:tcW w:w="850" w:type="dxa"/>
                                <w:vAlign w:val="center"/>
                                <w:tcPrChange w:id="536" w:author="Borja Gonzalez" w:date="2017-09-29T13:30:00Z">
                                  <w:tcPr>
                                    <w:tcW w:w="850" w:type="dxa"/>
                                    <w:vAlign w:val="center"/>
                                  </w:tcPr>
                                </w:tcPrChange>
                              </w:tcPr>
                              <w:p w14:paraId="5373BE86" w14:textId="77777777" w:rsidR="00923E91" w:rsidRDefault="00923E91" w:rsidP="008960CE">
                                <w:pPr>
                                  <w:jc w:val="center"/>
                                </w:pPr>
                              </w:p>
                            </w:tc>
                            <w:tc>
                              <w:tcPr>
                                <w:tcW w:w="851" w:type="dxa"/>
                                <w:vAlign w:val="center"/>
                                <w:tcPrChange w:id="537" w:author="Borja Gonzalez" w:date="2017-09-29T13:30:00Z">
                                  <w:tcPr>
                                    <w:tcW w:w="851" w:type="dxa"/>
                                    <w:vAlign w:val="center"/>
                                  </w:tcPr>
                                </w:tcPrChange>
                              </w:tcPr>
                              <w:p w14:paraId="1A60F439" w14:textId="77777777" w:rsidR="00923E91" w:rsidRDefault="00923E91" w:rsidP="008960CE">
                                <w:pPr>
                                  <w:jc w:val="center"/>
                                </w:pPr>
                              </w:p>
                            </w:tc>
                            <w:tc>
                              <w:tcPr>
                                <w:tcW w:w="850" w:type="dxa"/>
                                <w:vAlign w:val="center"/>
                                <w:tcPrChange w:id="538" w:author="Borja Gonzalez" w:date="2017-09-29T13:30:00Z">
                                  <w:tcPr>
                                    <w:tcW w:w="850" w:type="dxa"/>
                                    <w:vAlign w:val="center"/>
                                  </w:tcPr>
                                </w:tcPrChange>
                              </w:tcPr>
                              <w:p w14:paraId="1485E482" w14:textId="77777777" w:rsidR="00923E91" w:rsidRDefault="00923E91" w:rsidP="008960CE">
                                <w:pPr>
                                  <w:jc w:val="center"/>
                                </w:pPr>
                              </w:p>
                            </w:tc>
                            <w:tc>
                              <w:tcPr>
                                <w:tcW w:w="841" w:type="dxa"/>
                                <w:vAlign w:val="center"/>
                                <w:tcPrChange w:id="539" w:author="Borja Gonzalez" w:date="2017-09-29T13:30:00Z">
                                  <w:tcPr>
                                    <w:tcW w:w="983" w:type="dxa"/>
                                    <w:vAlign w:val="center"/>
                                  </w:tcPr>
                                </w:tcPrChange>
                              </w:tcPr>
                              <w:p w14:paraId="6F9C12BC" w14:textId="77777777" w:rsidR="00923E91" w:rsidRDefault="00923E91" w:rsidP="008960CE">
                                <w:pPr>
                                  <w:jc w:val="center"/>
                                </w:pPr>
                              </w:p>
                            </w:tc>
                          </w:tr>
                          <w:tr w:rsidR="00923E91" w14:paraId="05AF8318" w14:textId="77777777" w:rsidTr="008960CE">
                            <w:trPr>
                              <w:cantSplit/>
                              <w:trHeight w:val="470"/>
                              <w:trPrChange w:id="540" w:author="Borja Gonzalez" w:date="2017-09-29T13:30:00Z">
                                <w:trPr>
                                  <w:cantSplit/>
                                  <w:trHeight w:val="470"/>
                                </w:trPr>
                              </w:trPrChange>
                            </w:trPr>
                            <w:tc>
                              <w:tcPr>
                                <w:tcW w:w="1074" w:type="dxa"/>
                                <w:vAlign w:val="center"/>
                                <w:tcPrChange w:id="541" w:author="Borja Gonzalez" w:date="2017-09-29T13:30:00Z">
                                  <w:tcPr>
                                    <w:tcW w:w="1074" w:type="dxa"/>
                                    <w:vAlign w:val="center"/>
                                  </w:tcPr>
                                </w:tcPrChange>
                              </w:tcPr>
                              <w:p w14:paraId="5C7A14CD" w14:textId="77777777" w:rsidR="00923E91" w:rsidRDefault="00923E91" w:rsidP="008960CE">
                                <w:r>
                                  <w:t>CU6</w:t>
                                </w:r>
                              </w:p>
                            </w:tc>
                            <w:tc>
                              <w:tcPr>
                                <w:tcW w:w="739" w:type="dxa"/>
                                <w:vAlign w:val="center"/>
                                <w:tcPrChange w:id="542" w:author="Borja Gonzalez" w:date="2017-09-29T13:30:00Z">
                                  <w:tcPr>
                                    <w:tcW w:w="739" w:type="dxa"/>
                                    <w:vAlign w:val="center"/>
                                  </w:tcPr>
                                </w:tcPrChange>
                              </w:tcPr>
                              <w:p w14:paraId="527CF482" w14:textId="77777777" w:rsidR="00923E91" w:rsidRDefault="00923E91" w:rsidP="008960CE">
                                <w:pPr>
                                  <w:jc w:val="center"/>
                                </w:pPr>
                              </w:p>
                            </w:tc>
                            <w:tc>
                              <w:tcPr>
                                <w:tcW w:w="709" w:type="dxa"/>
                                <w:vAlign w:val="center"/>
                                <w:tcPrChange w:id="543" w:author="Borja Gonzalez" w:date="2017-09-29T13:30:00Z">
                                  <w:tcPr>
                                    <w:tcW w:w="709" w:type="dxa"/>
                                    <w:vAlign w:val="center"/>
                                  </w:tcPr>
                                </w:tcPrChange>
                              </w:tcPr>
                              <w:p w14:paraId="1EBCF89E" w14:textId="77777777" w:rsidR="00923E91" w:rsidRDefault="00923E91" w:rsidP="008960CE">
                                <w:pPr>
                                  <w:jc w:val="center"/>
                                </w:pPr>
                              </w:p>
                            </w:tc>
                            <w:tc>
                              <w:tcPr>
                                <w:tcW w:w="709" w:type="dxa"/>
                                <w:vAlign w:val="center"/>
                                <w:tcPrChange w:id="544" w:author="Borja Gonzalez" w:date="2017-09-29T13:30:00Z">
                                  <w:tcPr>
                                    <w:tcW w:w="709" w:type="dxa"/>
                                    <w:vAlign w:val="center"/>
                                  </w:tcPr>
                                </w:tcPrChange>
                              </w:tcPr>
                              <w:p w14:paraId="529A939F" w14:textId="77777777" w:rsidR="00923E91" w:rsidRDefault="00923E91" w:rsidP="008960CE">
                                <w:pPr>
                                  <w:jc w:val="center"/>
                                </w:pPr>
                              </w:p>
                            </w:tc>
                            <w:tc>
                              <w:tcPr>
                                <w:tcW w:w="709" w:type="dxa"/>
                                <w:vAlign w:val="center"/>
                                <w:tcPrChange w:id="545" w:author="Borja Gonzalez" w:date="2017-09-29T13:30:00Z">
                                  <w:tcPr>
                                    <w:tcW w:w="709" w:type="dxa"/>
                                    <w:vAlign w:val="center"/>
                                  </w:tcPr>
                                </w:tcPrChange>
                              </w:tcPr>
                              <w:p w14:paraId="0F1E2CE1" w14:textId="77777777" w:rsidR="00923E91" w:rsidRDefault="00923E91" w:rsidP="008960CE">
                                <w:pPr>
                                  <w:jc w:val="center"/>
                                </w:pPr>
                              </w:p>
                            </w:tc>
                            <w:tc>
                              <w:tcPr>
                                <w:tcW w:w="708" w:type="dxa"/>
                                <w:vAlign w:val="center"/>
                                <w:tcPrChange w:id="546" w:author="Borja Gonzalez" w:date="2017-09-29T13:30:00Z">
                                  <w:tcPr>
                                    <w:tcW w:w="708" w:type="dxa"/>
                                    <w:vAlign w:val="center"/>
                                  </w:tcPr>
                                </w:tcPrChange>
                              </w:tcPr>
                              <w:p w14:paraId="13AC7FB8" w14:textId="77777777" w:rsidR="00923E91" w:rsidRDefault="00923E91" w:rsidP="008960CE">
                                <w:pPr>
                                  <w:jc w:val="center"/>
                                </w:pPr>
                              </w:p>
                            </w:tc>
                            <w:tc>
                              <w:tcPr>
                                <w:tcW w:w="709" w:type="dxa"/>
                                <w:vAlign w:val="center"/>
                                <w:tcPrChange w:id="547" w:author="Borja Gonzalez" w:date="2017-09-29T13:30:00Z">
                                  <w:tcPr>
                                    <w:tcW w:w="709" w:type="dxa"/>
                                    <w:vAlign w:val="center"/>
                                  </w:tcPr>
                                </w:tcPrChange>
                              </w:tcPr>
                              <w:p w14:paraId="5BAC705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48" w:author="Borja Gonzalez" w:date="2017-09-29T13:30:00Z">
                                  <w:tcPr>
                                    <w:tcW w:w="709" w:type="dxa"/>
                                    <w:vAlign w:val="center"/>
                                  </w:tcPr>
                                </w:tcPrChange>
                              </w:tcPr>
                              <w:p w14:paraId="015F744F" w14:textId="77777777" w:rsidR="00923E91" w:rsidRDefault="00923E91" w:rsidP="008960CE">
                                <w:pPr>
                                  <w:jc w:val="center"/>
                                </w:pPr>
                              </w:p>
                            </w:tc>
                            <w:tc>
                              <w:tcPr>
                                <w:tcW w:w="709" w:type="dxa"/>
                                <w:vAlign w:val="center"/>
                                <w:tcPrChange w:id="549" w:author="Borja Gonzalez" w:date="2017-09-29T13:30:00Z">
                                  <w:tcPr>
                                    <w:tcW w:w="709" w:type="dxa"/>
                                    <w:vAlign w:val="center"/>
                                  </w:tcPr>
                                </w:tcPrChange>
                              </w:tcPr>
                              <w:p w14:paraId="45FDA9FB" w14:textId="77777777" w:rsidR="00923E91" w:rsidRDefault="00923E91" w:rsidP="008960CE">
                                <w:pPr>
                                  <w:jc w:val="center"/>
                                </w:pPr>
                              </w:p>
                            </w:tc>
                            <w:tc>
                              <w:tcPr>
                                <w:tcW w:w="708" w:type="dxa"/>
                                <w:vAlign w:val="center"/>
                                <w:tcPrChange w:id="550" w:author="Borja Gonzalez" w:date="2017-09-29T13:30:00Z">
                                  <w:tcPr>
                                    <w:tcW w:w="708" w:type="dxa"/>
                                    <w:vAlign w:val="center"/>
                                  </w:tcPr>
                                </w:tcPrChange>
                              </w:tcPr>
                              <w:p w14:paraId="2F6ECD44" w14:textId="77777777" w:rsidR="00923E91" w:rsidRDefault="00923E91" w:rsidP="008960CE">
                                <w:pPr>
                                  <w:jc w:val="center"/>
                                </w:pPr>
                              </w:p>
                            </w:tc>
                            <w:tc>
                              <w:tcPr>
                                <w:tcW w:w="851" w:type="dxa"/>
                                <w:vAlign w:val="center"/>
                                <w:tcPrChange w:id="551" w:author="Borja Gonzalez" w:date="2017-09-29T13:30:00Z">
                                  <w:tcPr>
                                    <w:tcW w:w="851" w:type="dxa"/>
                                    <w:vAlign w:val="center"/>
                                  </w:tcPr>
                                </w:tcPrChange>
                              </w:tcPr>
                              <w:p w14:paraId="48C568CB" w14:textId="77777777" w:rsidR="00923E91" w:rsidRDefault="00923E91" w:rsidP="008960CE">
                                <w:pPr>
                                  <w:jc w:val="center"/>
                                </w:pPr>
                              </w:p>
                            </w:tc>
                            <w:tc>
                              <w:tcPr>
                                <w:tcW w:w="850" w:type="dxa"/>
                                <w:vAlign w:val="center"/>
                                <w:tcPrChange w:id="552" w:author="Borja Gonzalez" w:date="2017-09-29T13:30:00Z">
                                  <w:tcPr>
                                    <w:tcW w:w="850" w:type="dxa"/>
                                    <w:vAlign w:val="center"/>
                                  </w:tcPr>
                                </w:tcPrChange>
                              </w:tcPr>
                              <w:p w14:paraId="58520B56" w14:textId="77777777" w:rsidR="00923E91" w:rsidRDefault="00923E91" w:rsidP="008960CE">
                                <w:pPr>
                                  <w:jc w:val="center"/>
                                </w:pPr>
                              </w:p>
                            </w:tc>
                            <w:tc>
                              <w:tcPr>
                                <w:tcW w:w="851" w:type="dxa"/>
                                <w:vAlign w:val="center"/>
                                <w:tcPrChange w:id="553" w:author="Borja Gonzalez" w:date="2017-09-29T13:30:00Z">
                                  <w:tcPr>
                                    <w:tcW w:w="851" w:type="dxa"/>
                                    <w:vAlign w:val="center"/>
                                  </w:tcPr>
                                </w:tcPrChange>
                              </w:tcPr>
                              <w:p w14:paraId="5E89C90B" w14:textId="77777777" w:rsidR="00923E91" w:rsidRDefault="00923E91" w:rsidP="008960CE">
                                <w:pPr>
                                  <w:jc w:val="center"/>
                                </w:pPr>
                              </w:p>
                            </w:tc>
                            <w:tc>
                              <w:tcPr>
                                <w:tcW w:w="850" w:type="dxa"/>
                                <w:vAlign w:val="center"/>
                                <w:tcPrChange w:id="554" w:author="Borja Gonzalez" w:date="2017-09-29T13:30:00Z">
                                  <w:tcPr>
                                    <w:tcW w:w="850" w:type="dxa"/>
                                    <w:vAlign w:val="center"/>
                                  </w:tcPr>
                                </w:tcPrChange>
                              </w:tcPr>
                              <w:p w14:paraId="66F28CE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55" w:author="Borja Gonzalez" w:date="2017-09-29T13:30:00Z">
                                  <w:tcPr>
                                    <w:tcW w:w="983" w:type="dxa"/>
                                    <w:vAlign w:val="center"/>
                                  </w:tcPr>
                                </w:tcPrChange>
                              </w:tcPr>
                              <w:p w14:paraId="0215497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CC92BD8" w14:textId="77777777" w:rsidTr="008960CE">
                            <w:trPr>
                              <w:cantSplit/>
                              <w:trHeight w:val="490"/>
                              <w:trPrChange w:id="556" w:author="Borja Gonzalez" w:date="2017-09-29T13:30:00Z">
                                <w:trPr>
                                  <w:cantSplit/>
                                  <w:trHeight w:val="490"/>
                                </w:trPr>
                              </w:trPrChange>
                            </w:trPr>
                            <w:tc>
                              <w:tcPr>
                                <w:tcW w:w="1074" w:type="dxa"/>
                                <w:vAlign w:val="center"/>
                                <w:tcPrChange w:id="557" w:author="Borja Gonzalez" w:date="2017-09-29T13:30:00Z">
                                  <w:tcPr>
                                    <w:tcW w:w="1074" w:type="dxa"/>
                                    <w:vAlign w:val="center"/>
                                  </w:tcPr>
                                </w:tcPrChange>
                              </w:tcPr>
                              <w:p w14:paraId="3944D9AF" w14:textId="77777777" w:rsidR="00923E91" w:rsidRDefault="00923E91" w:rsidP="008960CE">
                                <w:r>
                                  <w:t>CU7</w:t>
                                </w:r>
                              </w:p>
                            </w:tc>
                            <w:tc>
                              <w:tcPr>
                                <w:tcW w:w="739" w:type="dxa"/>
                                <w:vAlign w:val="center"/>
                                <w:tcPrChange w:id="558" w:author="Borja Gonzalez" w:date="2017-09-29T13:30:00Z">
                                  <w:tcPr>
                                    <w:tcW w:w="739" w:type="dxa"/>
                                    <w:vAlign w:val="center"/>
                                  </w:tcPr>
                                </w:tcPrChange>
                              </w:tcPr>
                              <w:p w14:paraId="215FCE42" w14:textId="77777777" w:rsidR="00923E91" w:rsidRDefault="00923E91" w:rsidP="008960CE">
                                <w:pPr>
                                  <w:jc w:val="center"/>
                                </w:pPr>
                              </w:p>
                            </w:tc>
                            <w:tc>
                              <w:tcPr>
                                <w:tcW w:w="709" w:type="dxa"/>
                                <w:vAlign w:val="center"/>
                                <w:tcPrChange w:id="559" w:author="Borja Gonzalez" w:date="2017-09-29T13:30:00Z">
                                  <w:tcPr>
                                    <w:tcW w:w="709" w:type="dxa"/>
                                    <w:vAlign w:val="center"/>
                                  </w:tcPr>
                                </w:tcPrChange>
                              </w:tcPr>
                              <w:p w14:paraId="73786D4D" w14:textId="77777777" w:rsidR="00923E91" w:rsidRDefault="00923E91" w:rsidP="008960CE">
                                <w:pPr>
                                  <w:jc w:val="center"/>
                                </w:pPr>
                              </w:p>
                            </w:tc>
                            <w:tc>
                              <w:tcPr>
                                <w:tcW w:w="709" w:type="dxa"/>
                                <w:vAlign w:val="center"/>
                                <w:tcPrChange w:id="560" w:author="Borja Gonzalez" w:date="2017-09-29T13:30:00Z">
                                  <w:tcPr>
                                    <w:tcW w:w="709" w:type="dxa"/>
                                    <w:vAlign w:val="center"/>
                                  </w:tcPr>
                                </w:tcPrChange>
                              </w:tcPr>
                              <w:p w14:paraId="6E060D12" w14:textId="77777777" w:rsidR="00923E91" w:rsidRDefault="00923E91" w:rsidP="008960CE">
                                <w:pPr>
                                  <w:jc w:val="center"/>
                                </w:pPr>
                              </w:p>
                            </w:tc>
                            <w:tc>
                              <w:tcPr>
                                <w:tcW w:w="709" w:type="dxa"/>
                                <w:vAlign w:val="center"/>
                                <w:tcPrChange w:id="561" w:author="Borja Gonzalez" w:date="2017-09-29T13:30:00Z">
                                  <w:tcPr>
                                    <w:tcW w:w="709" w:type="dxa"/>
                                    <w:vAlign w:val="center"/>
                                  </w:tcPr>
                                </w:tcPrChange>
                              </w:tcPr>
                              <w:p w14:paraId="79304D2B" w14:textId="77777777" w:rsidR="00923E91" w:rsidRDefault="00923E91" w:rsidP="008960CE">
                                <w:pPr>
                                  <w:jc w:val="center"/>
                                </w:pPr>
                              </w:p>
                            </w:tc>
                            <w:tc>
                              <w:tcPr>
                                <w:tcW w:w="708" w:type="dxa"/>
                                <w:vAlign w:val="center"/>
                                <w:tcPrChange w:id="562" w:author="Borja Gonzalez" w:date="2017-09-29T13:30:00Z">
                                  <w:tcPr>
                                    <w:tcW w:w="708" w:type="dxa"/>
                                    <w:vAlign w:val="center"/>
                                  </w:tcPr>
                                </w:tcPrChange>
                              </w:tcPr>
                              <w:p w14:paraId="4D0D5E89" w14:textId="77777777" w:rsidR="00923E91" w:rsidRDefault="00923E91" w:rsidP="008960CE">
                                <w:pPr>
                                  <w:jc w:val="center"/>
                                </w:pPr>
                              </w:p>
                            </w:tc>
                            <w:tc>
                              <w:tcPr>
                                <w:tcW w:w="709" w:type="dxa"/>
                                <w:vAlign w:val="center"/>
                                <w:tcPrChange w:id="563" w:author="Borja Gonzalez" w:date="2017-09-29T13:30:00Z">
                                  <w:tcPr>
                                    <w:tcW w:w="709" w:type="dxa"/>
                                    <w:vAlign w:val="center"/>
                                  </w:tcPr>
                                </w:tcPrChange>
                              </w:tcPr>
                              <w:p w14:paraId="14F0879D" w14:textId="77777777" w:rsidR="00923E91" w:rsidRDefault="00923E91" w:rsidP="008960CE">
                                <w:pPr>
                                  <w:jc w:val="center"/>
                                </w:pPr>
                              </w:p>
                            </w:tc>
                            <w:tc>
                              <w:tcPr>
                                <w:tcW w:w="709" w:type="dxa"/>
                                <w:vAlign w:val="center"/>
                                <w:tcPrChange w:id="564" w:author="Borja Gonzalez" w:date="2017-09-29T13:30:00Z">
                                  <w:tcPr>
                                    <w:tcW w:w="709" w:type="dxa"/>
                                    <w:vAlign w:val="center"/>
                                  </w:tcPr>
                                </w:tcPrChange>
                              </w:tcPr>
                              <w:p w14:paraId="6A8F3D57"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565" w:author="Borja Gonzalez" w:date="2017-09-29T13:30:00Z">
                                  <w:tcPr>
                                    <w:tcW w:w="709" w:type="dxa"/>
                                    <w:vAlign w:val="center"/>
                                  </w:tcPr>
                                </w:tcPrChange>
                              </w:tcPr>
                              <w:p w14:paraId="1431325C" w14:textId="77777777" w:rsidR="00923E91" w:rsidRDefault="00923E91" w:rsidP="008960CE">
                                <w:pPr>
                                  <w:jc w:val="center"/>
                                </w:pPr>
                              </w:p>
                            </w:tc>
                            <w:tc>
                              <w:tcPr>
                                <w:tcW w:w="708" w:type="dxa"/>
                                <w:vAlign w:val="center"/>
                                <w:tcPrChange w:id="566" w:author="Borja Gonzalez" w:date="2017-09-29T13:30:00Z">
                                  <w:tcPr>
                                    <w:tcW w:w="708" w:type="dxa"/>
                                    <w:vAlign w:val="center"/>
                                  </w:tcPr>
                                </w:tcPrChange>
                              </w:tcPr>
                              <w:p w14:paraId="3E65C1A6" w14:textId="77777777" w:rsidR="00923E91" w:rsidRDefault="00923E91" w:rsidP="008960CE">
                                <w:pPr>
                                  <w:jc w:val="center"/>
                                </w:pPr>
                              </w:p>
                            </w:tc>
                            <w:tc>
                              <w:tcPr>
                                <w:tcW w:w="851" w:type="dxa"/>
                                <w:vAlign w:val="center"/>
                                <w:tcPrChange w:id="567" w:author="Borja Gonzalez" w:date="2017-09-29T13:30:00Z">
                                  <w:tcPr>
                                    <w:tcW w:w="851" w:type="dxa"/>
                                    <w:vAlign w:val="center"/>
                                  </w:tcPr>
                                </w:tcPrChange>
                              </w:tcPr>
                              <w:p w14:paraId="60C2C90E" w14:textId="77777777" w:rsidR="00923E91" w:rsidRDefault="00923E91" w:rsidP="008960CE">
                                <w:pPr>
                                  <w:jc w:val="center"/>
                                </w:pPr>
                              </w:p>
                            </w:tc>
                            <w:tc>
                              <w:tcPr>
                                <w:tcW w:w="850" w:type="dxa"/>
                                <w:vAlign w:val="center"/>
                                <w:tcPrChange w:id="568" w:author="Borja Gonzalez" w:date="2017-09-29T13:30:00Z">
                                  <w:tcPr>
                                    <w:tcW w:w="850" w:type="dxa"/>
                                    <w:vAlign w:val="center"/>
                                  </w:tcPr>
                                </w:tcPrChange>
                              </w:tcPr>
                              <w:p w14:paraId="2BA8106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569" w:author="Borja Gonzalez" w:date="2017-09-29T13:30:00Z">
                                  <w:tcPr>
                                    <w:tcW w:w="851" w:type="dxa"/>
                                    <w:vAlign w:val="center"/>
                                  </w:tcPr>
                                </w:tcPrChange>
                              </w:tcPr>
                              <w:p w14:paraId="698B067A" w14:textId="77777777" w:rsidR="00923E91" w:rsidRDefault="00923E91" w:rsidP="008960CE">
                                <w:pPr>
                                  <w:jc w:val="center"/>
                                </w:pPr>
                              </w:p>
                            </w:tc>
                            <w:tc>
                              <w:tcPr>
                                <w:tcW w:w="850" w:type="dxa"/>
                                <w:vAlign w:val="center"/>
                                <w:tcPrChange w:id="570" w:author="Borja Gonzalez" w:date="2017-09-29T13:30:00Z">
                                  <w:tcPr>
                                    <w:tcW w:w="850" w:type="dxa"/>
                                    <w:vAlign w:val="center"/>
                                  </w:tcPr>
                                </w:tcPrChange>
                              </w:tcPr>
                              <w:p w14:paraId="1584713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571" w:author="Borja Gonzalez" w:date="2017-09-29T13:30:00Z">
                                  <w:tcPr>
                                    <w:tcW w:w="983" w:type="dxa"/>
                                    <w:vAlign w:val="center"/>
                                  </w:tcPr>
                                </w:tcPrChange>
                              </w:tcPr>
                              <w:p w14:paraId="14F7AD8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1C37A56A" w14:textId="77777777" w:rsidTr="008960CE">
                            <w:trPr>
                              <w:cantSplit/>
                              <w:trHeight w:val="490"/>
                              <w:trPrChange w:id="572" w:author="Borja Gonzalez" w:date="2017-09-29T13:30:00Z">
                                <w:trPr>
                                  <w:cantSplit/>
                                  <w:trHeight w:val="490"/>
                                </w:trPr>
                              </w:trPrChange>
                            </w:trPr>
                            <w:tc>
                              <w:tcPr>
                                <w:tcW w:w="1074" w:type="dxa"/>
                                <w:vAlign w:val="center"/>
                                <w:tcPrChange w:id="573" w:author="Borja Gonzalez" w:date="2017-09-29T13:30:00Z">
                                  <w:tcPr>
                                    <w:tcW w:w="1074" w:type="dxa"/>
                                    <w:vAlign w:val="center"/>
                                  </w:tcPr>
                                </w:tcPrChange>
                              </w:tcPr>
                              <w:p w14:paraId="4CA3FDD2" w14:textId="77777777" w:rsidR="00923E91" w:rsidRDefault="00923E91" w:rsidP="008960CE">
                                <w:r>
                                  <w:t>CU8</w:t>
                                </w:r>
                              </w:p>
                            </w:tc>
                            <w:tc>
                              <w:tcPr>
                                <w:tcW w:w="739" w:type="dxa"/>
                                <w:vAlign w:val="center"/>
                                <w:tcPrChange w:id="574" w:author="Borja Gonzalez" w:date="2017-09-29T13:30:00Z">
                                  <w:tcPr>
                                    <w:tcW w:w="739" w:type="dxa"/>
                                    <w:vAlign w:val="center"/>
                                  </w:tcPr>
                                </w:tcPrChange>
                              </w:tcPr>
                              <w:p w14:paraId="4A4D40F9" w14:textId="77777777" w:rsidR="00923E91" w:rsidRDefault="00923E91" w:rsidP="008960CE">
                                <w:pPr>
                                  <w:jc w:val="center"/>
                                </w:pPr>
                              </w:p>
                            </w:tc>
                            <w:tc>
                              <w:tcPr>
                                <w:tcW w:w="709" w:type="dxa"/>
                                <w:vAlign w:val="center"/>
                                <w:tcPrChange w:id="575" w:author="Borja Gonzalez" w:date="2017-09-29T13:30:00Z">
                                  <w:tcPr>
                                    <w:tcW w:w="709" w:type="dxa"/>
                                    <w:vAlign w:val="center"/>
                                  </w:tcPr>
                                </w:tcPrChange>
                              </w:tcPr>
                              <w:p w14:paraId="10C26893" w14:textId="77777777" w:rsidR="00923E91" w:rsidRDefault="00923E91" w:rsidP="008960CE">
                                <w:pPr>
                                  <w:jc w:val="center"/>
                                </w:pPr>
                              </w:p>
                            </w:tc>
                            <w:tc>
                              <w:tcPr>
                                <w:tcW w:w="709" w:type="dxa"/>
                                <w:vAlign w:val="center"/>
                                <w:tcPrChange w:id="576" w:author="Borja Gonzalez" w:date="2017-09-29T13:30:00Z">
                                  <w:tcPr>
                                    <w:tcW w:w="709" w:type="dxa"/>
                                    <w:vAlign w:val="center"/>
                                  </w:tcPr>
                                </w:tcPrChange>
                              </w:tcPr>
                              <w:p w14:paraId="0D329A42" w14:textId="77777777" w:rsidR="00923E91" w:rsidRDefault="00923E91" w:rsidP="008960CE">
                                <w:pPr>
                                  <w:jc w:val="center"/>
                                </w:pPr>
                              </w:p>
                            </w:tc>
                            <w:tc>
                              <w:tcPr>
                                <w:tcW w:w="709" w:type="dxa"/>
                                <w:vAlign w:val="center"/>
                                <w:tcPrChange w:id="577" w:author="Borja Gonzalez" w:date="2017-09-29T13:30:00Z">
                                  <w:tcPr>
                                    <w:tcW w:w="709" w:type="dxa"/>
                                    <w:vAlign w:val="center"/>
                                  </w:tcPr>
                                </w:tcPrChange>
                              </w:tcPr>
                              <w:p w14:paraId="69549B0F" w14:textId="77777777" w:rsidR="00923E91" w:rsidRDefault="00923E91" w:rsidP="008960CE">
                                <w:pPr>
                                  <w:jc w:val="center"/>
                                </w:pPr>
                              </w:p>
                            </w:tc>
                            <w:tc>
                              <w:tcPr>
                                <w:tcW w:w="708" w:type="dxa"/>
                                <w:vAlign w:val="center"/>
                                <w:tcPrChange w:id="578" w:author="Borja Gonzalez" w:date="2017-09-29T13:30:00Z">
                                  <w:tcPr>
                                    <w:tcW w:w="708" w:type="dxa"/>
                                    <w:vAlign w:val="center"/>
                                  </w:tcPr>
                                </w:tcPrChange>
                              </w:tcPr>
                              <w:p w14:paraId="6DCD7A6B" w14:textId="77777777" w:rsidR="00923E91" w:rsidRDefault="00923E91" w:rsidP="008960CE">
                                <w:pPr>
                                  <w:jc w:val="center"/>
                                </w:pPr>
                              </w:p>
                            </w:tc>
                            <w:tc>
                              <w:tcPr>
                                <w:tcW w:w="709" w:type="dxa"/>
                                <w:vAlign w:val="center"/>
                                <w:tcPrChange w:id="579" w:author="Borja Gonzalez" w:date="2017-09-29T13:30:00Z">
                                  <w:tcPr>
                                    <w:tcW w:w="709" w:type="dxa"/>
                                    <w:vAlign w:val="center"/>
                                  </w:tcPr>
                                </w:tcPrChange>
                              </w:tcPr>
                              <w:p w14:paraId="7EDE5141" w14:textId="77777777" w:rsidR="00923E91" w:rsidRDefault="00923E91" w:rsidP="008960CE">
                                <w:pPr>
                                  <w:jc w:val="center"/>
                                </w:pPr>
                              </w:p>
                            </w:tc>
                            <w:tc>
                              <w:tcPr>
                                <w:tcW w:w="709" w:type="dxa"/>
                                <w:vAlign w:val="center"/>
                                <w:tcPrChange w:id="580" w:author="Borja Gonzalez" w:date="2017-09-29T13:30:00Z">
                                  <w:tcPr>
                                    <w:tcW w:w="709" w:type="dxa"/>
                                    <w:vAlign w:val="center"/>
                                  </w:tcPr>
                                </w:tcPrChange>
                              </w:tcPr>
                              <w:p w14:paraId="31E02A84" w14:textId="77777777" w:rsidR="00923E91" w:rsidRDefault="00923E91" w:rsidP="008960CE">
                                <w:pPr>
                                  <w:jc w:val="center"/>
                                </w:pPr>
                              </w:p>
                            </w:tc>
                            <w:tc>
                              <w:tcPr>
                                <w:tcW w:w="709" w:type="dxa"/>
                                <w:vAlign w:val="center"/>
                                <w:tcPrChange w:id="581" w:author="Borja Gonzalez" w:date="2017-09-29T13:30:00Z">
                                  <w:tcPr>
                                    <w:tcW w:w="709" w:type="dxa"/>
                                    <w:vAlign w:val="center"/>
                                  </w:tcPr>
                                </w:tcPrChange>
                              </w:tcPr>
                              <w:p w14:paraId="7FCBE63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582" w:author="Borja Gonzalez" w:date="2017-09-29T13:30:00Z">
                                  <w:tcPr>
                                    <w:tcW w:w="708" w:type="dxa"/>
                                    <w:vAlign w:val="center"/>
                                  </w:tcPr>
                                </w:tcPrChange>
                              </w:tcPr>
                              <w:p w14:paraId="4C4AB047" w14:textId="77777777" w:rsidR="00923E91" w:rsidRDefault="00923E91" w:rsidP="008960CE">
                                <w:pPr>
                                  <w:jc w:val="center"/>
                                </w:pPr>
                              </w:p>
                            </w:tc>
                            <w:tc>
                              <w:tcPr>
                                <w:tcW w:w="851" w:type="dxa"/>
                                <w:vAlign w:val="center"/>
                                <w:tcPrChange w:id="583" w:author="Borja Gonzalez" w:date="2017-09-29T13:30:00Z">
                                  <w:tcPr>
                                    <w:tcW w:w="851" w:type="dxa"/>
                                    <w:vAlign w:val="center"/>
                                  </w:tcPr>
                                </w:tcPrChange>
                              </w:tcPr>
                              <w:p w14:paraId="685982E9" w14:textId="77777777" w:rsidR="00923E91" w:rsidRDefault="00923E91" w:rsidP="008960CE">
                                <w:pPr>
                                  <w:jc w:val="center"/>
                                </w:pPr>
                              </w:p>
                            </w:tc>
                            <w:tc>
                              <w:tcPr>
                                <w:tcW w:w="850" w:type="dxa"/>
                                <w:vAlign w:val="center"/>
                                <w:tcPrChange w:id="584" w:author="Borja Gonzalez" w:date="2017-09-29T13:30:00Z">
                                  <w:tcPr>
                                    <w:tcW w:w="850" w:type="dxa"/>
                                    <w:vAlign w:val="center"/>
                                  </w:tcPr>
                                </w:tcPrChange>
                              </w:tcPr>
                              <w:p w14:paraId="4D000CCB" w14:textId="77777777" w:rsidR="00923E91" w:rsidRDefault="00923E91" w:rsidP="008960CE">
                                <w:pPr>
                                  <w:jc w:val="center"/>
                                </w:pPr>
                              </w:p>
                            </w:tc>
                            <w:tc>
                              <w:tcPr>
                                <w:tcW w:w="851" w:type="dxa"/>
                                <w:vAlign w:val="center"/>
                                <w:tcPrChange w:id="585" w:author="Borja Gonzalez" w:date="2017-09-29T13:30:00Z">
                                  <w:tcPr>
                                    <w:tcW w:w="851" w:type="dxa"/>
                                    <w:vAlign w:val="center"/>
                                  </w:tcPr>
                                </w:tcPrChange>
                              </w:tcPr>
                              <w:p w14:paraId="15F7B405" w14:textId="77777777" w:rsidR="00923E91" w:rsidRDefault="00923E91" w:rsidP="008960CE">
                                <w:pPr>
                                  <w:jc w:val="center"/>
                                </w:pPr>
                              </w:p>
                            </w:tc>
                            <w:tc>
                              <w:tcPr>
                                <w:tcW w:w="850" w:type="dxa"/>
                                <w:vAlign w:val="center"/>
                                <w:tcPrChange w:id="586" w:author="Borja Gonzalez" w:date="2017-09-29T13:30:00Z">
                                  <w:tcPr>
                                    <w:tcW w:w="850" w:type="dxa"/>
                                    <w:vAlign w:val="center"/>
                                  </w:tcPr>
                                </w:tcPrChange>
                              </w:tcPr>
                              <w:p w14:paraId="5AC1E959" w14:textId="77777777" w:rsidR="00923E91" w:rsidRDefault="00923E91" w:rsidP="008960CE">
                                <w:pPr>
                                  <w:jc w:val="center"/>
                                </w:pPr>
                              </w:p>
                            </w:tc>
                            <w:tc>
                              <w:tcPr>
                                <w:tcW w:w="841" w:type="dxa"/>
                                <w:vAlign w:val="center"/>
                                <w:tcPrChange w:id="587" w:author="Borja Gonzalez" w:date="2017-09-29T13:30:00Z">
                                  <w:tcPr>
                                    <w:tcW w:w="983" w:type="dxa"/>
                                    <w:vAlign w:val="center"/>
                                  </w:tcPr>
                                </w:tcPrChange>
                              </w:tcPr>
                              <w:p w14:paraId="5C21EAC0" w14:textId="77777777" w:rsidR="00923E91" w:rsidRDefault="00923E91" w:rsidP="008960CE">
                                <w:pPr>
                                  <w:jc w:val="center"/>
                                </w:pPr>
                              </w:p>
                            </w:tc>
                          </w:tr>
                          <w:tr w:rsidR="00923E91" w14:paraId="6056A30F" w14:textId="77777777" w:rsidTr="008960CE">
                            <w:trPr>
                              <w:cantSplit/>
                              <w:trHeight w:val="490"/>
                              <w:trPrChange w:id="588" w:author="Borja Gonzalez" w:date="2017-09-29T13:30:00Z">
                                <w:trPr>
                                  <w:cantSplit/>
                                  <w:trHeight w:val="490"/>
                                </w:trPr>
                              </w:trPrChange>
                            </w:trPr>
                            <w:tc>
                              <w:tcPr>
                                <w:tcW w:w="1074" w:type="dxa"/>
                                <w:vAlign w:val="center"/>
                                <w:tcPrChange w:id="589" w:author="Borja Gonzalez" w:date="2017-09-29T13:30:00Z">
                                  <w:tcPr>
                                    <w:tcW w:w="1074" w:type="dxa"/>
                                    <w:vAlign w:val="center"/>
                                  </w:tcPr>
                                </w:tcPrChange>
                              </w:tcPr>
                              <w:p w14:paraId="1DD188EF" w14:textId="77777777" w:rsidR="00923E91" w:rsidRDefault="00923E91" w:rsidP="008960CE">
                                <w:r>
                                  <w:t>CU9</w:t>
                                </w:r>
                              </w:p>
                            </w:tc>
                            <w:tc>
                              <w:tcPr>
                                <w:tcW w:w="739" w:type="dxa"/>
                                <w:vAlign w:val="center"/>
                                <w:tcPrChange w:id="590" w:author="Borja Gonzalez" w:date="2017-09-29T13:30:00Z">
                                  <w:tcPr>
                                    <w:tcW w:w="739" w:type="dxa"/>
                                    <w:vAlign w:val="center"/>
                                  </w:tcPr>
                                </w:tcPrChange>
                              </w:tcPr>
                              <w:p w14:paraId="0A7EFFDC" w14:textId="77777777" w:rsidR="00923E91" w:rsidRDefault="00923E91" w:rsidP="008960CE">
                                <w:pPr>
                                  <w:jc w:val="center"/>
                                </w:pPr>
                              </w:p>
                            </w:tc>
                            <w:tc>
                              <w:tcPr>
                                <w:tcW w:w="709" w:type="dxa"/>
                                <w:vAlign w:val="center"/>
                                <w:tcPrChange w:id="591" w:author="Borja Gonzalez" w:date="2017-09-29T13:30:00Z">
                                  <w:tcPr>
                                    <w:tcW w:w="709" w:type="dxa"/>
                                    <w:vAlign w:val="center"/>
                                  </w:tcPr>
                                </w:tcPrChange>
                              </w:tcPr>
                              <w:p w14:paraId="452A55E4" w14:textId="77777777" w:rsidR="00923E91" w:rsidRDefault="00923E91" w:rsidP="008960CE">
                                <w:pPr>
                                  <w:jc w:val="center"/>
                                </w:pPr>
                              </w:p>
                            </w:tc>
                            <w:tc>
                              <w:tcPr>
                                <w:tcW w:w="709" w:type="dxa"/>
                                <w:vAlign w:val="center"/>
                                <w:tcPrChange w:id="592" w:author="Borja Gonzalez" w:date="2017-09-29T13:30:00Z">
                                  <w:tcPr>
                                    <w:tcW w:w="709" w:type="dxa"/>
                                    <w:vAlign w:val="center"/>
                                  </w:tcPr>
                                </w:tcPrChange>
                              </w:tcPr>
                              <w:p w14:paraId="042DE3CC" w14:textId="77777777" w:rsidR="00923E91" w:rsidRDefault="00923E91" w:rsidP="008960CE">
                                <w:pPr>
                                  <w:jc w:val="center"/>
                                </w:pPr>
                              </w:p>
                            </w:tc>
                            <w:tc>
                              <w:tcPr>
                                <w:tcW w:w="709" w:type="dxa"/>
                                <w:vAlign w:val="center"/>
                                <w:tcPrChange w:id="593" w:author="Borja Gonzalez" w:date="2017-09-29T13:30:00Z">
                                  <w:tcPr>
                                    <w:tcW w:w="709" w:type="dxa"/>
                                    <w:vAlign w:val="center"/>
                                  </w:tcPr>
                                </w:tcPrChange>
                              </w:tcPr>
                              <w:p w14:paraId="6F88C606" w14:textId="77777777" w:rsidR="00923E91" w:rsidRDefault="00923E91" w:rsidP="008960CE">
                                <w:pPr>
                                  <w:jc w:val="center"/>
                                </w:pPr>
                              </w:p>
                            </w:tc>
                            <w:tc>
                              <w:tcPr>
                                <w:tcW w:w="708" w:type="dxa"/>
                                <w:vAlign w:val="center"/>
                                <w:tcPrChange w:id="594" w:author="Borja Gonzalez" w:date="2017-09-29T13:30:00Z">
                                  <w:tcPr>
                                    <w:tcW w:w="708" w:type="dxa"/>
                                    <w:vAlign w:val="center"/>
                                  </w:tcPr>
                                </w:tcPrChange>
                              </w:tcPr>
                              <w:p w14:paraId="6D21C7DE" w14:textId="77777777" w:rsidR="00923E91" w:rsidRDefault="00923E91" w:rsidP="008960CE">
                                <w:pPr>
                                  <w:jc w:val="center"/>
                                </w:pPr>
                              </w:p>
                            </w:tc>
                            <w:tc>
                              <w:tcPr>
                                <w:tcW w:w="709" w:type="dxa"/>
                                <w:vAlign w:val="center"/>
                                <w:tcPrChange w:id="595" w:author="Borja Gonzalez" w:date="2017-09-29T13:30:00Z">
                                  <w:tcPr>
                                    <w:tcW w:w="709" w:type="dxa"/>
                                    <w:vAlign w:val="center"/>
                                  </w:tcPr>
                                </w:tcPrChange>
                              </w:tcPr>
                              <w:p w14:paraId="43FD7ADF" w14:textId="77777777" w:rsidR="00923E91" w:rsidRDefault="00923E91" w:rsidP="008960CE">
                                <w:pPr>
                                  <w:jc w:val="center"/>
                                </w:pPr>
                              </w:p>
                            </w:tc>
                            <w:tc>
                              <w:tcPr>
                                <w:tcW w:w="709" w:type="dxa"/>
                                <w:vAlign w:val="center"/>
                                <w:tcPrChange w:id="596" w:author="Borja Gonzalez" w:date="2017-09-29T13:30:00Z">
                                  <w:tcPr>
                                    <w:tcW w:w="709" w:type="dxa"/>
                                    <w:vAlign w:val="center"/>
                                  </w:tcPr>
                                </w:tcPrChange>
                              </w:tcPr>
                              <w:p w14:paraId="6E5F9427" w14:textId="77777777" w:rsidR="00923E91" w:rsidRDefault="00923E91" w:rsidP="008960CE">
                                <w:pPr>
                                  <w:jc w:val="center"/>
                                </w:pPr>
                              </w:p>
                            </w:tc>
                            <w:tc>
                              <w:tcPr>
                                <w:tcW w:w="709" w:type="dxa"/>
                                <w:vAlign w:val="center"/>
                                <w:tcPrChange w:id="597" w:author="Borja Gonzalez" w:date="2017-09-29T13:30:00Z">
                                  <w:tcPr>
                                    <w:tcW w:w="709" w:type="dxa"/>
                                    <w:vAlign w:val="center"/>
                                  </w:tcPr>
                                </w:tcPrChange>
                              </w:tcPr>
                              <w:p w14:paraId="63C37F85" w14:textId="77777777" w:rsidR="00923E91" w:rsidRDefault="00923E91" w:rsidP="008960CE">
                                <w:pPr>
                                  <w:jc w:val="center"/>
                                </w:pPr>
                              </w:p>
                            </w:tc>
                            <w:tc>
                              <w:tcPr>
                                <w:tcW w:w="708" w:type="dxa"/>
                                <w:vAlign w:val="center"/>
                                <w:tcPrChange w:id="598" w:author="Borja Gonzalez" w:date="2017-09-29T13:30:00Z">
                                  <w:tcPr>
                                    <w:tcW w:w="708" w:type="dxa"/>
                                    <w:vAlign w:val="center"/>
                                  </w:tcPr>
                                </w:tcPrChange>
                              </w:tcPr>
                              <w:p w14:paraId="5E000C1F"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599" w:author="Borja Gonzalez" w:date="2017-09-29T13:30:00Z">
                                  <w:tcPr>
                                    <w:tcW w:w="851" w:type="dxa"/>
                                    <w:vAlign w:val="center"/>
                                  </w:tcPr>
                                </w:tcPrChange>
                              </w:tcPr>
                              <w:p w14:paraId="42DDF64D"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600" w:author="Borja Gonzalez" w:date="2017-09-29T13:30:00Z">
                                  <w:tcPr>
                                    <w:tcW w:w="850" w:type="dxa"/>
                                    <w:vAlign w:val="center"/>
                                  </w:tcPr>
                                </w:tcPrChange>
                              </w:tcPr>
                              <w:p w14:paraId="583EB72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601" w:author="Borja Gonzalez" w:date="2017-09-29T13:30:00Z">
                                  <w:tcPr>
                                    <w:tcW w:w="851" w:type="dxa"/>
                                    <w:vAlign w:val="center"/>
                                  </w:tcPr>
                                </w:tcPrChange>
                              </w:tcPr>
                              <w:p w14:paraId="7905EC98"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02" w:author="Borja Gonzalez" w:date="2017-09-29T13:30:00Z">
                                  <w:tcPr>
                                    <w:tcW w:w="850" w:type="dxa"/>
                                    <w:vAlign w:val="center"/>
                                  </w:tcPr>
                                </w:tcPrChange>
                              </w:tcPr>
                              <w:p w14:paraId="73528CB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603" w:author="Borja Gonzalez" w:date="2017-09-29T13:30:00Z">
                                  <w:tcPr>
                                    <w:tcW w:w="983" w:type="dxa"/>
                                    <w:vAlign w:val="center"/>
                                  </w:tcPr>
                                </w:tcPrChange>
                              </w:tcPr>
                              <w:p w14:paraId="40ED07F2"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923E91" w:rsidRDefault="00923E91"/>
                      </w:txbxContent>
                    </v:textbox>
                    <w10:wrap type="square"/>
                  </v:shape>
                </w:pict>
              </mc:Fallback>
            </mc:AlternateContent>
          </w:r>
        </w:del>
      </w:ins>
      <w:r w:rsidR="00CF1575">
        <w:rPr>
          <w:rStyle w:val="Refdecomentario"/>
        </w:rPr>
        <w:commentReference w:id="604"/>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92545BC" w14:textId="77777777" w:rsidR="00891F58" w:rsidRDefault="00891F58" w:rsidP="00891F58">
      <w:pPr>
        <w:pStyle w:val="Ttulo2"/>
      </w:pPr>
      <w:r>
        <w:lastRenderedPageBreak/>
        <w:t xml:space="preserve">3.4.  </w:t>
      </w:r>
      <w:r w:rsidRPr="0040221C">
        <w:t>Matriz de trazabilidad</w:t>
      </w:r>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605" w:author="GONZALEZ DIAZ, BORJA" w:date="2017-09-30T01:04:00Z"/>
        </w:rPr>
      </w:pPr>
    </w:p>
    <w:p w14:paraId="53E05BC2" w14:textId="65A07031" w:rsidR="00891F58" w:rsidRDefault="00891F58" w:rsidP="00E671BF">
      <w:pPr>
        <w:rPr>
          <w:ins w:id="606" w:author="GONZALEZ DIAZ, BORJA" w:date="2017-09-30T01:04:00Z"/>
        </w:rPr>
      </w:pPr>
    </w:p>
    <w:p w14:paraId="62415B48" w14:textId="4FD710BE" w:rsidR="00891F58" w:rsidRDefault="00891F58" w:rsidP="00E671BF">
      <w:pPr>
        <w:rPr>
          <w:ins w:id="607" w:author="GONZALEZ DIAZ, BORJA" w:date="2017-09-30T01:04:00Z"/>
        </w:rPr>
      </w:pPr>
    </w:p>
    <w:p w14:paraId="0E13AA4E" w14:textId="22306B94" w:rsidR="00891F58" w:rsidRDefault="00891F58" w:rsidP="00E671BF">
      <w:pPr>
        <w:rPr>
          <w:ins w:id="608" w:author="GONZALEZ DIAZ, BORJA" w:date="2017-09-30T01:04:00Z"/>
        </w:rPr>
      </w:pPr>
    </w:p>
    <w:p w14:paraId="2379225E" w14:textId="0618223B" w:rsidR="00891F58" w:rsidRDefault="00891F58" w:rsidP="00E671BF">
      <w:pPr>
        <w:rPr>
          <w:ins w:id="609" w:author="GONZALEZ DIAZ, BORJA" w:date="2017-09-30T01:04:00Z"/>
        </w:rPr>
      </w:pPr>
      <w:ins w:id="610"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611"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612">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76EE7E53" w14:textId="77777777" w:rsidTr="008960CE">
                                <w:trPr>
                                  <w:cantSplit/>
                                  <w:trHeight w:val="1194"/>
                                  <w:trPrChange w:id="613" w:author="Borja Gonzalez" w:date="2017-09-29T13:30:00Z">
                                    <w:trPr>
                                      <w:cantSplit/>
                                      <w:trHeight w:val="1194"/>
                                    </w:trPr>
                                  </w:trPrChange>
                                </w:trPr>
                                <w:tc>
                                  <w:tcPr>
                                    <w:tcW w:w="1074" w:type="dxa"/>
                                    <w:vAlign w:val="center"/>
                                    <w:tcPrChange w:id="614" w:author="Borja Gonzalez" w:date="2017-09-29T13:30:00Z">
                                      <w:tcPr>
                                        <w:tcW w:w="1074" w:type="dxa"/>
                                        <w:vAlign w:val="center"/>
                                      </w:tcPr>
                                    </w:tcPrChange>
                                  </w:tcPr>
                                  <w:p w14:paraId="16B164B0" w14:textId="77777777" w:rsidR="00923E91" w:rsidRDefault="00923E91" w:rsidP="008960CE">
                                    <w:r>
                                      <w:t>Casos de Uso</w:t>
                                    </w:r>
                                  </w:p>
                                </w:tc>
                                <w:tc>
                                  <w:tcPr>
                                    <w:tcW w:w="739" w:type="dxa"/>
                                    <w:vAlign w:val="center"/>
                                    <w:tcPrChange w:id="615" w:author="Borja Gonzalez" w:date="2017-09-29T13:30:00Z">
                                      <w:tcPr>
                                        <w:tcW w:w="739" w:type="dxa"/>
                                        <w:vAlign w:val="center"/>
                                      </w:tcPr>
                                    </w:tcPrChange>
                                  </w:tcPr>
                                  <w:p w14:paraId="2E707042" w14:textId="77777777" w:rsidR="00923E91" w:rsidRDefault="00923E91" w:rsidP="008960CE">
                                    <w:r>
                                      <w:t>RF1</w:t>
                                    </w:r>
                                  </w:p>
                                </w:tc>
                                <w:tc>
                                  <w:tcPr>
                                    <w:tcW w:w="709" w:type="dxa"/>
                                    <w:vAlign w:val="center"/>
                                    <w:tcPrChange w:id="616" w:author="Borja Gonzalez" w:date="2017-09-29T13:30:00Z">
                                      <w:tcPr>
                                        <w:tcW w:w="709" w:type="dxa"/>
                                        <w:vAlign w:val="center"/>
                                      </w:tcPr>
                                    </w:tcPrChange>
                                  </w:tcPr>
                                  <w:p w14:paraId="2A8F4FEC" w14:textId="77777777" w:rsidR="00923E91" w:rsidRDefault="00923E91" w:rsidP="008960CE">
                                    <w:r>
                                      <w:t>RF2</w:t>
                                    </w:r>
                                  </w:p>
                                </w:tc>
                                <w:tc>
                                  <w:tcPr>
                                    <w:tcW w:w="709" w:type="dxa"/>
                                    <w:vAlign w:val="center"/>
                                    <w:tcPrChange w:id="617" w:author="Borja Gonzalez" w:date="2017-09-29T13:30:00Z">
                                      <w:tcPr>
                                        <w:tcW w:w="709" w:type="dxa"/>
                                        <w:vAlign w:val="center"/>
                                      </w:tcPr>
                                    </w:tcPrChange>
                                  </w:tcPr>
                                  <w:p w14:paraId="56F9D033" w14:textId="77777777" w:rsidR="00923E91" w:rsidRDefault="00923E91" w:rsidP="008960CE">
                                    <w:r>
                                      <w:t>RF3</w:t>
                                    </w:r>
                                  </w:p>
                                </w:tc>
                                <w:tc>
                                  <w:tcPr>
                                    <w:tcW w:w="709" w:type="dxa"/>
                                    <w:vAlign w:val="center"/>
                                    <w:tcPrChange w:id="618" w:author="Borja Gonzalez" w:date="2017-09-29T13:30:00Z">
                                      <w:tcPr>
                                        <w:tcW w:w="709" w:type="dxa"/>
                                        <w:vAlign w:val="center"/>
                                      </w:tcPr>
                                    </w:tcPrChange>
                                  </w:tcPr>
                                  <w:p w14:paraId="48B50899" w14:textId="77777777" w:rsidR="00923E91" w:rsidRDefault="00923E91" w:rsidP="008960CE">
                                    <w:r>
                                      <w:t>RF4</w:t>
                                    </w:r>
                                  </w:p>
                                </w:tc>
                                <w:tc>
                                  <w:tcPr>
                                    <w:tcW w:w="708" w:type="dxa"/>
                                    <w:vAlign w:val="center"/>
                                    <w:tcPrChange w:id="619" w:author="Borja Gonzalez" w:date="2017-09-29T13:30:00Z">
                                      <w:tcPr>
                                        <w:tcW w:w="708" w:type="dxa"/>
                                        <w:vAlign w:val="center"/>
                                      </w:tcPr>
                                    </w:tcPrChange>
                                  </w:tcPr>
                                  <w:p w14:paraId="6417A7C7" w14:textId="77777777" w:rsidR="00923E91" w:rsidRDefault="00923E91" w:rsidP="008960CE">
                                    <w:r>
                                      <w:t>RF5</w:t>
                                    </w:r>
                                  </w:p>
                                </w:tc>
                                <w:tc>
                                  <w:tcPr>
                                    <w:tcW w:w="709" w:type="dxa"/>
                                    <w:vAlign w:val="center"/>
                                    <w:tcPrChange w:id="620" w:author="Borja Gonzalez" w:date="2017-09-29T13:30:00Z">
                                      <w:tcPr>
                                        <w:tcW w:w="709" w:type="dxa"/>
                                        <w:vAlign w:val="center"/>
                                      </w:tcPr>
                                    </w:tcPrChange>
                                  </w:tcPr>
                                  <w:p w14:paraId="7A8C6118" w14:textId="77777777" w:rsidR="00923E91" w:rsidRDefault="00923E91" w:rsidP="008960CE">
                                    <w:r>
                                      <w:t>RF6</w:t>
                                    </w:r>
                                  </w:p>
                                </w:tc>
                                <w:tc>
                                  <w:tcPr>
                                    <w:tcW w:w="709" w:type="dxa"/>
                                    <w:vAlign w:val="center"/>
                                    <w:tcPrChange w:id="621" w:author="Borja Gonzalez" w:date="2017-09-29T13:30:00Z">
                                      <w:tcPr>
                                        <w:tcW w:w="709" w:type="dxa"/>
                                        <w:vAlign w:val="center"/>
                                      </w:tcPr>
                                    </w:tcPrChange>
                                  </w:tcPr>
                                  <w:p w14:paraId="7675D3D2" w14:textId="77777777" w:rsidR="00923E91" w:rsidRDefault="00923E91" w:rsidP="008960CE">
                                    <w:r>
                                      <w:t>RF7</w:t>
                                    </w:r>
                                  </w:p>
                                </w:tc>
                                <w:tc>
                                  <w:tcPr>
                                    <w:tcW w:w="709" w:type="dxa"/>
                                    <w:vAlign w:val="center"/>
                                    <w:tcPrChange w:id="622" w:author="Borja Gonzalez" w:date="2017-09-29T13:30:00Z">
                                      <w:tcPr>
                                        <w:tcW w:w="709" w:type="dxa"/>
                                        <w:vAlign w:val="center"/>
                                      </w:tcPr>
                                    </w:tcPrChange>
                                  </w:tcPr>
                                  <w:p w14:paraId="214C141B" w14:textId="77777777" w:rsidR="00923E91" w:rsidRDefault="00923E91" w:rsidP="008960CE">
                                    <w:r>
                                      <w:t>RF8</w:t>
                                    </w:r>
                                  </w:p>
                                </w:tc>
                                <w:tc>
                                  <w:tcPr>
                                    <w:tcW w:w="708" w:type="dxa"/>
                                    <w:vAlign w:val="center"/>
                                    <w:tcPrChange w:id="623" w:author="Borja Gonzalez" w:date="2017-09-29T13:30:00Z">
                                      <w:tcPr>
                                        <w:tcW w:w="708" w:type="dxa"/>
                                        <w:vAlign w:val="center"/>
                                      </w:tcPr>
                                    </w:tcPrChange>
                                  </w:tcPr>
                                  <w:p w14:paraId="7EAC0A2D" w14:textId="77777777" w:rsidR="00923E91" w:rsidRDefault="00923E91" w:rsidP="008960CE">
                                    <w:r>
                                      <w:t>RF9</w:t>
                                    </w:r>
                                  </w:p>
                                </w:tc>
                                <w:tc>
                                  <w:tcPr>
                                    <w:tcW w:w="851" w:type="dxa"/>
                                    <w:vAlign w:val="center"/>
                                    <w:tcPrChange w:id="624" w:author="Borja Gonzalez" w:date="2017-09-29T13:30:00Z">
                                      <w:tcPr>
                                        <w:tcW w:w="851" w:type="dxa"/>
                                        <w:vAlign w:val="center"/>
                                      </w:tcPr>
                                    </w:tcPrChange>
                                  </w:tcPr>
                                  <w:p w14:paraId="290F4D4C" w14:textId="77777777" w:rsidR="00923E91" w:rsidRDefault="00923E91" w:rsidP="008960CE">
                                    <w:r>
                                      <w:t>RNF1</w:t>
                                    </w:r>
                                  </w:p>
                                </w:tc>
                                <w:tc>
                                  <w:tcPr>
                                    <w:tcW w:w="850" w:type="dxa"/>
                                    <w:vAlign w:val="center"/>
                                    <w:tcPrChange w:id="625" w:author="Borja Gonzalez" w:date="2017-09-29T13:30:00Z">
                                      <w:tcPr>
                                        <w:tcW w:w="850" w:type="dxa"/>
                                        <w:vAlign w:val="center"/>
                                      </w:tcPr>
                                    </w:tcPrChange>
                                  </w:tcPr>
                                  <w:p w14:paraId="4B151448" w14:textId="77777777" w:rsidR="00923E91" w:rsidRDefault="00923E91" w:rsidP="008960CE">
                                    <w:r>
                                      <w:t>RNF2</w:t>
                                    </w:r>
                                  </w:p>
                                </w:tc>
                                <w:tc>
                                  <w:tcPr>
                                    <w:tcW w:w="851" w:type="dxa"/>
                                    <w:vAlign w:val="center"/>
                                    <w:tcPrChange w:id="626" w:author="Borja Gonzalez" w:date="2017-09-29T13:30:00Z">
                                      <w:tcPr>
                                        <w:tcW w:w="851" w:type="dxa"/>
                                        <w:vAlign w:val="center"/>
                                      </w:tcPr>
                                    </w:tcPrChange>
                                  </w:tcPr>
                                  <w:p w14:paraId="02B7E66D" w14:textId="77777777" w:rsidR="00923E91" w:rsidRDefault="00923E91" w:rsidP="008960CE">
                                    <w:r>
                                      <w:t>RNF3</w:t>
                                    </w:r>
                                  </w:p>
                                </w:tc>
                                <w:tc>
                                  <w:tcPr>
                                    <w:tcW w:w="850" w:type="dxa"/>
                                    <w:vAlign w:val="center"/>
                                    <w:tcPrChange w:id="627" w:author="Borja Gonzalez" w:date="2017-09-29T13:30:00Z">
                                      <w:tcPr>
                                        <w:tcW w:w="850" w:type="dxa"/>
                                        <w:vAlign w:val="center"/>
                                      </w:tcPr>
                                    </w:tcPrChange>
                                  </w:tcPr>
                                  <w:p w14:paraId="640F9606" w14:textId="77777777" w:rsidR="00923E91" w:rsidRDefault="00923E91" w:rsidP="008960CE">
                                    <w:r>
                                      <w:t>RNF4</w:t>
                                    </w:r>
                                  </w:p>
                                </w:tc>
                                <w:tc>
                                  <w:tcPr>
                                    <w:tcW w:w="841" w:type="dxa"/>
                                    <w:vAlign w:val="center"/>
                                    <w:tcPrChange w:id="628" w:author="Borja Gonzalez" w:date="2017-09-29T13:30:00Z">
                                      <w:tcPr>
                                        <w:tcW w:w="983" w:type="dxa"/>
                                        <w:vAlign w:val="center"/>
                                      </w:tcPr>
                                    </w:tcPrChange>
                                  </w:tcPr>
                                  <w:p w14:paraId="44FB4763" w14:textId="77777777" w:rsidR="00923E91" w:rsidRDefault="00923E91" w:rsidP="008960CE">
                                    <w:r>
                                      <w:t>RNF5</w:t>
                                    </w:r>
                                  </w:p>
                                </w:tc>
                              </w:tr>
                              <w:tr w:rsidR="00923E91" w14:paraId="6806A796" w14:textId="77777777" w:rsidTr="008960CE">
                                <w:trPr>
                                  <w:cantSplit/>
                                  <w:trHeight w:val="490"/>
                                  <w:trPrChange w:id="629" w:author="Borja Gonzalez" w:date="2017-09-29T13:30:00Z">
                                    <w:trPr>
                                      <w:cantSplit/>
                                      <w:trHeight w:val="490"/>
                                    </w:trPr>
                                  </w:trPrChange>
                                </w:trPr>
                                <w:tc>
                                  <w:tcPr>
                                    <w:tcW w:w="1074" w:type="dxa"/>
                                    <w:vAlign w:val="center"/>
                                    <w:tcPrChange w:id="630" w:author="Borja Gonzalez" w:date="2017-09-29T13:30:00Z">
                                      <w:tcPr>
                                        <w:tcW w:w="1074" w:type="dxa"/>
                                        <w:vAlign w:val="center"/>
                                      </w:tcPr>
                                    </w:tcPrChange>
                                  </w:tcPr>
                                  <w:p w14:paraId="36711C6E" w14:textId="77777777" w:rsidR="00923E91" w:rsidRDefault="00923E91" w:rsidP="008960CE">
                                    <w:r>
                                      <w:t>CU1</w:t>
                                    </w:r>
                                  </w:p>
                                </w:tc>
                                <w:tc>
                                  <w:tcPr>
                                    <w:tcW w:w="739" w:type="dxa"/>
                                    <w:vAlign w:val="center"/>
                                    <w:tcPrChange w:id="631" w:author="Borja Gonzalez" w:date="2017-09-29T13:30:00Z">
                                      <w:tcPr>
                                        <w:tcW w:w="739" w:type="dxa"/>
                                        <w:vAlign w:val="center"/>
                                      </w:tcPr>
                                    </w:tcPrChange>
                                  </w:tcPr>
                                  <w:p w14:paraId="2C5C7F8E"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32" w:author="Borja Gonzalez" w:date="2017-09-29T13:30:00Z">
                                      <w:tcPr>
                                        <w:tcW w:w="709" w:type="dxa"/>
                                        <w:vAlign w:val="center"/>
                                      </w:tcPr>
                                    </w:tcPrChange>
                                  </w:tcPr>
                                  <w:p w14:paraId="73962B05" w14:textId="77777777" w:rsidR="00923E91" w:rsidRDefault="00923E91" w:rsidP="008960CE">
                                    <w:pPr>
                                      <w:jc w:val="center"/>
                                    </w:pPr>
                                  </w:p>
                                </w:tc>
                                <w:tc>
                                  <w:tcPr>
                                    <w:tcW w:w="709" w:type="dxa"/>
                                    <w:vAlign w:val="center"/>
                                    <w:tcPrChange w:id="633" w:author="Borja Gonzalez" w:date="2017-09-29T13:30:00Z">
                                      <w:tcPr>
                                        <w:tcW w:w="709" w:type="dxa"/>
                                        <w:vAlign w:val="center"/>
                                      </w:tcPr>
                                    </w:tcPrChange>
                                  </w:tcPr>
                                  <w:p w14:paraId="62FD671C" w14:textId="77777777" w:rsidR="00923E91" w:rsidRDefault="00923E91" w:rsidP="008960CE">
                                    <w:pPr>
                                      <w:jc w:val="center"/>
                                    </w:pPr>
                                  </w:p>
                                </w:tc>
                                <w:tc>
                                  <w:tcPr>
                                    <w:tcW w:w="709" w:type="dxa"/>
                                    <w:vAlign w:val="center"/>
                                    <w:tcPrChange w:id="634" w:author="Borja Gonzalez" w:date="2017-09-29T13:30:00Z">
                                      <w:tcPr>
                                        <w:tcW w:w="709" w:type="dxa"/>
                                        <w:vAlign w:val="center"/>
                                      </w:tcPr>
                                    </w:tcPrChange>
                                  </w:tcPr>
                                  <w:p w14:paraId="2E698699" w14:textId="77777777" w:rsidR="00923E91" w:rsidRDefault="00923E91" w:rsidP="008960CE">
                                    <w:pPr>
                                      <w:jc w:val="center"/>
                                    </w:pPr>
                                  </w:p>
                                </w:tc>
                                <w:tc>
                                  <w:tcPr>
                                    <w:tcW w:w="708" w:type="dxa"/>
                                    <w:vAlign w:val="center"/>
                                    <w:tcPrChange w:id="635" w:author="Borja Gonzalez" w:date="2017-09-29T13:30:00Z">
                                      <w:tcPr>
                                        <w:tcW w:w="708" w:type="dxa"/>
                                        <w:vAlign w:val="center"/>
                                      </w:tcPr>
                                    </w:tcPrChange>
                                  </w:tcPr>
                                  <w:p w14:paraId="215D64DD" w14:textId="77777777" w:rsidR="00923E91" w:rsidRDefault="00923E91" w:rsidP="008960CE">
                                    <w:pPr>
                                      <w:jc w:val="center"/>
                                    </w:pPr>
                                  </w:p>
                                </w:tc>
                                <w:tc>
                                  <w:tcPr>
                                    <w:tcW w:w="709" w:type="dxa"/>
                                    <w:vAlign w:val="center"/>
                                    <w:tcPrChange w:id="636" w:author="Borja Gonzalez" w:date="2017-09-29T13:30:00Z">
                                      <w:tcPr>
                                        <w:tcW w:w="709" w:type="dxa"/>
                                        <w:vAlign w:val="center"/>
                                      </w:tcPr>
                                    </w:tcPrChange>
                                  </w:tcPr>
                                  <w:p w14:paraId="16F33E7D" w14:textId="77777777" w:rsidR="00923E91" w:rsidRDefault="00923E91" w:rsidP="008960CE">
                                    <w:pPr>
                                      <w:jc w:val="center"/>
                                    </w:pPr>
                                  </w:p>
                                </w:tc>
                                <w:tc>
                                  <w:tcPr>
                                    <w:tcW w:w="709" w:type="dxa"/>
                                    <w:vAlign w:val="center"/>
                                    <w:tcPrChange w:id="637" w:author="Borja Gonzalez" w:date="2017-09-29T13:30:00Z">
                                      <w:tcPr>
                                        <w:tcW w:w="709" w:type="dxa"/>
                                        <w:vAlign w:val="center"/>
                                      </w:tcPr>
                                    </w:tcPrChange>
                                  </w:tcPr>
                                  <w:p w14:paraId="0CB110D6" w14:textId="77777777" w:rsidR="00923E91" w:rsidRDefault="00923E91" w:rsidP="008960CE">
                                    <w:pPr>
                                      <w:jc w:val="center"/>
                                    </w:pPr>
                                  </w:p>
                                </w:tc>
                                <w:tc>
                                  <w:tcPr>
                                    <w:tcW w:w="709" w:type="dxa"/>
                                    <w:vAlign w:val="center"/>
                                    <w:tcPrChange w:id="638" w:author="Borja Gonzalez" w:date="2017-09-29T13:30:00Z">
                                      <w:tcPr>
                                        <w:tcW w:w="709" w:type="dxa"/>
                                        <w:vAlign w:val="center"/>
                                      </w:tcPr>
                                    </w:tcPrChange>
                                  </w:tcPr>
                                  <w:p w14:paraId="7FDFA9E5" w14:textId="77777777" w:rsidR="00923E91" w:rsidRDefault="00923E91" w:rsidP="008960CE">
                                    <w:pPr>
                                      <w:jc w:val="center"/>
                                    </w:pPr>
                                  </w:p>
                                </w:tc>
                                <w:tc>
                                  <w:tcPr>
                                    <w:tcW w:w="708" w:type="dxa"/>
                                    <w:vAlign w:val="center"/>
                                    <w:tcPrChange w:id="639" w:author="Borja Gonzalez" w:date="2017-09-29T13:30:00Z">
                                      <w:tcPr>
                                        <w:tcW w:w="708" w:type="dxa"/>
                                        <w:vAlign w:val="center"/>
                                      </w:tcPr>
                                    </w:tcPrChange>
                                  </w:tcPr>
                                  <w:p w14:paraId="4285B352" w14:textId="77777777" w:rsidR="00923E91" w:rsidRDefault="00923E91" w:rsidP="008960CE">
                                    <w:pPr>
                                      <w:jc w:val="center"/>
                                    </w:pPr>
                                  </w:p>
                                </w:tc>
                                <w:tc>
                                  <w:tcPr>
                                    <w:tcW w:w="851" w:type="dxa"/>
                                    <w:vAlign w:val="center"/>
                                    <w:tcPrChange w:id="640" w:author="Borja Gonzalez" w:date="2017-09-29T13:30:00Z">
                                      <w:tcPr>
                                        <w:tcW w:w="851" w:type="dxa"/>
                                        <w:vAlign w:val="center"/>
                                      </w:tcPr>
                                    </w:tcPrChange>
                                  </w:tcPr>
                                  <w:p w14:paraId="1E3D37D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641" w:author="Borja Gonzalez" w:date="2017-09-29T13:30:00Z">
                                      <w:tcPr>
                                        <w:tcW w:w="850" w:type="dxa"/>
                                        <w:vAlign w:val="center"/>
                                      </w:tcPr>
                                    </w:tcPrChange>
                                  </w:tcPr>
                                  <w:p w14:paraId="2D931D66" w14:textId="77777777" w:rsidR="00923E91" w:rsidRDefault="00923E91" w:rsidP="008960CE">
                                    <w:pPr>
                                      <w:jc w:val="center"/>
                                    </w:pPr>
                                  </w:p>
                                </w:tc>
                                <w:tc>
                                  <w:tcPr>
                                    <w:tcW w:w="851" w:type="dxa"/>
                                    <w:vAlign w:val="center"/>
                                    <w:tcPrChange w:id="642" w:author="Borja Gonzalez" w:date="2017-09-29T13:30:00Z">
                                      <w:tcPr>
                                        <w:tcW w:w="851" w:type="dxa"/>
                                        <w:vAlign w:val="center"/>
                                      </w:tcPr>
                                    </w:tcPrChange>
                                  </w:tcPr>
                                  <w:p w14:paraId="7FDBAF0A" w14:textId="77777777" w:rsidR="00923E91" w:rsidRDefault="00923E91" w:rsidP="008960CE">
                                    <w:pPr>
                                      <w:jc w:val="center"/>
                                    </w:pPr>
                                  </w:p>
                                </w:tc>
                                <w:tc>
                                  <w:tcPr>
                                    <w:tcW w:w="850" w:type="dxa"/>
                                    <w:vAlign w:val="center"/>
                                    <w:tcPrChange w:id="643" w:author="Borja Gonzalez" w:date="2017-09-29T13:30:00Z">
                                      <w:tcPr>
                                        <w:tcW w:w="850" w:type="dxa"/>
                                        <w:vAlign w:val="center"/>
                                      </w:tcPr>
                                    </w:tcPrChange>
                                  </w:tcPr>
                                  <w:p w14:paraId="29D6FC6F" w14:textId="77777777" w:rsidR="00923E91" w:rsidRDefault="00923E91" w:rsidP="008960CE">
                                    <w:pPr>
                                      <w:jc w:val="center"/>
                                    </w:pPr>
                                  </w:p>
                                </w:tc>
                                <w:tc>
                                  <w:tcPr>
                                    <w:tcW w:w="841" w:type="dxa"/>
                                    <w:vAlign w:val="center"/>
                                    <w:tcPrChange w:id="644" w:author="Borja Gonzalez" w:date="2017-09-29T13:30:00Z">
                                      <w:tcPr>
                                        <w:tcW w:w="983" w:type="dxa"/>
                                        <w:vAlign w:val="center"/>
                                      </w:tcPr>
                                    </w:tcPrChange>
                                  </w:tcPr>
                                  <w:p w14:paraId="379EF415" w14:textId="77777777" w:rsidR="00923E91" w:rsidRDefault="00923E91" w:rsidP="008960CE">
                                    <w:pPr>
                                      <w:jc w:val="center"/>
                                    </w:pPr>
                                  </w:p>
                                </w:tc>
                              </w:tr>
                              <w:tr w:rsidR="00923E91" w14:paraId="20D66B98" w14:textId="77777777" w:rsidTr="008960CE">
                                <w:trPr>
                                  <w:cantSplit/>
                                  <w:trHeight w:val="470"/>
                                  <w:trPrChange w:id="645" w:author="Borja Gonzalez" w:date="2017-09-29T13:30:00Z">
                                    <w:trPr>
                                      <w:cantSplit/>
                                      <w:trHeight w:val="470"/>
                                    </w:trPr>
                                  </w:trPrChange>
                                </w:trPr>
                                <w:tc>
                                  <w:tcPr>
                                    <w:tcW w:w="1074" w:type="dxa"/>
                                    <w:vAlign w:val="center"/>
                                    <w:tcPrChange w:id="646" w:author="Borja Gonzalez" w:date="2017-09-29T13:30:00Z">
                                      <w:tcPr>
                                        <w:tcW w:w="1074" w:type="dxa"/>
                                        <w:vAlign w:val="center"/>
                                      </w:tcPr>
                                    </w:tcPrChange>
                                  </w:tcPr>
                                  <w:p w14:paraId="62581D27" w14:textId="77777777" w:rsidR="00923E91" w:rsidRDefault="00923E91" w:rsidP="008960CE">
                                    <w:r>
                                      <w:t>CU2</w:t>
                                    </w:r>
                                  </w:p>
                                </w:tc>
                                <w:tc>
                                  <w:tcPr>
                                    <w:tcW w:w="739" w:type="dxa"/>
                                    <w:vAlign w:val="center"/>
                                    <w:tcPrChange w:id="647" w:author="Borja Gonzalez" w:date="2017-09-29T13:30:00Z">
                                      <w:tcPr>
                                        <w:tcW w:w="739" w:type="dxa"/>
                                        <w:vAlign w:val="center"/>
                                      </w:tcPr>
                                    </w:tcPrChange>
                                  </w:tcPr>
                                  <w:p w14:paraId="69633E14" w14:textId="77777777" w:rsidR="00923E91" w:rsidRDefault="00923E91" w:rsidP="008960CE">
                                    <w:pPr>
                                      <w:jc w:val="center"/>
                                    </w:pPr>
                                  </w:p>
                                </w:tc>
                                <w:tc>
                                  <w:tcPr>
                                    <w:tcW w:w="709" w:type="dxa"/>
                                    <w:vAlign w:val="center"/>
                                    <w:tcPrChange w:id="648" w:author="Borja Gonzalez" w:date="2017-09-29T13:30:00Z">
                                      <w:tcPr>
                                        <w:tcW w:w="709" w:type="dxa"/>
                                        <w:vAlign w:val="center"/>
                                      </w:tcPr>
                                    </w:tcPrChange>
                                  </w:tcPr>
                                  <w:p w14:paraId="1F51681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49" w:author="Borja Gonzalez" w:date="2017-09-29T13:30:00Z">
                                      <w:tcPr>
                                        <w:tcW w:w="709" w:type="dxa"/>
                                        <w:vAlign w:val="center"/>
                                      </w:tcPr>
                                    </w:tcPrChange>
                                  </w:tcPr>
                                  <w:p w14:paraId="111350F7" w14:textId="77777777" w:rsidR="00923E91" w:rsidRDefault="00923E91" w:rsidP="008960CE">
                                    <w:pPr>
                                      <w:jc w:val="center"/>
                                    </w:pPr>
                                  </w:p>
                                </w:tc>
                                <w:tc>
                                  <w:tcPr>
                                    <w:tcW w:w="709" w:type="dxa"/>
                                    <w:vAlign w:val="center"/>
                                    <w:tcPrChange w:id="650" w:author="Borja Gonzalez" w:date="2017-09-29T13:30:00Z">
                                      <w:tcPr>
                                        <w:tcW w:w="709" w:type="dxa"/>
                                        <w:vAlign w:val="center"/>
                                      </w:tcPr>
                                    </w:tcPrChange>
                                  </w:tcPr>
                                  <w:p w14:paraId="2D15CAF4" w14:textId="77777777" w:rsidR="00923E91" w:rsidRDefault="00923E91" w:rsidP="008960CE">
                                    <w:pPr>
                                      <w:jc w:val="center"/>
                                    </w:pPr>
                                  </w:p>
                                </w:tc>
                                <w:tc>
                                  <w:tcPr>
                                    <w:tcW w:w="708" w:type="dxa"/>
                                    <w:vAlign w:val="center"/>
                                    <w:tcPrChange w:id="651" w:author="Borja Gonzalez" w:date="2017-09-29T13:30:00Z">
                                      <w:tcPr>
                                        <w:tcW w:w="708" w:type="dxa"/>
                                        <w:vAlign w:val="center"/>
                                      </w:tcPr>
                                    </w:tcPrChange>
                                  </w:tcPr>
                                  <w:p w14:paraId="3817C776" w14:textId="77777777" w:rsidR="00923E91" w:rsidRDefault="00923E91" w:rsidP="008960CE">
                                    <w:pPr>
                                      <w:jc w:val="center"/>
                                    </w:pPr>
                                  </w:p>
                                </w:tc>
                                <w:tc>
                                  <w:tcPr>
                                    <w:tcW w:w="709" w:type="dxa"/>
                                    <w:vAlign w:val="center"/>
                                    <w:tcPrChange w:id="652" w:author="Borja Gonzalez" w:date="2017-09-29T13:30:00Z">
                                      <w:tcPr>
                                        <w:tcW w:w="709" w:type="dxa"/>
                                        <w:vAlign w:val="center"/>
                                      </w:tcPr>
                                    </w:tcPrChange>
                                  </w:tcPr>
                                  <w:p w14:paraId="034BC506" w14:textId="77777777" w:rsidR="00923E91" w:rsidRDefault="00923E91" w:rsidP="008960CE">
                                    <w:pPr>
                                      <w:jc w:val="center"/>
                                    </w:pPr>
                                  </w:p>
                                </w:tc>
                                <w:tc>
                                  <w:tcPr>
                                    <w:tcW w:w="709" w:type="dxa"/>
                                    <w:vAlign w:val="center"/>
                                    <w:tcPrChange w:id="653" w:author="Borja Gonzalez" w:date="2017-09-29T13:30:00Z">
                                      <w:tcPr>
                                        <w:tcW w:w="709" w:type="dxa"/>
                                        <w:vAlign w:val="center"/>
                                      </w:tcPr>
                                    </w:tcPrChange>
                                  </w:tcPr>
                                  <w:p w14:paraId="0CD231C7" w14:textId="77777777" w:rsidR="00923E91" w:rsidRDefault="00923E91" w:rsidP="008960CE">
                                    <w:pPr>
                                      <w:jc w:val="center"/>
                                    </w:pPr>
                                  </w:p>
                                </w:tc>
                                <w:tc>
                                  <w:tcPr>
                                    <w:tcW w:w="709" w:type="dxa"/>
                                    <w:vAlign w:val="center"/>
                                    <w:tcPrChange w:id="654" w:author="Borja Gonzalez" w:date="2017-09-29T13:30:00Z">
                                      <w:tcPr>
                                        <w:tcW w:w="709" w:type="dxa"/>
                                        <w:vAlign w:val="center"/>
                                      </w:tcPr>
                                    </w:tcPrChange>
                                  </w:tcPr>
                                  <w:p w14:paraId="76CC546B" w14:textId="77777777" w:rsidR="00923E91" w:rsidRDefault="00923E91" w:rsidP="008960CE">
                                    <w:pPr>
                                      <w:jc w:val="center"/>
                                    </w:pPr>
                                  </w:p>
                                </w:tc>
                                <w:tc>
                                  <w:tcPr>
                                    <w:tcW w:w="708" w:type="dxa"/>
                                    <w:vAlign w:val="center"/>
                                    <w:tcPrChange w:id="655" w:author="Borja Gonzalez" w:date="2017-09-29T13:30:00Z">
                                      <w:tcPr>
                                        <w:tcW w:w="708" w:type="dxa"/>
                                        <w:vAlign w:val="center"/>
                                      </w:tcPr>
                                    </w:tcPrChange>
                                  </w:tcPr>
                                  <w:p w14:paraId="17CF7564" w14:textId="77777777" w:rsidR="00923E91" w:rsidRDefault="00923E91" w:rsidP="008960CE">
                                    <w:pPr>
                                      <w:jc w:val="center"/>
                                    </w:pPr>
                                  </w:p>
                                </w:tc>
                                <w:tc>
                                  <w:tcPr>
                                    <w:tcW w:w="851" w:type="dxa"/>
                                    <w:vAlign w:val="center"/>
                                    <w:tcPrChange w:id="656" w:author="Borja Gonzalez" w:date="2017-09-29T13:30:00Z">
                                      <w:tcPr>
                                        <w:tcW w:w="851" w:type="dxa"/>
                                        <w:vAlign w:val="center"/>
                                      </w:tcPr>
                                    </w:tcPrChange>
                                  </w:tcPr>
                                  <w:p w14:paraId="0CD73082" w14:textId="77777777" w:rsidR="00923E91" w:rsidRDefault="00923E91" w:rsidP="008960CE">
                                    <w:pPr>
                                      <w:jc w:val="center"/>
                                    </w:pPr>
                                  </w:p>
                                </w:tc>
                                <w:tc>
                                  <w:tcPr>
                                    <w:tcW w:w="850" w:type="dxa"/>
                                    <w:vAlign w:val="center"/>
                                    <w:tcPrChange w:id="657" w:author="Borja Gonzalez" w:date="2017-09-29T13:30:00Z">
                                      <w:tcPr>
                                        <w:tcW w:w="850" w:type="dxa"/>
                                        <w:vAlign w:val="center"/>
                                      </w:tcPr>
                                    </w:tcPrChange>
                                  </w:tcPr>
                                  <w:p w14:paraId="366CA107" w14:textId="77777777" w:rsidR="00923E91" w:rsidRDefault="00923E91" w:rsidP="008960CE">
                                    <w:pPr>
                                      <w:jc w:val="center"/>
                                    </w:pPr>
                                  </w:p>
                                </w:tc>
                                <w:tc>
                                  <w:tcPr>
                                    <w:tcW w:w="851" w:type="dxa"/>
                                    <w:vAlign w:val="center"/>
                                    <w:tcPrChange w:id="658" w:author="Borja Gonzalez" w:date="2017-09-29T13:30:00Z">
                                      <w:tcPr>
                                        <w:tcW w:w="851" w:type="dxa"/>
                                        <w:vAlign w:val="center"/>
                                      </w:tcPr>
                                    </w:tcPrChange>
                                  </w:tcPr>
                                  <w:p w14:paraId="006A4D0F" w14:textId="77777777" w:rsidR="00923E91" w:rsidRDefault="00923E91" w:rsidP="008960CE">
                                    <w:pPr>
                                      <w:jc w:val="center"/>
                                    </w:pPr>
                                  </w:p>
                                </w:tc>
                                <w:tc>
                                  <w:tcPr>
                                    <w:tcW w:w="850" w:type="dxa"/>
                                    <w:vAlign w:val="center"/>
                                    <w:tcPrChange w:id="659" w:author="Borja Gonzalez" w:date="2017-09-29T13:30:00Z">
                                      <w:tcPr>
                                        <w:tcW w:w="850" w:type="dxa"/>
                                        <w:vAlign w:val="center"/>
                                      </w:tcPr>
                                    </w:tcPrChange>
                                  </w:tcPr>
                                  <w:p w14:paraId="091ADED1" w14:textId="77777777" w:rsidR="00923E91" w:rsidRDefault="00923E91" w:rsidP="008960CE">
                                    <w:pPr>
                                      <w:jc w:val="center"/>
                                    </w:pPr>
                                  </w:p>
                                </w:tc>
                                <w:tc>
                                  <w:tcPr>
                                    <w:tcW w:w="841" w:type="dxa"/>
                                    <w:vAlign w:val="center"/>
                                    <w:tcPrChange w:id="660" w:author="Borja Gonzalez" w:date="2017-09-29T13:30:00Z">
                                      <w:tcPr>
                                        <w:tcW w:w="983" w:type="dxa"/>
                                        <w:vAlign w:val="center"/>
                                      </w:tcPr>
                                    </w:tcPrChange>
                                  </w:tcPr>
                                  <w:p w14:paraId="66E2AB67" w14:textId="77777777" w:rsidR="00923E91" w:rsidRDefault="00923E91" w:rsidP="008960CE">
                                    <w:pPr>
                                      <w:jc w:val="center"/>
                                    </w:pPr>
                                  </w:p>
                                </w:tc>
                              </w:tr>
                              <w:tr w:rsidR="00923E91" w14:paraId="3F9082BF" w14:textId="77777777" w:rsidTr="008960CE">
                                <w:trPr>
                                  <w:cantSplit/>
                                  <w:trHeight w:val="490"/>
                                  <w:trPrChange w:id="661" w:author="Borja Gonzalez" w:date="2017-09-29T13:30:00Z">
                                    <w:trPr>
                                      <w:cantSplit/>
                                      <w:trHeight w:val="490"/>
                                    </w:trPr>
                                  </w:trPrChange>
                                </w:trPr>
                                <w:tc>
                                  <w:tcPr>
                                    <w:tcW w:w="1074" w:type="dxa"/>
                                    <w:vAlign w:val="center"/>
                                    <w:tcPrChange w:id="662" w:author="Borja Gonzalez" w:date="2017-09-29T13:30:00Z">
                                      <w:tcPr>
                                        <w:tcW w:w="1074" w:type="dxa"/>
                                        <w:vAlign w:val="center"/>
                                      </w:tcPr>
                                    </w:tcPrChange>
                                  </w:tcPr>
                                  <w:p w14:paraId="5CEA67DB" w14:textId="77777777" w:rsidR="00923E91" w:rsidRDefault="00923E91" w:rsidP="008960CE">
                                    <w:r>
                                      <w:t>CU3</w:t>
                                    </w:r>
                                  </w:p>
                                </w:tc>
                                <w:tc>
                                  <w:tcPr>
                                    <w:tcW w:w="739" w:type="dxa"/>
                                    <w:vAlign w:val="center"/>
                                    <w:tcPrChange w:id="663" w:author="Borja Gonzalez" w:date="2017-09-29T13:30:00Z">
                                      <w:tcPr>
                                        <w:tcW w:w="739" w:type="dxa"/>
                                        <w:vAlign w:val="center"/>
                                      </w:tcPr>
                                    </w:tcPrChange>
                                  </w:tcPr>
                                  <w:p w14:paraId="279F1AE5" w14:textId="77777777" w:rsidR="00923E91" w:rsidRDefault="00923E91" w:rsidP="008960CE">
                                    <w:pPr>
                                      <w:jc w:val="center"/>
                                    </w:pPr>
                                  </w:p>
                                </w:tc>
                                <w:tc>
                                  <w:tcPr>
                                    <w:tcW w:w="709" w:type="dxa"/>
                                    <w:vAlign w:val="center"/>
                                    <w:tcPrChange w:id="664" w:author="Borja Gonzalez" w:date="2017-09-29T13:30:00Z">
                                      <w:tcPr>
                                        <w:tcW w:w="709" w:type="dxa"/>
                                        <w:vAlign w:val="center"/>
                                      </w:tcPr>
                                    </w:tcPrChange>
                                  </w:tcPr>
                                  <w:p w14:paraId="1DD790F8" w14:textId="77777777" w:rsidR="00923E91" w:rsidRDefault="00923E91" w:rsidP="008960CE">
                                    <w:pPr>
                                      <w:jc w:val="center"/>
                                    </w:pPr>
                                  </w:p>
                                </w:tc>
                                <w:tc>
                                  <w:tcPr>
                                    <w:tcW w:w="709" w:type="dxa"/>
                                    <w:vAlign w:val="center"/>
                                    <w:tcPrChange w:id="665" w:author="Borja Gonzalez" w:date="2017-09-29T13:30:00Z">
                                      <w:tcPr>
                                        <w:tcW w:w="709" w:type="dxa"/>
                                        <w:vAlign w:val="center"/>
                                      </w:tcPr>
                                    </w:tcPrChange>
                                  </w:tcPr>
                                  <w:p w14:paraId="71E1426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666" w:author="Borja Gonzalez" w:date="2017-09-29T13:30:00Z">
                                      <w:tcPr>
                                        <w:tcW w:w="709" w:type="dxa"/>
                                        <w:vAlign w:val="center"/>
                                      </w:tcPr>
                                    </w:tcPrChange>
                                  </w:tcPr>
                                  <w:p w14:paraId="69BD27C2" w14:textId="77777777" w:rsidR="00923E91" w:rsidRDefault="00923E91" w:rsidP="008960CE">
                                    <w:pPr>
                                      <w:jc w:val="center"/>
                                    </w:pPr>
                                  </w:p>
                                </w:tc>
                                <w:tc>
                                  <w:tcPr>
                                    <w:tcW w:w="708" w:type="dxa"/>
                                    <w:vAlign w:val="center"/>
                                    <w:tcPrChange w:id="667" w:author="Borja Gonzalez" w:date="2017-09-29T13:30:00Z">
                                      <w:tcPr>
                                        <w:tcW w:w="708" w:type="dxa"/>
                                        <w:vAlign w:val="center"/>
                                      </w:tcPr>
                                    </w:tcPrChange>
                                  </w:tcPr>
                                  <w:p w14:paraId="18AB1C1D" w14:textId="77777777" w:rsidR="00923E91" w:rsidRDefault="00923E91" w:rsidP="008960CE">
                                    <w:pPr>
                                      <w:jc w:val="center"/>
                                    </w:pPr>
                                  </w:p>
                                </w:tc>
                                <w:tc>
                                  <w:tcPr>
                                    <w:tcW w:w="709" w:type="dxa"/>
                                    <w:vAlign w:val="center"/>
                                    <w:tcPrChange w:id="668" w:author="Borja Gonzalez" w:date="2017-09-29T13:30:00Z">
                                      <w:tcPr>
                                        <w:tcW w:w="709" w:type="dxa"/>
                                        <w:vAlign w:val="center"/>
                                      </w:tcPr>
                                    </w:tcPrChange>
                                  </w:tcPr>
                                  <w:p w14:paraId="776247D1" w14:textId="77777777" w:rsidR="00923E91" w:rsidRDefault="00923E91" w:rsidP="008960CE">
                                    <w:pPr>
                                      <w:jc w:val="center"/>
                                    </w:pPr>
                                  </w:p>
                                </w:tc>
                                <w:tc>
                                  <w:tcPr>
                                    <w:tcW w:w="709" w:type="dxa"/>
                                    <w:vAlign w:val="center"/>
                                    <w:tcPrChange w:id="669" w:author="Borja Gonzalez" w:date="2017-09-29T13:30:00Z">
                                      <w:tcPr>
                                        <w:tcW w:w="709" w:type="dxa"/>
                                        <w:vAlign w:val="center"/>
                                      </w:tcPr>
                                    </w:tcPrChange>
                                  </w:tcPr>
                                  <w:p w14:paraId="106A217A" w14:textId="77777777" w:rsidR="00923E91" w:rsidRDefault="00923E91" w:rsidP="008960CE">
                                    <w:pPr>
                                      <w:jc w:val="center"/>
                                    </w:pPr>
                                  </w:p>
                                </w:tc>
                                <w:tc>
                                  <w:tcPr>
                                    <w:tcW w:w="709" w:type="dxa"/>
                                    <w:vAlign w:val="center"/>
                                    <w:tcPrChange w:id="670" w:author="Borja Gonzalez" w:date="2017-09-29T13:30:00Z">
                                      <w:tcPr>
                                        <w:tcW w:w="709" w:type="dxa"/>
                                        <w:vAlign w:val="center"/>
                                      </w:tcPr>
                                    </w:tcPrChange>
                                  </w:tcPr>
                                  <w:p w14:paraId="5293053C" w14:textId="77777777" w:rsidR="00923E91" w:rsidRDefault="00923E91" w:rsidP="008960CE">
                                    <w:pPr>
                                      <w:jc w:val="center"/>
                                    </w:pPr>
                                  </w:p>
                                </w:tc>
                                <w:tc>
                                  <w:tcPr>
                                    <w:tcW w:w="708" w:type="dxa"/>
                                    <w:vAlign w:val="center"/>
                                    <w:tcPrChange w:id="671" w:author="Borja Gonzalez" w:date="2017-09-29T13:30:00Z">
                                      <w:tcPr>
                                        <w:tcW w:w="708" w:type="dxa"/>
                                        <w:vAlign w:val="center"/>
                                      </w:tcPr>
                                    </w:tcPrChange>
                                  </w:tcPr>
                                  <w:p w14:paraId="6D3CA650" w14:textId="77777777" w:rsidR="00923E91" w:rsidRDefault="00923E91" w:rsidP="008960CE">
                                    <w:pPr>
                                      <w:jc w:val="center"/>
                                    </w:pPr>
                                  </w:p>
                                </w:tc>
                                <w:tc>
                                  <w:tcPr>
                                    <w:tcW w:w="851" w:type="dxa"/>
                                    <w:vAlign w:val="center"/>
                                    <w:tcPrChange w:id="672" w:author="Borja Gonzalez" w:date="2017-09-29T13:30:00Z">
                                      <w:tcPr>
                                        <w:tcW w:w="851" w:type="dxa"/>
                                        <w:vAlign w:val="center"/>
                                      </w:tcPr>
                                    </w:tcPrChange>
                                  </w:tcPr>
                                  <w:p w14:paraId="4AC52AE5" w14:textId="77777777" w:rsidR="00923E91" w:rsidRDefault="00923E91" w:rsidP="008960CE">
                                    <w:pPr>
                                      <w:jc w:val="center"/>
                                    </w:pPr>
                                  </w:p>
                                </w:tc>
                                <w:tc>
                                  <w:tcPr>
                                    <w:tcW w:w="850" w:type="dxa"/>
                                    <w:vAlign w:val="center"/>
                                    <w:tcPrChange w:id="673" w:author="Borja Gonzalez" w:date="2017-09-29T13:30:00Z">
                                      <w:tcPr>
                                        <w:tcW w:w="850" w:type="dxa"/>
                                        <w:vAlign w:val="center"/>
                                      </w:tcPr>
                                    </w:tcPrChange>
                                  </w:tcPr>
                                  <w:p w14:paraId="090B7953" w14:textId="77777777" w:rsidR="00923E91" w:rsidRDefault="00923E91" w:rsidP="008960CE">
                                    <w:pPr>
                                      <w:jc w:val="center"/>
                                    </w:pPr>
                                  </w:p>
                                </w:tc>
                                <w:tc>
                                  <w:tcPr>
                                    <w:tcW w:w="851" w:type="dxa"/>
                                    <w:vAlign w:val="center"/>
                                    <w:tcPrChange w:id="674" w:author="Borja Gonzalez" w:date="2017-09-29T13:30:00Z">
                                      <w:tcPr>
                                        <w:tcW w:w="851" w:type="dxa"/>
                                        <w:vAlign w:val="center"/>
                                      </w:tcPr>
                                    </w:tcPrChange>
                                  </w:tcPr>
                                  <w:p w14:paraId="183A085F" w14:textId="77777777" w:rsidR="00923E91" w:rsidRDefault="00923E91" w:rsidP="008960CE">
                                    <w:pPr>
                                      <w:jc w:val="center"/>
                                    </w:pPr>
                                  </w:p>
                                </w:tc>
                                <w:tc>
                                  <w:tcPr>
                                    <w:tcW w:w="850" w:type="dxa"/>
                                    <w:vAlign w:val="center"/>
                                    <w:tcPrChange w:id="675" w:author="Borja Gonzalez" w:date="2017-09-29T13:30:00Z">
                                      <w:tcPr>
                                        <w:tcW w:w="850" w:type="dxa"/>
                                        <w:vAlign w:val="center"/>
                                      </w:tcPr>
                                    </w:tcPrChange>
                                  </w:tcPr>
                                  <w:p w14:paraId="055FE63A"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76" w:author="Borja Gonzalez" w:date="2017-09-29T13:30:00Z">
                                      <w:tcPr>
                                        <w:tcW w:w="983" w:type="dxa"/>
                                        <w:vAlign w:val="center"/>
                                      </w:tcPr>
                                    </w:tcPrChange>
                                  </w:tcPr>
                                  <w:p w14:paraId="4B0FFE0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FD7F8EB" w14:textId="77777777" w:rsidTr="008960CE">
                                <w:trPr>
                                  <w:cantSplit/>
                                  <w:trHeight w:val="470"/>
                                  <w:trPrChange w:id="677" w:author="Borja Gonzalez" w:date="2017-09-29T13:30:00Z">
                                    <w:trPr>
                                      <w:cantSplit/>
                                      <w:trHeight w:val="470"/>
                                    </w:trPr>
                                  </w:trPrChange>
                                </w:trPr>
                                <w:tc>
                                  <w:tcPr>
                                    <w:tcW w:w="1074" w:type="dxa"/>
                                    <w:vAlign w:val="center"/>
                                    <w:tcPrChange w:id="678" w:author="Borja Gonzalez" w:date="2017-09-29T13:30:00Z">
                                      <w:tcPr>
                                        <w:tcW w:w="1074" w:type="dxa"/>
                                        <w:vAlign w:val="center"/>
                                      </w:tcPr>
                                    </w:tcPrChange>
                                  </w:tcPr>
                                  <w:p w14:paraId="25F4A212" w14:textId="77777777" w:rsidR="00923E91" w:rsidRDefault="00923E91" w:rsidP="008960CE">
                                    <w:r>
                                      <w:t>CU4</w:t>
                                    </w:r>
                                  </w:p>
                                </w:tc>
                                <w:tc>
                                  <w:tcPr>
                                    <w:tcW w:w="739" w:type="dxa"/>
                                    <w:vAlign w:val="center"/>
                                    <w:tcPrChange w:id="679" w:author="Borja Gonzalez" w:date="2017-09-29T13:30:00Z">
                                      <w:tcPr>
                                        <w:tcW w:w="739" w:type="dxa"/>
                                        <w:vAlign w:val="center"/>
                                      </w:tcPr>
                                    </w:tcPrChange>
                                  </w:tcPr>
                                  <w:p w14:paraId="34FA475C" w14:textId="77777777" w:rsidR="00923E91" w:rsidRDefault="00923E91" w:rsidP="008960CE">
                                    <w:pPr>
                                      <w:jc w:val="center"/>
                                    </w:pPr>
                                  </w:p>
                                </w:tc>
                                <w:tc>
                                  <w:tcPr>
                                    <w:tcW w:w="709" w:type="dxa"/>
                                    <w:vAlign w:val="center"/>
                                    <w:tcPrChange w:id="680" w:author="Borja Gonzalez" w:date="2017-09-29T13:30:00Z">
                                      <w:tcPr>
                                        <w:tcW w:w="709" w:type="dxa"/>
                                        <w:vAlign w:val="center"/>
                                      </w:tcPr>
                                    </w:tcPrChange>
                                  </w:tcPr>
                                  <w:p w14:paraId="00905E75" w14:textId="77777777" w:rsidR="00923E91" w:rsidRDefault="00923E91" w:rsidP="008960CE">
                                    <w:pPr>
                                      <w:jc w:val="center"/>
                                    </w:pPr>
                                  </w:p>
                                </w:tc>
                                <w:tc>
                                  <w:tcPr>
                                    <w:tcW w:w="709" w:type="dxa"/>
                                    <w:vAlign w:val="center"/>
                                    <w:tcPrChange w:id="681" w:author="Borja Gonzalez" w:date="2017-09-29T13:30:00Z">
                                      <w:tcPr>
                                        <w:tcW w:w="709" w:type="dxa"/>
                                        <w:vAlign w:val="center"/>
                                      </w:tcPr>
                                    </w:tcPrChange>
                                  </w:tcPr>
                                  <w:p w14:paraId="3D844D4D" w14:textId="77777777" w:rsidR="00923E91" w:rsidRDefault="00923E91" w:rsidP="008960CE">
                                    <w:pPr>
                                      <w:jc w:val="center"/>
                                    </w:pPr>
                                  </w:p>
                                </w:tc>
                                <w:tc>
                                  <w:tcPr>
                                    <w:tcW w:w="709" w:type="dxa"/>
                                    <w:vAlign w:val="center"/>
                                    <w:tcPrChange w:id="682" w:author="Borja Gonzalez" w:date="2017-09-29T13:30:00Z">
                                      <w:tcPr>
                                        <w:tcW w:w="709" w:type="dxa"/>
                                        <w:vAlign w:val="center"/>
                                      </w:tcPr>
                                    </w:tcPrChange>
                                  </w:tcPr>
                                  <w:p w14:paraId="17964F8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683" w:author="Borja Gonzalez" w:date="2017-09-29T13:30:00Z">
                                      <w:tcPr>
                                        <w:tcW w:w="708" w:type="dxa"/>
                                        <w:vAlign w:val="center"/>
                                      </w:tcPr>
                                    </w:tcPrChange>
                                  </w:tcPr>
                                  <w:p w14:paraId="7C76AB96" w14:textId="77777777" w:rsidR="00923E91" w:rsidRDefault="00923E91" w:rsidP="008960CE">
                                    <w:pPr>
                                      <w:jc w:val="center"/>
                                    </w:pPr>
                                  </w:p>
                                </w:tc>
                                <w:tc>
                                  <w:tcPr>
                                    <w:tcW w:w="709" w:type="dxa"/>
                                    <w:vAlign w:val="center"/>
                                    <w:tcPrChange w:id="684" w:author="Borja Gonzalez" w:date="2017-09-29T13:30:00Z">
                                      <w:tcPr>
                                        <w:tcW w:w="709" w:type="dxa"/>
                                        <w:vAlign w:val="center"/>
                                      </w:tcPr>
                                    </w:tcPrChange>
                                  </w:tcPr>
                                  <w:p w14:paraId="6FA191C0" w14:textId="77777777" w:rsidR="00923E91" w:rsidRDefault="00923E91" w:rsidP="008960CE">
                                    <w:pPr>
                                      <w:jc w:val="center"/>
                                    </w:pPr>
                                  </w:p>
                                </w:tc>
                                <w:tc>
                                  <w:tcPr>
                                    <w:tcW w:w="709" w:type="dxa"/>
                                    <w:vAlign w:val="center"/>
                                    <w:tcPrChange w:id="685" w:author="Borja Gonzalez" w:date="2017-09-29T13:30:00Z">
                                      <w:tcPr>
                                        <w:tcW w:w="709" w:type="dxa"/>
                                        <w:vAlign w:val="center"/>
                                      </w:tcPr>
                                    </w:tcPrChange>
                                  </w:tcPr>
                                  <w:p w14:paraId="2461611F" w14:textId="77777777" w:rsidR="00923E91" w:rsidRDefault="00923E91" w:rsidP="008960CE">
                                    <w:pPr>
                                      <w:jc w:val="center"/>
                                    </w:pPr>
                                  </w:p>
                                </w:tc>
                                <w:tc>
                                  <w:tcPr>
                                    <w:tcW w:w="709" w:type="dxa"/>
                                    <w:vAlign w:val="center"/>
                                    <w:tcPrChange w:id="686" w:author="Borja Gonzalez" w:date="2017-09-29T13:30:00Z">
                                      <w:tcPr>
                                        <w:tcW w:w="709" w:type="dxa"/>
                                        <w:vAlign w:val="center"/>
                                      </w:tcPr>
                                    </w:tcPrChange>
                                  </w:tcPr>
                                  <w:p w14:paraId="46D7AB2B" w14:textId="77777777" w:rsidR="00923E91" w:rsidRDefault="00923E91" w:rsidP="008960CE">
                                    <w:pPr>
                                      <w:jc w:val="center"/>
                                    </w:pPr>
                                  </w:p>
                                </w:tc>
                                <w:tc>
                                  <w:tcPr>
                                    <w:tcW w:w="708" w:type="dxa"/>
                                    <w:vAlign w:val="center"/>
                                    <w:tcPrChange w:id="687" w:author="Borja Gonzalez" w:date="2017-09-29T13:30:00Z">
                                      <w:tcPr>
                                        <w:tcW w:w="708" w:type="dxa"/>
                                        <w:vAlign w:val="center"/>
                                      </w:tcPr>
                                    </w:tcPrChange>
                                  </w:tcPr>
                                  <w:p w14:paraId="5ACE6058" w14:textId="77777777" w:rsidR="00923E91" w:rsidRDefault="00923E91" w:rsidP="008960CE">
                                    <w:pPr>
                                      <w:jc w:val="center"/>
                                    </w:pPr>
                                  </w:p>
                                </w:tc>
                                <w:tc>
                                  <w:tcPr>
                                    <w:tcW w:w="851" w:type="dxa"/>
                                    <w:vAlign w:val="center"/>
                                    <w:tcPrChange w:id="688" w:author="Borja Gonzalez" w:date="2017-09-29T13:30:00Z">
                                      <w:tcPr>
                                        <w:tcW w:w="851" w:type="dxa"/>
                                        <w:vAlign w:val="center"/>
                                      </w:tcPr>
                                    </w:tcPrChange>
                                  </w:tcPr>
                                  <w:p w14:paraId="3A52F400" w14:textId="77777777" w:rsidR="00923E91" w:rsidRDefault="00923E91" w:rsidP="008960CE">
                                    <w:pPr>
                                      <w:jc w:val="center"/>
                                    </w:pPr>
                                  </w:p>
                                </w:tc>
                                <w:tc>
                                  <w:tcPr>
                                    <w:tcW w:w="850" w:type="dxa"/>
                                    <w:vAlign w:val="center"/>
                                    <w:tcPrChange w:id="689" w:author="Borja Gonzalez" w:date="2017-09-29T13:30:00Z">
                                      <w:tcPr>
                                        <w:tcW w:w="850" w:type="dxa"/>
                                        <w:vAlign w:val="center"/>
                                      </w:tcPr>
                                    </w:tcPrChange>
                                  </w:tcPr>
                                  <w:p w14:paraId="1B676A49" w14:textId="77777777" w:rsidR="00923E91" w:rsidRDefault="00923E91" w:rsidP="008960CE">
                                    <w:pPr>
                                      <w:jc w:val="center"/>
                                    </w:pPr>
                                  </w:p>
                                </w:tc>
                                <w:tc>
                                  <w:tcPr>
                                    <w:tcW w:w="851" w:type="dxa"/>
                                    <w:vAlign w:val="center"/>
                                    <w:tcPrChange w:id="690" w:author="Borja Gonzalez" w:date="2017-09-29T13:30:00Z">
                                      <w:tcPr>
                                        <w:tcW w:w="851" w:type="dxa"/>
                                        <w:vAlign w:val="center"/>
                                      </w:tcPr>
                                    </w:tcPrChange>
                                  </w:tcPr>
                                  <w:p w14:paraId="69653487" w14:textId="77777777" w:rsidR="00923E91" w:rsidRDefault="00923E91" w:rsidP="008960CE">
                                    <w:pPr>
                                      <w:jc w:val="center"/>
                                    </w:pPr>
                                  </w:p>
                                </w:tc>
                                <w:tc>
                                  <w:tcPr>
                                    <w:tcW w:w="850" w:type="dxa"/>
                                    <w:vAlign w:val="center"/>
                                    <w:tcPrChange w:id="691" w:author="Borja Gonzalez" w:date="2017-09-29T13:30:00Z">
                                      <w:tcPr>
                                        <w:tcW w:w="850" w:type="dxa"/>
                                        <w:vAlign w:val="center"/>
                                      </w:tcPr>
                                    </w:tcPrChange>
                                  </w:tcPr>
                                  <w:p w14:paraId="6A9D203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692" w:author="Borja Gonzalez" w:date="2017-09-29T13:30:00Z">
                                      <w:tcPr>
                                        <w:tcW w:w="983" w:type="dxa"/>
                                        <w:vAlign w:val="center"/>
                                      </w:tcPr>
                                    </w:tcPrChange>
                                  </w:tcPr>
                                  <w:p w14:paraId="28E9E3E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BC29B34" w14:textId="77777777" w:rsidTr="008960CE">
                                <w:trPr>
                                  <w:cantSplit/>
                                  <w:trHeight w:val="490"/>
                                  <w:trPrChange w:id="693" w:author="Borja Gonzalez" w:date="2017-09-29T13:30:00Z">
                                    <w:trPr>
                                      <w:cantSplit/>
                                      <w:trHeight w:val="490"/>
                                    </w:trPr>
                                  </w:trPrChange>
                                </w:trPr>
                                <w:tc>
                                  <w:tcPr>
                                    <w:tcW w:w="1074" w:type="dxa"/>
                                    <w:vAlign w:val="center"/>
                                    <w:tcPrChange w:id="694" w:author="Borja Gonzalez" w:date="2017-09-29T13:30:00Z">
                                      <w:tcPr>
                                        <w:tcW w:w="1074" w:type="dxa"/>
                                        <w:vAlign w:val="center"/>
                                      </w:tcPr>
                                    </w:tcPrChange>
                                  </w:tcPr>
                                  <w:p w14:paraId="0B752278" w14:textId="77777777" w:rsidR="00923E91" w:rsidRDefault="00923E91" w:rsidP="008960CE">
                                    <w:r>
                                      <w:t>CU5</w:t>
                                    </w:r>
                                  </w:p>
                                </w:tc>
                                <w:tc>
                                  <w:tcPr>
                                    <w:tcW w:w="739" w:type="dxa"/>
                                    <w:vAlign w:val="center"/>
                                    <w:tcPrChange w:id="695" w:author="Borja Gonzalez" w:date="2017-09-29T13:30:00Z">
                                      <w:tcPr>
                                        <w:tcW w:w="739" w:type="dxa"/>
                                        <w:vAlign w:val="center"/>
                                      </w:tcPr>
                                    </w:tcPrChange>
                                  </w:tcPr>
                                  <w:p w14:paraId="27B819EE" w14:textId="77777777" w:rsidR="00923E91" w:rsidRDefault="00923E91" w:rsidP="008960CE">
                                    <w:pPr>
                                      <w:jc w:val="center"/>
                                    </w:pPr>
                                  </w:p>
                                </w:tc>
                                <w:tc>
                                  <w:tcPr>
                                    <w:tcW w:w="709" w:type="dxa"/>
                                    <w:vAlign w:val="center"/>
                                    <w:tcPrChange w:id="696" w:author="Borja Gonzalez" w:date="2017-09-29T13:30:00Z">
                                      <w:tcPr>
                                        <w:tcW w:w="709" w:type="dxa"/>
                                        <w:vAlign w:val="center"/>
                                      </w:tcPr>
                                    </w:tcPrChange>
                                  </w:tcPr>
                                  <w:p w14:paraId="5CC78C1C" w14:textId="77777777" w:rsidR="00923E91" w:rsidRDefault="00923E91" w:rsidP="008960CE">
                                    <w:pPr>
                                      <w:jc w:val="center"/>
                                    </w:pPr>
                                  </w:p>
                                </w:tc>
                                <w:tc>
                                  <w:tcPr>
                                    <w:tcW w:w="709" w:type="dxa"/>
                                    <w:vAlign w:val="center"/>
                                    <w:tcPrChange w:id="697" w:author="Borja Gonzalez" w:date="2017-09-29T13:30:00Z">
                                      <w:tcPr>
                                        <w:tcW w:w="709" w:type="dxa"/>
                                        <w:vAlign w:val="center"/>
                                      </w:tcPr>
                                    </w:tcPrChange>
                                  </w:tcPr>
                                  <w:p w14:paraId="6E570767" w14:textId="77777777" w:rsidR="00923E91" w:rsidRDefault="00923E91" w:rsidP="008960CE">
                                    <w:pPr>
                                      <w:jc w:val="center"/>
                                    </w:pPr>
                                  </w:p>
                                </w:tc>
                                <w:tc>
                                  <w:tcPr>
                                    <w:tcW w:w="709" w:type="dxa"/>
                                    <w:vAlign w:val="center"/>
                                    <w:tcPrChange w:id="698" w:author="Borja Gonzalez" w:date="2017-09-29T13:30:00Z">
                                      <w:tcPr>
                                        <w:tcW w:w="709" w:type="dxa"/>
                                        <w:vAlign w:val="center"/>
                                      </w:tcPr>
                                    </w:tcPrChange>
                                  </w:tcPr>
                                  <w:p w14:paraId="1BC3F694" w14:textId="77777777" w:rsidR="00923E91" w:rsidRDefault="00923E91" w:rsidP="008960CE">
                                    <w:pPr>
                                      <w:jc w:val="center"/>
                                    </w:pPr>
                                  </w:p>
                                </w:tc>
                                <w:tc>
                                  <w:tcPr>
                                    <w:tcW w:w="708" w:type="dxa"/>
                                    <w:vAlign w:val="center"/>
                                    <w:tcPrChange w:id="699" w:author="Borja Gonzalez" w:date="2017-09-29T13:30:00Z">
                                      <w:tcPr>
                                        <w:tcW w:w="708" w:type="dxa"/>
                                        <w:vAlign w:val="center"/>
                                      </w:tcPr>
                                    </w:tcPrChange>
                                  </w:tcPr>
                                  <w:p w14:paraId="47D73E7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00" w:author="Borja Gonzalez" w:date="2017-09-29T13:30:00Z">
                                      <w:tcPr>
                                        <w:tcW w:w="709" w:type="dxa"/>
                                        <w:vAlign w:val="center"/>
                                      </w:tcPr>
                                    </w:tcPrChange>
                                  </w:tcPr>
                                  <w:p w14:paraId="2785407E" w14:textId="77777777" w:rsidR="00923E91" w:rsidRDefault="00923E91" w:rsidP="008960CE">
                                    <w:pPr>
                                      <w:jc w:val="center"/>
                                    </w:pPr>
                                  </w:p>
                                </w:tc>
                                <w:tc>
                                  <w:tcPr>
                                    <w:tcW w:w="709" w:type="dxa"/>
                                    <w:vAlign w:val="center"/>
                                    <w:tcPrChange w:id="701" w:author="Borja Gonzalez" w:date="2017-09-29T13:30:00Z">
                                      <w:tcPr>
                                        <w:tcW w:w="709" w:type="dxa"/>
                                        <w:vAlign w:val="center"/>
                                      </w:tcPr>
                                    </w:tcPrChange>
                                  </w:tcPr>
                                  <w:p w14:paraId="3E07D7A6" w14:textId="77777777" w:rsidR="00923E91" w:rsidRDefault="00923E91" w:rsidP="008960CE">
                                    <w:pPr>
                                      <w:jc w:val="center"/>
                                    </w:pPr>
                                  </w:p>
                                </w:tc>
                                <w:tc>
                                  <w:tcPr>
                                    <w:tcW w:w="709" w:type="dxa"/>
                                    <w:vAlign w:val="center"/>
                                    <w:tcPrChange w:id="702" w:author="Borja Gonzalez" w:date="2017-09-29T13:30:00Z">
                                      <w:tcPr>
                                        <w:tcW w:w="709" w:type="dxa"/>
                                        <w:vAlign w:val="center"/>
                                      </w:tcPr>
                                    </w:tcPrChange>
                                  </w:tcPr>
                                  <w:p w14:paraId="4DE8C5C8" w14:textId="77777777" w:rsidR="00923E91" w:rsidRDefault="00923E91" w:rsidP="008960CE">
                                    <w:pPr>
                                      <w:jc w:val="center"/>
                                    </w:pPr>
                                  </w:p>
                                </w:tc>
                                <w:tc>
                                  <w:tcPr>
                                    <w:tcW w:w="708" w:type="dxa"/>
                                    <w:vAlign w:val="center"/>
                                    <w:tcPrChange w:id="703" w:author="Borja Gonzalez" w:date="2017-09-29T13:30:00Z">
                                      <w:tcPr>
                                        <w:tcW w:w="708" w:type="dxa"/>
                                        <w:vAlign w:val="center"/>
                                      </w:tcPr>
                                    </w:tcPrChange>
                                  </w:tcPr>
                                  <w:p w14:paraId="75F8789F" w14:textId="77777777" w:rsidR="00923E91" w:rsidRDefault="00923E91" w:rsidP="008960CE">
                                    <w:pPr>
                                      <w:jc w:val="center"/>
                                    </w:pPr>
                                  </w:p>
                                </w:tc>
                                <w:tc>
                                  <w:tcPr>
                                    <w:tcW w:w="851" w:type="dxa"/>
                                    <w:vAlign w:val="center"/>
                                    <w:tcPrChange w:id="704" w:author="Borja Gonzalez" w:date="2017-09-29T13:30:00Z">
                                      <w:tcPr>
                                        <w:tcW w:w="851" w:type="dxa"/>
                                        <w:vAlign w:val="center"/>
                                      </w:tcPr>
                                    </w:tcPrChange>
                                  </w:tcPr>
                                  <w:p w14:paraId="58386C56" w14:textId="77777777" w:rsidR="00923E91" w:rsidRDefault="00923E91" w:rsidP="008960CE">
                                    <w:pPr>
                                      <w:jc w:val="center"/>
                                    </w:pPr>
                                  </w:p>
                                </w:tc>
                                <w:tc>
                                  <w:tcPr>
                                    <w:tcW w:w="850" w:type="dxa"/>
                                    <w:vAlign w:val="center"/>
                                    <w:tcPrChange w:id="705" w:author="Borja Gonzalez" w:date="2017-09-29T13:30:00Z">
                                      <w:tcPr>
                                        <w:tcW w:w="850" w:type="dxa"/>
                                        <w:vAlign w:val="center"/>
                                      </w:tcPr>
                                    </w:tcPrChange>
                                  </w:tcPr>
                                  <w:p w14:paraId="07A113C2" w14:textId="77777777" w:rsidR="00923E91" w:rsidRDefault="00923E91" w:rsidP="008960CE">
                                    <w:pPr>
                                      <w:jc w:val="center"/>
                                    </w:pPr>
                                  </w:p>
                                </w:tc>
                                <w:tc>
                                  <w:tcPr>
                                    <w:tcW w:w="851" w:type="dxa"/>
                                    <w:vAlign w:val="center"/>
                                    <w:tcPrChange w:id="706" w:author="Borja Gonzalez" w:date="2017-09-29T13:30:00Z">
                                      <w:tcPr>
                                        <w:tcW w:w="851" w:type="dxa"/>
                                        <w:vAlign w:val="center"/>
                                      </w:tcPr>
                                    </w:tcPrChange>
                                  </w:tcPr>
                                  <w:p w14:paraId="497FBE43" w14:textId="77777777" w:rsidR="00923E91" w:rsidRDefault="00923E91" w:rsidP="008960CE">
                                    <w:pPr>
                                      <w:jc w:val="center"/>
                                    </w:pPr>
                                  </w:p>
                                </w:tc>
                                <w:tc>
                                  <w:tcPr>
                                    <w:tcW w:w="850" w:type="dxa"/>
                                    <w:vAlign w:val="center"/>
                                    <w:tcPrChange w:id="707" w:author="Borja Gonzalez" w:date="2017-09-29T13:30:00Z">
                                      <w:tcPr>
                                        <w:tcW w:w="850" w:type="dxa"/>
                                        <w:vAlign w:val="center"/>
                                      </w:tcPr>
                                    </w:tcPrChange>
                                  </w:tcPr>
                                  <w:p w14:paraId="44B2E070" w14:textId="77777777" w:rsidR="00923E91" w:rsidRDefault="00923E91" w:rsidP="008960CE">
                                    <w:pPr>
                                      <w:jc w:val="center"/>
                                    </w:pPr>
                                  </w:p>
                                </w:tc>
                                <w:tc>
                                  <w:tcPr>
                                    <w:tcW w:w="841" w:type="dxa"/>
                                    <w:vAlign w:val="center"/>
                                    <w:tcPrChange w:id="708" w:author="Borja Gonzalez" w:date="2017-09-29T13:30:00Z">
                                      <w:tcPr>
                                        <w:tcW w:w="983" w:type="dxa"/>
                                        <w:vAlign w:val="center"/>
                                      </w:tcPr>
                                    </w:tcPrChange>
                                  </w:tcPr>
                                  <w:p w14:paraId="1D590933" w14:textId="77777777" w:rsidR="00923E91" w:rsidRDefault="00923E91" w:rsidP="008960CE">
                                    <w:pPr>
                                      <w:jc w:val="center"/>
                                    </w:pPr>
                                  </w:p>
                                </w:tc>
                              </w:tr>
                              <w:tr w:rsidR="00923E91" w14:paraId="1F16867C" w14:textId="77777777" w:rsidTr="008960CE">
                                <w:trPr>
                                  <w:cantSplit/>
                                  <w:trHeight w:val="470"/>
                                  <w:trPrChange w:id="709" w:author="Borja Gonzalez" w:date="2017-09-29T13:30:00Z">
                                    <w:trPr>
                                      <w:cantSplit/>
                                      <w:trHeight w:val="470"/>
                                    </w:trPr>
                                  </w:trPrChange>
                                </w:trPr>
                                <w:tc>
                                  <w:tcPr>
                                    <w:tcW w:w="1074" w:type="dxa"/>
                                    <w:vAlign w:val="center"/>
                                    <w:tcPrChange w:id="710" w:author="Borja Gonzalez" w:date="2017-09-29T13:30:00Z">
                                      <w:tcPr>
                                        <w:tcW w:w="1074" w:type="dxa"/>
                                        <w:vAlign w:val="center"/>
                                      </w:tcPr>
                                    </w:tcPrChange>
                                  </w:tcPr>
                                  <w:p w14:paraId="73C90423" w14:textId="77777777" w:rsidR="00923E91" w:rsidRDefault="00923E91" w:rsidP="008960CE">
                                    <w:r>
                                      <w:t>CU6</w:t>
                                    </w:r>
                                  </w:p>
                                </w:tc>
                                <w:tc>
                                  <w:tcPr>
                                    <w:tcW w:w="739" w:type="dxa"/>
                                    <w:vAlign w:val="center"/>
                                    <w:tcPrChange w:id="711" w:author="Borja Gonzalez" w:date="2017-09-29T13:30:00Z">
                                      <w:tcPr>
                                        <w:tcW w:w="739" w:type="dxa"/>
                                        <w:vAlign w:val="center"/>
                                      </w:tcPr>
                                    </w:tcPrChange>
                                  </w:tcPr>
                                  <w:p w14:paraId="01B0A270" w14:textId="77777777" w:rsidR="00923E91" w:rsidRDefault="00923E91" w:rsidP="008960CE">
                                    <w:pPr>
                                      <w:jc w:val="center"/>
                                    </w:pPr>
                                  </w:p>
                                </w:tc>
                                <w:tc>
                                  <w:tcPr>
                                    <w:tcW w:w="709" w:type="dxa"/>
                                    <w:vAlign w:val="center"/>
                                    <w:tcPrChange w:id="712" w:author="Borja Gonzalez" w:date="2017-09-29T13:30:00Z">
                                      <w:tcPr>
                                        <w:tcW w:w="709" w:type="dxa"/>
                                        <w:vAlign w:val="center"/>
                                      </w:tcPr>
                                    </w:tcPrChange>
                                  </w:tcPr>
                                  <w:p w14:paraId="70544F91" w14:textId="77777777" w:rsidR="00923E91" w:rsidRDefault="00923E91" w:rsidP="008960CE">
                                    <w:pPr>
                                      <w:jc w:val="center"/>
                                    </w:pPr>
                                  </w:p>
                                </w:tc>
                                <w:tc>
                                  <w:tcPr>
                                    <w:tcW w:w="709" w:type="dxa"/>
                                    <w:vAlign w:val="center"/>
                                    <w:tcPrChange w:id="713" w:author="Borja Gonzalez" w:date="2017-09-29T13:30:00Z">
                                      <w:tcPr>
                                        <w:tcW w:w="709" w:type="dxa"/>
                                        <w:vAlign w:val="center"/>
                                      </w:tcPr>
                                    </w:tcPrChange>
                                  </w:tcPr>
                                  <w:p w14:paraId="6D7D664F" w14:textId="77777777" w:rsidR="00923E91" w:rsidRDefault="00923E91" w:rsidP="008960CE">
                                    <w:pPr>
                                      <w:jc w:val="center"/>
                                    </w:pPr>
                                  </w:p>
                                </w:tc>
                                <w:tc>
                                  <w:tcPr>
                                    <w:tcW w:w="709" w:type="dxa"/>
                                    <w:vAlign w:val="center"/>
                                    <w:tcPrChange w:id="714" w:author="Borja Gonzalez" w:date="2017-09-29T13:30:00Z">
                                      <w:tcPr>
                                        <w:tcW w:w="709" w:type="dxa"/>
                                        <w:vAlign w:val="center"/>
                                      </w:tcPr>
                                    </w:tcPrChange>
                                  </w:tcPr>
                                  <w:p w14:paraId="7ECAE68C" w14:textId="77777777" w:rsidR="00923E91" w:rsidRDefault="00923E91" w:rsidP="008960CE">
                                    <w:pPr>
                                      <w:jc w:val="center"/>
                                    </w:pPr>
                                  </w:p>
                                </w:tc>
                                <w:tc>
                                  <w:tcPr>
                                    <w:tcW w:w="708" w:type="dxa"/>
                                    <w:vAlign w:val="center"/>
                                    <w:tcPrChange w:id="715" w:author="Borja Gonzalez" w:date="2017-09-29T13:30:00Z">
                                      <w:tcPr>
                                        <w:tcW w:w="708" w:type="dxa"/>
                                        <w:vAlign w:val="center"/>
                                      </w:tcPr>
                                    </w:tcPrChange>
                                  </w:tcPr>
                                  <w:p w14:paraId="48FB80D2" w14:textId="77777777" w:rsidR="00923E91" w:rsidRDefault="00923E91" w:rsidP="008960CE">
                                    <w:pPr>
                                      <w:jc w:val="center"/>
                                    </w:pPr>
                                  </w:p>
                                </w:tc>
                                <w:tc>
                                  <w:tcPr>
                                    <w:tcW w:w="709" w:type="dxa"/>
                                    <w:vAlign w:val="center"/>
                                    <w:tcPrChange w:id="716" w:author="Borja Gonzalez" w:date="2017-09-29T13:30:00Z">
                                      <w:tcPr>
                                        <w:tcW w:w="709" w:type="dxa"/>
                                        <w:vAlign w:val="center"/>
                                      </w:tcPr>
                                    </w:tcPrChange>
                                  </w:tcPr>
                                  <w:p w14:paraId="7389CAC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17" w:author="Borja Gonzalez" w:date="2017-09-29T13:30:00Z">
                                      <w:tcPr>
                                        <w:tcW w:w="709" w:type="dxa"/>
                                        <w:vAlign w:val="center"/>
                                      </w:tcPr>
                                    </w:tcPrChange>
                                  </w:tcPr>
                                  <w:p w14:paraId="08355A56" w14:textId="77777777" w:rsidR="00923E91" w:rsidRDefault="00923E91" w:rsidP="008960CE">
                                    <w:pPr>
                                      <w:jc w:val="center"/>
                                    </w:pPr>
                                  </w:p>
                                </w:tc>
                                <w:tc>
                                  <w:tcPr>
                                    <w:tcW w:w="709" w:type="dxa"/>
                                    <w:vAlign w:val="center"/>
                                    <w:tcPrChange w:id="718" w:author="Borja Gonzalez" w:date="2017-09-29T13:30:00Z">
                                      <w:tcPr>
                                        <w:tcW w:w="709" w:type="dxa"/>
                                        <w:vAlign w:val="center"/>
                                      </w:tcPr>
                                    </w:tcPrChange>
                                  </w:tcPr>
                                  <w:p w14:paraId="01D75C81" w14:textId="77777777" w:rsidR="00923E91" w:rsidRDefault="00923E91" w:rsidP="008960CE">
                                    <w:pPr>
                                      <w:jc w:val="center"/>
                                    </w:pPr>
                                  </w:p>
                                </w:tc>
                                <w:tc>
                                  <w:tcPr>
                                    <w:tcW w:w="708" w:type="dxa"/>
                                    <w:vAlign w:val="center"/>
                                    <w:tcPrChange w:id="719" w:author="Borja Gonzalez" w:date="2017-09-29T13:30:00Z">
                                      <w:tcPr>
                                        <w:tcW w:w="708" w:type="dxa"/>
                                        <w:vAlign w:val="center"/>
                                      </w:tcPr>
                                    </w:tcPrChange>
                                  </w:tcPr>
                                  <w:p w14:paraId="3E046A60" w14:textId="77777777" w:rsidR="00923E91" w:rsidRDefault="00923E91" w:rsidP="008960CE">
                                    <w:pPr>
                                      <w:jc w:val="center"/>
                                    </w:pPr>
                                  </w:p>
                                </w:tc>
                                <w:tc>
                                  <w:tcPr>
                                    <w:tcW w:w="851" w:type="dxa"/>
                                    <w:vAlign w:val="center"/>
                                    <w:tcPrChange w:id="720" w:author="Borja Gonzalez" w:date="2017-09-29T13:30:00Z">
                                      <w:tcPr>
                                        <w:tcW w:w="851" w:type="dxa"/>
                                        <w:vAlign w:val="center"/>
                                      </w:tcPr>
                                    </w:tcPrChange>
                                  </w:tcPr>
                                  <w:p w14:paraId="4A71B07B" w14:textId="77777777" w:rsidR="00923E91" w:rsidRDefault="00923E91" w:rsidP="008960CE">
                                    <w:pPr>
                                      <w:jc w:val="center"/>
                                    </w:pPr>
                                  </w:p>
                                </w:tc>
                                <w:tc>
                                  <w:tcPr>
                                    <w:tcW w:w="850" w:type="dxa"/>
                                    <w:vAlign w:val="center"/>
                                    <w:tcPrChange w:id="721" w:author="Borja Gonzalez" w:date="2017-09-29T13:30:00Z">
                                      <w:tcPr>
                                        <w:tcW w:w="850" w:type="dxa"/>
                                        <w:vAlign w:val="center"/>
                                      </w:tcPr>
                                    </w:tcPrChange>
                                  </w:tcPr>
                                  <w:p w14:paraId="068C33BB" w14:textId="77777777" w:rsidR="00923E91" w:rsidRDefault="00923E91" w:rsidP="008960CE">
                                    <w:pPr>
                                      <w:jc w:val="center"/>
                                    </w:pPr>
                                  </w:p>
                                </w:tc>
                                <w:tc>
                                  <w:tcPr>
                                    <w:tcW w:w="851" w:type="dxa"/>
                                    <w:vAlign w:val="center"/>
                                    <w:tcPrChange w:id="722" w:author="Borja Gonzalez" w:date="2017-09-29T13:30:00Z">
                                      <w:tcPr>
                                        <w:tcW w:w="851" w:type="dxa"/>
                                        <w:vAlign w:val="center"/>
                                      </w:tcPr>
                                    </w:tcPrChange>
                                  </w:tcPr>
                                  <w:p w14:paraId="4BA946A1" w14:textId="77777777" w:rsidR="00923E91" w:rsidRDefault="00923E91" w:rsidP="008960CE">
                                    <w:pPr>
                                      <w:jc w:val="center"/>
                                    </w:pPr>
                                  </w:p>
                                </w:tc>
                                <w:tc>
                                  <w:tcPr>
                                    <w:tcW w:w="850" w:type="dxa"/>
                                    <w:vAlign w:val="center"/>
                                    <w:tcPrChange w:id="723" w:author="Borja Gonzalez" w:date="2017-09-29T13:30:00Z">
                                      <w:tcPr>
                                        <w:tcW w:w="850" w:type="dxa"/>
                                        <w:vAlign w:val="center"/>
                                      </w:tcPr>
                                    </w:tcPrChange>
                                  </w:tcPr>
                                  <w:p w14:paraId="3807631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24" w:author="Borja Gonzalez" w:date="2017-09-29T13:30:00Z">
                                      <w:tcPr>
                                        <w:tcW w:w="983" w:type="dxa"/>
                                        <w:vAlign w:val="center"/>
                                      </w:tcPr>
                                    </w:tcPrChange>
                                  </w:tcPr>
                                  <w:p w14:paraId="0E70F93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9D508C9" w14:textId="77777777" w:rsidTr="008960CE">
                                <w:trPr>
                                  <w:cantSplit/>
                                  <w:trHeight w:val="490"/>
                                  <w:trPrChange w:id="725" w:author="Borja Gonzalez" w:date="2017-09-29T13:30:00Z">
                                    <w:trPr>
                                      <w:cantSplit/>
                                      <w:trHeight w:val="490"/>
                                    </w:trPr>
                                  </w:trPrChange>
                                </w:trPr>
                                <w:tc>
                                  <w:tcPr>
                                    <w:tcW w:w="1074" w:type="dxa"/>
                                    <w:vAlign w:val="center"/>
                                    <w:tcPrChange w:id="726" w:author="Borja Gonzalez" w:date="2017-09-29T13:30:00Z">
                                      <w:tcPr>
                                        <w:tcW w:w="1074" w:type="dxa"/>
                                        <w:vAlign w:val="center"/>
                                      </w:tcPr>
                                    </w:tcPrChange>
                                  </w:tcPr>
                                  <w:p w14:paraId="3E31F70C" w14:textId="77777777" w:rsidR="00923E91" w:rsidRDefault="00923E91" w:rsidP="008960CE">
                                    <w:r>
                                      <w:t>CU7</w:t>
                                    </w:r>
                                  </w:p>
                                </w:tc>
                                <w:tc>
                                  <w:tcPr>
                                    <w:tcW w:w="739" w:type="dxa"/>
                                    <w:vAlign w:val="center"/>
                                    <w:tcPrChange w:id="727" w:author="Borja Gonzalez" w:date="2017-09-29T13:30:00Z">
                                      <w:tcPr>
                                        <w:tcW w:w="739" w:type="dxa"/>
                                        <w:vAlign w:val="center"/>
                                      </w:tcPr>
                                    </w:tcPrChange>
                                  </w:tcPr>
                                  <w:p w14:paraId="1DDF6373" w14:textId="77777777" w:rsidR="00923E91" w:rsidRDefault="00923E91" w:rsidP="008960CE">
                                    <w:pPr>
                                      <w:jc w:val="center"/>
                                    </w:pPr>
                                  </w:p>
                                </w:tc>
                                <w:tc>
                                  <w:tcPr>
                                    <w:tcW w:w="709" w:type="dxa"/>
                                    <w:vAlign w:val="center"/>
                                    <w:tcPrChange w:id="728" w:author="Borja Gonzalez" w:date="2017-09-29T13:30:00Z">
                                      <w:tcPr>
                                        <w:tcW w:w="709" w:type="dxa"/>
                                        <w:vAlign w:val="center"/>
                                      </w:tcPr>
                                    </w:tcPrChange>
                                  </w:tcPr>
                                  <w:p w14:paraId="1DF6EF52" w14:textId="77777777" w:rsidR="00923E91" w:rsidRDefault="00923E91" w:rsidP="008960CE">
                                    <w:pPr>
                                      <w:jc w:val="center"/>
                                    </w:pPr>
                                  </w:p>
                                </w:tc>
                                <w:tc>
                                  <w:tcPr>
                                    <w:tcW w:w="709" w:type="dxa"/>
                                    <w:vAlign w:val="center"/>
                                    <w:tcPrChange w:id="729" w:author="Borja Gonzalez" w:date="2017-09-29T13:30:00Z">
                                      <w:tcPr>
                                        <w:tcW w:w="709" w:type="dxa"/>
                                        <w:vAlign w:val="center"/>
                                      </w:tcPr>
                                    </w:tcPrChange>
                                  </w:tcPr>
                                  <w:p w14:paraId="2547EDA3" w14:textId="77777777" w:rsidR="00923E91" w:rsidRDefault="00923E91" w:rsidP="008960CE">
                                    <w:pPr>
                                      <w:jc w:val="center"/>
                                    </w:pPr>
                                  </w:p>
                                </w:tc>
                                <w:tc>
                                  <w:tcPr>
                                    <w:tcW w:w="709" w:type="dxa"/>
                                    <w:vAlign w:val="center"/>
                                    <w:tcPrChange w:id="730" w:author="Borja Gonzalez" w:date="2017-09-29T13:30:00Z">
                                      <w:tcPr>
                                        <w:tcW w:w="709" w:type="dxa"/>
                                        <w:vAlign w:val="center"/>
                                      </w:tcPr>
                                    </w:tcPrChange>
                                  </w:tcPr>
                                  <w:p w14:paraId="53745FAE" w14:textId="77777777" w:rsidR="00923E91" w:rsidRDefault="00923E91" w:rsidP="008960CE">
                                    <w:pPr>
                                      <w:jc w:val="center"/>
                                    </w:pPr>
                                  </w:p>
                                </w:tc>
                                <w:tc>
                                  <w:tcPr>
                                    <w:tcW w:w="708" w:type="dxa"/>
                                    <w:vAlign w:val="center"/>
                                    <w:tcPrChange w:id="731" w:author="Borja Gonzalez" w:date="2017-09-29T13:30:00Z">
                                      <w:tcPr>
                                        <w:tcW w:w="708" w:type="dxa"/>
                                        <w:vAlign w:val="center"/>
                                      </w:tcPr>
                                    </w:tcPrChange>
                                  </w:tcPr>
                                  <w:p w14:paraId="32876B68" w14:textId="77777777" w:rsidR="00923E91" w:rsidRDefault="00923E91" w:rsidP="008960CE">
                                    <w:pPr>
                                      <w:jc w:val="center"/>
                                    </w:pPr>
                                  </w:p>
                                </w:tc>
                                <w:tc>
                                  <w:tcPr>
                                    <w:tcW w:w="709" w:type="dxa"/>
                                    <w:vAlign w:val="center"/>
                                    <w:tcPrChange w:id="732" w:author="Borja Gonzalez" w:date="2017-09-29T13:30:00Z">
                                      <w:tcPr>
                                        <w:tcW w:w="709" w:type="dxa"/>
                                        <w:vAlign w:val="center"/>
                                      </w:tcPr>
                                    </w:tcPrChange>
                                  </w:tcPr>
                                  <w:p w14:paraId="10303C6A" w14:textId="77777777" w:rsidR="00923E91" w:rsidRDefault="00923E91" w:rsidP="008960CE">
                                    <w:pPr>
                                      <w:jc w:val="center"/>
                                    </w:pPr>
                                  </w:p>
                                </w:tc>
                                <w:tc>
                                  <w:tcPr>
                                    <w:tcW w:w="709" w:type="dxa"/>
                                    <w:vAlign w:val="center"/>
                                    <w:tcPrChange w:id="733" w:author="Borja Gonzalez" w:date="2017-09-29T13:30:00Z">
                                      <w:tcPr>
                                        <w:tcW w:w="709" w:type="dxa"/>
                                        <w:vAlign w:val="center"/>
                                      </w:tcPr>
                                    </w:tcPrChange>
                                  </w:tcPr>
                                  <w:p w14:paraId="258A7AD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34" w:author="Borja Gonzalez" w:date="2017-09-29T13:30:00Z">
                                      <w:tcPr>
                                        <w:tcW w:w="709" w:type="dxa"/>
                                        <w:vAlign w:val="center"/>
                                      </w:tcPr>
                                    </w:tcPrChange>
                                  </w:tcPr>
                                  <w:p w14:paraId="4C982748" w14:textId="77777777" w:rsidR="00923E91" w:rsidRDefault="00923E91" w:rsidP="008960CE">
                                    <w:pPr>
                                      <w:jc w:val="center"/>
                                    </w:pPr>
                                  </w:p>
                                </w:tc>
                                <w:tc>
                                  <w:tcPr>
                                    <w:tcW w:w="708" w:type="dxa"/>
                                    <w:vAlign w:val="center"/>
                                    <w:tcPrChange w:id="735" w:author="Borja Gonzalez" w:date="2017-09-29T13:30:00Z">
                                      <w:tcPr>
                                        <w:tcW w:w="708" w:type="dxa"/>
                                        <w:vAlign w:val="center"/>
                                      </w:tcPr>
                                    </w:tcPrChange>
                                  </w:tcPr>
                                  <w:p w14:paraId="0427DB70" w14:textId="77777777" w:rsidR="00923E91" w:rsidRDefault="00923E91" w:rsidP="008960CE">
                                    <w:pPr>
                                      <w:jc w:val="center"/>
                                    </w:pPr>
                                  </w:p>
                                </w:tc>
                                <w:tc>
                                  <w:tcPr>
                                    <w:tcW w:w="851" w:type="dxa"/>
                                    <w:vAlign w:val="center"/>
                                    <w:tcPrChange w:id="736" w:author="Borja Gonzalez" w:date="2017-09-29T13:30:00Z">
                                      <w:tcPr>
                                        <w:tcW w:w="851" w:type="dxa"/>
                                        <w:vAlign w:val="center"/>
                                      </w:tcPr>
                                    </w:tcPrChange>
                                  </w:tcPr>
                                  <w:p w14:paraId="081A08D8" w14:textId="77777777" w:rsidR="00923E91" w:rsidRDefault="00923E91" w:rsidP="008960CE">
                                    <w:pPr>
                                      <w:jc w:val="center"/>
                                    </w:pPr>
                                  </w:p>
                                </w:tc>
                                <w:tc>
                                  <w:tcPr>
                                    <w:tcW w:w="850" w:type="dxa"/>
                                    <w:vAlign w:val="center"/>
                                    <w:tcPrChange w:id="737" w:author="Borja Gonzalez" w:date="2017-09-29T13:30:00Z">
                                      <w:tcPr>
                                        <w:tcW w:w="850" w:type="dxa"/>
                                        <w:vAlign w:val="center"/>
                                      </w:tcPr>
                                    </w:tcPrChange>
                                  </w:tcPr>
                                  <w:p w14:paraId="69D1FFF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738" w:author="Borja Gonzalez" w:date="2017-09-29T13:30:00Z">
                                      <w:tcPr>
                                        <w:tcW w:w="851" w:type="dxa"/>
                                        <w:vAlign w:val="center"/>
                                      </w:tcPr>
                                    </w:tcPrChange>
                                  </w:tcPr>
                                  <w:p w14:paraId="3854803E" w14:textId="77777777" w:rsidR="00923E91" w:rsidRDefault="00923E91" w:rsidP="008960CE">
                                    <w:pPr>
                                      <w:jc w:val="center"/>
                                    </w:pPr>
                                  </w:p>
                                </w:tc>
                                <w:tc>
                                  <w:tcPr>
                                    <w:tcW w:w="850" w:type="dxa"/>
                                    <w:vAlign w:val="center"/>
                                    <w:tcPrChange w:id="739" w:author="Borja Gonzalez" w:date="2017-09-29T13:30:00Z">
                                      <w:tcPr>
                                        <w:tcW w:w="850" w:type="dxa"/>
                                        <w:vAlign w:val="center"/>
                                      </w:tcPr>
                                    </w:tcPrChange>
                                  </w:tcPr>
                                  <w:p w14:paraId="1CC88D2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40" w:author="Borja Gonzalez" w:date="2017-09-29T13:30:00Z">
                                      <w:tcPr>
                                        <w:tcW w:w="983" w:type="dxa"/>
                                        <w:vAlign w:val="center"/>
                                      </w:tcPr>
                                    </w:tcPrChange>
                                  </w:tcPr>
                                  <w:p w14:paraId="54DB3D8C"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7C8551E" w14:textId="77777777" w:rsidTr="008960CE">
                                <w:trPr>
                                  <w:cantSplit/>
                                  <w:trHeight w:val="490"/>
                                  <w:trPrChange w:id="741" w:author="Borja Gonzalez" w:date="2017-09-29T13:30:00Z">
                                    <w:trPr>
                                      <w:cantSplit/>
                                      <w:trHeight w:val="490"/>
                                    </w:trPr>
                                  </w:trPrChange>
                                </w:trPr>
                                <w:tc>
                                  <w:tcPr>
                                    <w:tcW w:w="1074" w:type="dxa"/>
                                    <w:vAlign w:val="center"/>
                                    <w:tcPrChange w:id="742" w:author="Borja Gonzalez" w:date="2017-09-29T13:30:00Z">
                                      <w:tcPr>
                                        <w:tcW w:w="1074" w:type="dxa"/>
                                        <w:vAlign w:val="center"/>
                                      </w:tcPr>
                                    </w:tcPrChange>
                                  </w:tcPr>
                                  <w:p w14:paraId="7CBEFA8E" w14:textId="77777777" w:rsidR="00923E91" w:rsidRDefault="00923E91" w:rsidP="008960CE">
                                    <w:r>
                                      <w:t>CU8</w:t>
                                    </w:r>
                                  </w:p>
                                </w:tc>
                                <w:tc>
                                  <w:tcPr>
                                    <w:tcW w:w="739" w:type="dxa"/>
                                    <w:vAlign w:val="center"/>
                                    <w:tcPrChange w:id="743" w:author="Borja Gonzalez" w:date="2017-09-29T13:30:00Z">
                                      <w:tcPr>
                                        <w:tcW w:w="739" w:type="dxa"/>
                                        <w:vAlign w:val="center"/>
                                      </w:tcPr>
                                    </w:tcPrChange>
                                  </w:tcPr>
                                  <w:p w14:paraId="459F1D63" w14:textId="77777777" w:rsidR="00923E91" w:rsidRDefault="00923E91" w:rsidP="008960CE">
                                    <w:pPr>
                                      <w:jc w:val="center"/>
                                    </w:pPr>
                                  </w:p>
                                </w:tc>
                                <w:tc>
                                  <w:tcPr>
                                    <w:tcW w:w="709" w:type="dxa"/>
                                    <w:vAlign w:val="center"/>
                                    <w:tcPrChange w:id="744" w:author="Borja Gonzalez" w:date="2017-09-29T13:30:00Z">
                                      <w:tcPr>
                                        <w:tcW w:w="709" w:type="dxa"/>
                                        <w:vAlign w:val="center"/>
                                      </w:tcPr>
                                    </w:tcPrChange>
                                  </w:tcPr>
                                  <w:p w14:paraId="043725ED" w14:textId="77777777" w:rsidR="00923E91" w:rsidRDefault="00923E91" w:rsidP="008960CE">
                                    <w:pPr>
                                      <w:jc w:val="center"/>
                                    </w:pPr>
                                  </w:p>
                                </w:tc>
                                <w:tc>
                                  <w:tcPr>
                                    <w:tcW w:w="709" w:type="dxa"/>
                                    <w:vAlign w:val="center"/>
                                    <w:tcPrChange w:id="745" w:author="Borja Gonzalez" w:date="2017-09-29T13:30:00Z">
                                      <w:tcPr>
                                        <w:tcW w:w="709" w:type="dxa"/>
                                        <w:vAlign w:val="center"/>
                                      </w:tcPr>
                                    </w:tcPrChange>
                                  </w:tcPr>
                                  <w:p w14:paraId="52B6A919" w14:textId="77777777" w:rsidR="00923E91" w:rsidRDefault="00923E91" w:rsidP="008960CE">
                                    <w:pPr>
                                      <w:jc w:val="center"/>
                                    </w:pPr>
                                  </w:p>
                                </w:tc>
                                <w:tc>
                                  <w:tcPr>
                                    <w:tcW w:w="709" w:type="dxa"/>
                                    <w:vAlign w:val="center"/>
                                    <w:tcPrChange w:id="746" w:author="Borja Gonzalez" w:date="2017-09-29T13:30:00Z">
                                      <w:tcPr>
                                        <w:tcW w:w="709" w:type="dxa"/>
                                        <w:vAlign w:val="center"/>
                                      </w:tcPr>
                                    </w:tcPrChange>
                                  </w:tcPr>
                                  <w:p w14:paraId="4482002B" w14:textId="77777777" w:rsidR="00923E91" w:rsidRDefault="00923E91" w:rsidP="008960CE">
                                    <w:pPr>
                                      <w:jc w:val="center"/>
                                    </w:pPr>
                                  </w:p>
                                </w:tc>
                                <w:tc>
                                  <w:tcPr>
                                    <w:tcW w:w="708" w:type="dxa"/>
                                    <w:vAlign w:val="center"/>
                                    <w:tcPrChange w:id="747" w:author="Borja Gonzalez" w:date="2017-09-29T13:30:00Z">
                                      <w:tcPr>
                                        <w:tcW w:w="708" w:type="dxa"/>
                                        <w:vAlign w:val="center"/>
                                      </w:tcPr>
                                    </w:tcPrChange>
                                  </w:tcPr>
                                  <w:p w14:paraId="4A4D5487" w14:textId="77777777" w:rsidR="00923E91" w:rsidRDefault="00923E91" w:rsidP="008960CE">
                                    <w:pPr>
                                      <w:jc w:val="center"/>
                                    </w:pPr>
                                  </w:p>
                                </w:tc>
                                <w:tc>
                                  <w:tcPr>
                                    <w:tcW w:w="709" w:type="dxa"/>
                                    <w:vAlign w:val="center"/>
                                    <w:tcPrChange w:id="748" w:author="Borja Gonzalez" w:date="2017-09-29T13:30:00Z">
                                      <w:tcPr>
                                        <w:tcW w:w="709" w:type="dxa"/>
                                        <w:vAlign w:val="center"/>
                                      </w:tcPr>
                                    </w:tcPrChange>
                                  </w:tcPr>
                                  <w:p w14:paraId="13B08FE5" w14:textId="77777777" w:rsidR="00923E91" w:rsidRDefault="00923E91" w:rsidP="008960CE">
                                    <w:pPr>
                                      <w:jc w:val="center"/>
                                    </w:pPr>
                                  </w:p>
                                </w:tc>
                                <w:tc>
                                  <w:tcPr>
                                    <w:tcW w:w="709" w:type="dxa"/>
                                    <w:vAlign w:val="center"/>
                                    <w:tcPrChange w:id="749" w:author="Borja Gonzalez" w:date="2017-09-29T13:30:00Z">
                                      <w:tcPr>
                                        <w:tcW w:w="709" w:type="dxa"/>
                                        <w:vAlign w:val="center"/>
                                      </w:tcPr>
                                    </w:tcPrChange>
                                  </w:tcPr>
                                  <w:p w14:paraId="778CF74A" w14:textId="77777777" w:rsidR="00923E91" w:rsidRDefault="00923E91" w:rsidP="008960CE">
                                    <w:pPr>
                                      <w:jc w:val="center"/>
                                    </w:pPr>
                                  </w:p>
                                </w:tc>
                                <w:tc>
                                  <w:tcPr>
                                    <w:tcW w:w="709" w:type="dxa"/>
                                    <w:vAlign w:val="center"/>
                                    <w:tcPrChange w:id="750" w:author="Borja Gonzalez" w:date="2017-09-29T13:30:00Z">
                                      <w:tcPr>
                                        <w:tcW w:w="709" w:type="dxa"/>
                                        <w:vAlign w:val="center"/>
                                      </w:tcPr>
                                    </w:tcPrChange>
                                  </w:tcPr>
                                  <w:p w14:paraId="75F7CD7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751" w:author="Borja Gonzalez" w:date="2017-09-29T13:30:00Z">
                                      <w:tcPr>
                                        <w:tcW w:w="708" w:type="dxa"/>
                                        <w:vAlign w:val="center"/>
                                      </w:tcPr>
                                    </w:tcPrChange>
                                  </w:tcPr>
                                  <w:p w14:paraId="3E912FC2" w14:textId="77777777" w:rsidR="00923E91" w:rsidRDefault="00923E91" w:rsidP="008960CE">
                                    <w:pPr>
                                      <w:jc w:val="center"/>
                                    </w:pPr>
                                  </w:p>
                                </w:tc>
                                <w:tc>
                                  <w:tcPr>
                                    <w:tcW w:w="851" w:type="dxa"/>
                                    <w:vAlign w:val="center"/>
                                    <w:tcPrChange w:id="752" w:author="Borja Gonzalez" w:date="2017-09-29T13:30:00Z">
                                      <w:tcPr>
                                        <w:tcW w:w="851" w:type="dxa"/>
                                        <w:vAlign w:val="center"/>
                                      </w:tcPr>
                                    </w:tcPrChange>
                                  </w:tcPr>
                                  <w:p w14:paraId="62E1F8DF" w14:textId="77777777" w:rsidR="00923E91" w:rsidRDefault="00923E91" w:rsidP="008960CE">
                                    <w:pPr>
                                      <w:jc w:val="center"/>
                                    </w:pPr>
                                  </w:p>
                                </w:tc>
                                <w:tc>
                                  <w:tcPr>
                                    <w:tcW w:w="850" w:type="dxa"/>
                                    <w:vAlign w:val="center"/>
                                    <w:tcPrChange w:id="753" w:author="Borja Gonzalez" w:date="2017-09-29T13:30:00Z">
                                      <w:tcPr>
                                        <w:tcW w:w="850" w:type="dxa"/>
                                        <w:vAlign w:val="center"/>
                                      </w:tcPr>
                                    </w:tcPrChange>
                                  </w:tcPr>
                                  <w:p w14:paraId="12156339" w14:textId="77777777" w:rsidR="00923E91" w:rsidRDefault="00923E91" w:rsidP="008960CE">
                                    <w:pPr>
                                      <w:jc w:val="center"/>
                                    </w:pPr>
                                  </w:p>
                                </w:tc>
                                <w:tc>
                                  <w:tcPr>
                                    <w:tcW w:w="851" w:type="dxa"/>
                                    <w:vAlign w:val="center"/>
                                    <w:tcPrChange w:id="754" w:author="Borja Gonzalez" w:date="2017-09-29T13:30:00Z">
                                      <w:tcPr>
                                        <w:tcW w:w="851" w:type="dxa"/>
                                        <w:vAlign w:val="center"/>
                                      </w:tcPr>
                                    </w:tcPrChange>
                                  </w:tcPr>
                                  <w:p w14:paraId="598C3DE0" w14:textId="77777777" w:rsidR="00923E91" w:rsidRDefault="00923E91" w:rsidP="008960CE">
                                    <w:pPr>
                                      <w:jc w:val="center"/>
                                    </w:pPr>
                                  </w:p>
                                </w:tc>
                                <w:tc>
                                  <w:tcPr>
                                    <w:tcW w:w="850" w:type="dxa"/>
                                    <w:vAlign w:val="center"/>
                                    <w:tcPrChange w:id="755" w:author="Borja Gonzalez" w:date="2017-09-29T13:30:00Z">
                                      <w:tcPr>
                                        <w:tcW w:w="850" w:type="dxa"/>
                                        <w:vAlign w:val="center"/>
                                      </w:tcPr>
                                    </w:tcPrChange>
                                  </w:tcPr>
                                  <w:p w14:paraId="742E8EBE" w14:textId="77777777" w:rsidR="00923E91" w:rsidRDefault="00923E91" w:rsidP="008960CE">
                                    <w:pPr>
                                      <w:jc w:val="center"/>
                                    </w:pPr>
                                  </w:p>
                                </w:tc>
                                <w:tc>
                                  <w:tcPr>
                                    <w:tcW w:w="841" w:type="dxa"/>
                                    <w:vAlign w:val="center"/>
                                    <w:tcPrChange w:id="756" w:author="Borja Gonzalez" w:date="2017-09-29T13:30:00Z">
                                      <w:tcPr>
                                        <w:tcW w:w="983" w:type="dxa"/>
                                        <w:vAlign w:val="center"/>
                                      </w:tcPr>
                                    </w:tcPrChange>
                                  </w:tcPr>
                                  <w:p w14:paraId="3926FD18" w14:textId="77777777" w:rsidR="00923E91" w:rsidRDefault="00923E91" w:rsidP="008960CE">
                                    <w:pPr>
                                      <w:jc w:val="center"/>
                                    </w:pPr>
                                  </w:p>
                                </w:tc>
                              </w:tr>
                              <w:tr w:rsidR="00923E91" w14:paraId="37151E11" w14:textId="77777777" w:rsidTr="008960CE">
                                <w:trPr>
                                  <w:cantSplit/>
                                  <w:trHeight w:val="490"/>
                                  <w:trPrChange w:id="757" w:author="Borja Gonzalez" w:date="2017-09-29T13:30:00Z">
                                    <w:trPr>
                                      <w:cantSplit/>
                                      <w:trHeight w:val="490"/>
                                    </w:trPr>
                                  </w:trPrChange>
                                </w:trPr>
                                <w:tc>
                                  <w:tcPr>
                                    <w:tcW w:w="1074" w:type="dxa"/>
                                    <w:vAlign w:val="center"/>
                                    <w:tcPrChange w:id="758" w:author="Borja Gonzalez" w:date="2017-09-29T13:30:00Z">
                                      <w:tcPr>
                                        <w:tcW w:w="1074" w:type="dxa"/>
                                        <w:vAlign w:val="center"/>
                                      </w:tcPr>
                                    </w:tcPrChange>
                                  </w:tcPr>
                                  <w:p w14:paraId="4B7619BE" w14:textId="77777777" w:rsidR="00923E91" w:rsidRDefault="00923E91" w:rsidP="008960CE">
                                    <w:r>
                                      <w:t>CU9</w:t>
                                    </w:r>
                                  </w:p>
                                </w:tc>
                                <w:tc>
                                  <w:tcPr>
                                    <w:tcW w:w="739" w:type="dxa"/>
                                    <w:vAlign w:val="center"/>
                                    <w:tcPrChange w:id="759" w:author="Borja Gonzalez" w:date="2017-09-29T13:30:00Z">
                                      <w:tcPr>
                                        <w:tcW w:w="739" w:type="dxa"/>
                                        <w:vAlign w:val="center"/>
                                      </w:tcPr>
                                    </w:tcPrChange>
                                  </w:tcPr>
                                  <w:p w14:paraId="0CC6708F" w14:textId="77777777" w:rsidR="00923E91" w:rsidRDefault="00923E91" w:rsidP="008960CE">
                                    <w:pPr>
                                      <w:jc w:val="center"/>
                                    </w:pPr>
                                  </w:p>
                                </w:tc>
                                <w:tc>
                                  <w:tcPr>
                                    <w:tcW w:w="709" w:type="dxa"/>
                                    <w:vAlign w:val="center"/>
                                    <w:tcPrChange w:id="760" w:author="Borja Gonzalez" w:date="2017-09-29T13:30:00Z">
                                      <w:tcPr>
                                        <w:tcW w:w="709" w:type="dxa"/>
                                        <w:vAlign w:val="center"/>
                                      </w:tcPr>
                                    </w:tcPrChange>
                                  </w:tcPr>
                                  <w:p w14:paraId="33D8CBF5" w14:textId="77777777" w:rsidR="00923E91" w:rsidRDefault="00923E91" w:rsidP="008960CE">
                                    <w:pPr>
                                      <w:jc w:val="center"/>
                                    </w:pPr>
                                  </w:p>
                                </w:tc>
                                <w:tc>
                                  <w:tcPr>
                                    <w:tcW w:w="709" w:type="dxa"/>
                                    <w:vAlign w:val="center"/>
                                    <w:tcPrChange w:id="761" w:author="Borja Gonzalez" w:date="2017-09-29T13:30:00Z">
                                      <w:tcPr>
                                        <w:tcW w:w="709" w:type="dxa"/>
                                        <w:vAlign w:val="center"/>
                                      </w:tcPr>
                                    </w:tcPrChange>
                                  </w:tcPr>
                                  <w:p w14:paraId="1F153DB6" w14:textId="77777777" w:rsidR="00923E91" w:rsidRDefault="00923E91" w:rsidP="008960CE">
                                    <w:pPr>
                                      <w:jc w:val="center"/>
                                    </w:pPr>
                                  </w:p>
                                </w:tc>
                                <w:tc>
                                  <w:tcPr>
                                    <w:tcW w:w="709" w:type="dxa"/>
                                    <w:vAlign w:val="center"/>
                                    <w:tcPrChange w:id="762" w:author="Borja Gonzalez" w:date="2017-09-29T13:30:00Z">
                                      <w:tcPr>
                                        <w:tcW w:w="709" w:type="dxa"/>
                                        <w:vAlign w:val="center"/>
                                      </w:tcPr>
                                    </w:tcPrChange>
                                  </w:tcPr>
                                  <w:p w14:paraId="0CED4271" w14:textId="77777777" w:rsidR="00923E91" w:rsidRDefault="00923E91" w:rsidP="008960CE">
                                    <w:pPr>
                                      <w:jc w:val="center"/>
                                    </w:pPr>
                                  </w:p>
                                </w:tc>
                                <w:tc>
                                  <w:tcPr>
                                    <w:tcW w:w="708" w:type="dxa"/>
                                    <w:vAlign w:val="center"/>
                                    <w:tcPrChange w:id="763" w:author="Borja Gonzalez" w:date="2017-09-29T13:30:00Z">
                                      <w:tcPr>
                                        <w:tcW w:w="708" w:type="dxa"/>
                                        <w:vAlign w:val="center"/>
                                      </w:tcPr>
                                    </w:tcPrChange>
                                  </w:tcPr>
                                  <w:p w14:paraId="051A9BEE" w14:textId="77777777" w:rsidR="00923E91" w:rsidRDefault="00923E91" w:rsidP="008960CE">
                                    <w:pPr>
                                      <w:jc w:val="center"/>
                                    </w:pPr>
                                  </w:p>
                                </w:tc>
                                <w:tc>
                                  <w:tcPr>
                                    <w:tcW w:w="709" w:type="dxa"/>
                                    <w:vAlign w:val="center"/>
                                    <w:tcPrChange w:id="764" w:author="Borja Gonzalez" w:date="2017-09-29T13:30:00Z">
                                      <w:tcPr>
                                        <w:tcW w:w="709" w:type="dxa"/>
                                        <w:vAlign w:val="center"/>
                                      </w:tcPr>
                                    </w:tcPrChange>
                                  </w:tcPr>
                                  <w:p w14:paraId="68DCB9BF" w14:textId="77777777" w:rsidR="00923E91" w:rsidRDefault="00923E91" w:rsidP="008960CE">
                                    <w:pPr>
                                      <w:jc w:val="center"/>
                                    </w:pPr>
                                  </w:p>
                                </w:tc>
                                <w:tc>
                                  <w:tcPr>
                                    <w:tcW w:w="709" w:type="dxa"/>
                                    <w:vAlign w:val="center"/>
                                    <w:tcPrChange w:id="765" w:author="Borja Gonzalez" w:date="2017-09-29T13:30:00Z">
                                      <w:tcPr>
                                        <w:tcW w:w="709" w:type="dxa"/>
                                        <w:vAlign w:val="center"/>
                                      </w:tcPr>
                                    </w:tcPrChange>
                                  </w:tcPr>
                                  <w:p w14:paraId="76CECEBE" w14:textId="77777777" w:rsidR="00923E91" w:rsidRDefault="00923E91" w:rsidP="008960CE">
                                    <w:pPr>
                                      <w:jc w:val="center"/>
                                    </w:pPr>
                                  </w:p>
                                </w:tc>
                                <w:tc>
                                  <w:tcPr>
                                    <w:tcW w:w="709" w:type="dxa"/>
                                    <w:vAlign w:val="center"/>
                                    <w:tcPrChange w:id="766" w:author="Borja Gonzalez" w:date="2017-09-29T13:30:00Z">
                                      <w:tcPr>
                                        <w:tcW w:w="709" w:type="dxa"/>
                                        <w:vAlign w:val="center"/>
                                      </w:tcPr>
                                    </w:tcPrChange>
                                  </w:tcPr>
                                  <w:p w14:paraId="76DE409D" w14:textId="77777777" w:rsidR="00923E91" w:rsidRDefault="00923E91" w:rsidP="008960CE">
                                    <w:pPr>
                                      <w:jc w:val="center"/>
                                    </w:pPr>
                                  </w:p>
                                </w:tc>
                                <w:tc>
                                  <w:tcPr>
                                    <w:tcW w:w="708" w:type="dxa"/>
                                    <w:vAlign w:val="center"/>
                                    <w:tcPrChange w:id="767" w:author="Borja Gonzalez" w:date="2017-09-29T13:30:00Z">
                                      <w:tcPr>
                                        <w:tcW w:w="708" w:type="dxa"/>
                                        <w:vAlign w:val="center"/>
                                      </w:tcPr>
                                    </w:tcPrChange>
                                  </w:tcPr>
                                  <w:p w14:paraId="4761AEF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768" w:author="Borja Gonzalez" w:date="2017-09-29T13:30:00Z">
                                      <w:tcPr>
                                        <w:tcW w:w="851" w:type="dxa"/>
                                        <w:vAlign w:val="center"/>
                                      </w:tcPr>
                                    </w:tcPrChange>
                                  </w:tcPr>
                                  <w:p w14:paraId="0981EAD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769" w:author="Borja Gonzalez" w:date="2017-09-29T13:30:00Z">
                                      <w:tcPr>
                                        <w:tcW w:w="850" w:type="dxa"/>
                                        <w:vAlign w:val="center"/>
                                      </w:tcPr>
                                    </w:tcPrChange>
                                  </w:tcPr>
                                  <w:p w14:paraId="5819E01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770" w:author="Borja Gonzalez" w:date="2017-09-29T13:30:00Z">
                                      <w:tcPr>
                                        <w:tcW w:w="851" w:type="dxa"/>
                                        <w:vAlign w:val="center"/>
                                      </w:tcPr>
                                    </w:tcPrChange>
                                  </w:tcPr>
                                  <w:p w14:paraId="73B5AFF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71" w:author="Borja Gonzalez" w:date="2017-09-29T13:30:00Z">
                                      <w:tcPr>
                                        <w:tcW w:w="850" w:type="dxa"/>
                                        <w:vAlign w:val="center"/>
                                      </w:tcPr>
                                    </w:tcPrChange>
                                  </w:tcPr>
                                  <w:p w14:paraId="1C2D3F2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772" w:author="Borja Gonzalez" w:date="2017-09-29T13:30:00Z">
                                      <w:tcPr>
                                        <w:tcW w:w="983" w:type="dxa"/>
                                        <w:vAlign w:val="center"/>
                                      </w:tcPr>
                                    </w:tcPrChange>
                                  </w:tcPr>
                                  <w:p w14:paraId="0EDC5E2A"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923E91" w:rsidRDefault="00923E91" w:rsidP="00891F5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773"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74">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923E91" w14:paraId="76EE7E53" w14:textId="77777777" w:rsidTr="008960CE">
                          <w:trPr>
                            <w:cantSplit/>
                            <w:trHeight w:val="1194"/>
                            <w:trPrChange w:id="775" w:author="Borja Gonzalez" w:date="2017-09-29T13:30:00Z">
                              <w:trPr>
                                <w:cantSplit/>
                                <w:trHeight w:val="1194"/>
                              </w:trPr>
                            </w:trPrChange>
                          </w:trPr>
                          <w:tc>
                            <w:tcPr>
                              <w:tcW w:w="1074" w:type="dxa"/>
                              <w:vAlign w:val="center"/>
                              <w:tcPrChange w:id="776" w:author="Borja Gonzalez" w:date="2017-09-29T13:30:00Z">
                                <w:tcPr>
                                  <w:tcW w:w="1074" w:type="dxa"/>
                                  <w:vAlign w:val="center"/>
                                </w:tcPr>
                              </w:tcPrChange>
                            </w:tcPr>
                            <w:p w14:paraId="16B164B0" w14:textId="77777777" w:rsidR="00923E91" w:rsidRDefault="00923E91" w:rsidP="008960CE">
                              <w:r>
                                <w:t>Casos de Uso</w:t>
                              </w:r>
                            </w:p>
                          </w:tc>
                          <w:tc>
                            <w:tcPr>
                              <w:tcW w:w="739" w:type="dxa"/>
                              <w:vAlign w:val="center"/>
                              <w:tcPrChange w:id="777" w:author="Borja Gonzalez" w:date="2017-09-29T13:30:00Z">
                                <w:tcPr>
                                  <w:tcW w:w="739" w:type="dxa"/>
                                  <w:vAlign w:val="center"/>
                                </w:tcPr>
                              </w:tcPrChange>
                            </w:tcPr>
                            <w:p w14:paraId="2E707042" w14:textId="77777777" w:rsidR="00923E91" w:rsidRDefault="00923E91" w:rsidP="008960CE">
                              <w:r>
                                <w:t>RF1</w:t>
                              </w:r>
                            </w:p>
                          </w:tc>
                          <w:tc>
                            <w:tcPr>
                              <w:tcW w:w="709" w:type="dxa"/>
                              <w:vAlign w:val="center"/>
                              <w:tcPrChange w:id="778" w:author="Borja Gonzalez" w:date="2017-09-29T13:30:00Z">
                                <w:tcPr>
                                  <w:tcW w:w="709" w:type="dxa"/>
                                  <w:vAlign w:val="center"/>
                                </w:tcPr>
                              </w:tcPrChange>
                            </w:tcPr>
                            <w:p w14:paraId="2A8F4FEC" w14:textId="77777777" w:rsidR="00923E91" w:rsidRDefault="00923E91" w:rsidP="008960CE">
                              <w:r>
                                <w:t>RF2</w:t>
                              </w:r>
                            </w:p>
                          </w:tc>
                          <w:tc>
                            <w:tcPr>
                              <w:tcW w:w="709" w:type="dxa"/>
                              <w:vAlign w:val="center"/>
                              <w:tcPrChange w:id="779" w:author="Borja Gonzalez" w:date="2017-09-29T13:30:00Z">
                                <w:tcPr>
                                  <w:tcW w:w="709" w:type="dxa"/>
                                  <w:vAlign w:val="center"/>
                                </w:tcPr>
                              </w:tcPrChange>
                            </w:tcPr>
                            <w:p w14:paraId="56F9D033" w14:textId="77777777" w:rsidR="00923E91" w:rsidRDefault="00923E91" w:rsidP="008960CE">
                              <w:r>
                                <w:t>RF3</w:t>
                              </w:r>
                            </w:p>
                          </w:tc>
                          <w:tc>
                            <w:tcPr>
                              <w:tcW w:w="709" w:type="dxa"/>
                              <w:vAlign w:val="center"/>
                              <w:tcPrChange w:id="780" w:author="Borja Gonzalez" w:date="2017-09-29T13:30:00Z">
                                <w:tcPr>
                                  <w:tcW w:w="709" w:type="dxa"/>
                                  <w:vAlign w:val="center"/>
                                </w:tcPr>
                              </w:tcPrChange>
                            </w:tcPr>
                            <w:p w14:paraId="48B50899" w14:textId="77777777" w:rsidR="00923E91" w:rsidRDefault="00923E91" w:rsidP="008960CE">
                              <w:r>
                                <w:t>RF4</w:t>
                              </w:r>
                            </w:p>
                          </w:tc>
                          <w:tc>
                            <w:tcPr>
                              <w:tcW w:w="708" w:type="dxa"/>
                              <w:vAlign w:val="center"/>
                              <w:tcPrChange w:id="781" w:author="Borja Gonzalez" w:date="2017-09-29T13:30:00Z">
                                <w:tcPr>
                                  <w:tcW w:w="708" w:type="dxa"/>
                                  <w:vAlign w:val="center"/>
                                </w:tcPr>
                              </w:tcPrChange>
                            </w:tcPr>
                            <w:p w14:paraId="6417A7C7" w14:textId="77777777" w:rsidR="00923E91" w:rsidRDefault="00923E91" w:rsidP="008960CE">
                              <w:r>
                                <w:t>RF5</w:t>
                              </w:r>
                            </w:p>
                          </w:tc>
                          <w:tc>
                            <w:tcPr>
                              <w:tcW w:w="709" w:type="dxa"/>
                              <w:vAlign w:val="center"/>
                              <w:tcPrChange w:id="782" w:author="Borja Gonzalez" w:date="2017-09-29T13:30:00Z">
                                <w:tcPr>
                                  <w:tcW w:w="709" w:type="dxa"/>
                                  <w:vAlign w:val="center"/>
                                </w:tcPr>
                              </w:tcPrChange>
                            </w:tcPr>
                            <w:p w14:paraId="7A8C6118" w14:textId="77777777" w:rsidR="00923E91" w:rsidRDefault="00923E91" w:rsidP="008960CE">
                              <w:r>
                                <w:t>RF6</w:t>
                              </w:r>
                            </w:p>
                          </w:tc>
                          <w:tc>
                            <w:tcPr>
                              <w:tcW w:w="709" w:type="dxa"/>
                              <w:vAlign w:val="center"/>
                              <w:tcPrChange w:id="783" w:author="Borja Gonzalez" w:date="2017-09-29T13:30:00Z">
                                <w:tcPr>
                                  <w:tcW w:w="709" w:type="dxa"/>
                                  <w:vAlign w:val="center"/>
                                </w:tcPr>
                              </w:tcPrChange>
                            </w:tcPr>
                            <w:p w14:paraId="7675D3D2" w14:textId="77777777" w:rsidR="00923E91" w:rsidRDefault="00923E91" w:rsidP="008960CE">
                              <w:r>
                                <w:t>RF7</w:t>
                              </w:r>
                            </w:p>
                          </w:tc>
                          <w:tc>
                            <w:tcPr>
                              <w:tcW w:w="709" w:type="dxa"/>
                              <w:vAlign w:val="center"/>
                              <w:tcPrChange w:id="784" w:author="Borja Gonzalez" w:date="2017-09-29T13:30:00Z">
                                <w:tcPr>
                                  <w:tcW w:w="709" w:type="dxa"/>
                                  <w:vAlign w:val="center"/>
                                </w:tcPr>
                              </w:tcPrChange>
                            </w:tcPr>
                            <w:p w14:paraId="214C141B" w14:textId="77777777" w:rsidR="00923E91" w:rsidRDefault="00923E91" w:rsidP="008960CE">
                              <w:r>
                                <w:t>RF8</w:t>
                              </w:r>
                            </w:p>
                          </w:tc>
                          <w:tc>
                            <w:tcPr>
                              <w:tcW w:w="708" w:type="dxa"/>
                              <w:vAlign w:val="center"/>
                              <w:tcPrChange w:id="785" w:author="Borja Gonzalez" w:date="2017-09-29T13:30:00Z">
                                <w:tcPr>
                                  <w:tcW w:w="708" w:type="dxa"/>
                                  <w:vAlign w:val="center"/>
                                </w:tcPr>
                              </w:tcPrChange>
                            </w:tcPr>
                            <w:p w14:paraId="7EAC0A2D" w14:textId="77777777" w:rsidR="00923E91" w:rsidRDefault="00923E91" w:rsidP="008960CE">
                              <w:r>
                                <w:t>RF9</w:t>
                              </w:r>
                            </w:p>
                          </w:tc>
                          <w:tc>
                            <w:tcPr>
                              <w:tcW w:w="851" w:type="dxa"/>
                              <w:vAlign w:val="center"/>
                              <w:tcPrChange w:id="786" w:author="Borja Gonzalez" w:date="2017-09-29T13:30:00Z">
                                <w:tcPr>
                                  <w:tcW w:w="851" w:type="dxa"/>
                                  <w:vAlign w:val="center"/>
                                </w:tcPr>
                              </w:tcPrChange>
                            </w:tcPr>
                            <w:p w14:paraId="290F4D4C" w14:textId="77777777" w:rsidR="00923E91" w:rsidRDefault="00923E91" w:rsidP="008960CE">
                              <w:r>
                                <w:t>RNF1</w:t>
                              </w:r>
                            </w:p>
                          </w:tc>
                          <w:tc>
                            <w:tcPr>
                              <w:tcW w:w="850" w:type="dxa"/>
                              <w:vAlign w:val="center"/>
                              <w:tcPrChange w:id="787" w:author="Borja Gonzalez" w:date="2017-09-29T13:30:00Z">
                                <w:tcPr>
                                  <w:tcW w:w="850" w:type="dxa"/>
                                  <w:vAlign w:val="center"/>
                                </w:tcPr>
                              </w:tcPrChange>
                            </w:tcPr>
                            <w:p w14:paraId="4B151448" w14:textId="77777777" w:rsidR="00923E91" w:rsidRDefault="00923E91" w:rsidP="008960CE">
                              <w:r>
                                <w:t>RNF2</w:t>
                              </w:r>
                            </w:p>
                          </w:tc>
                          <w:tc>
                            <w:tcPr>
                              <w:tcW w:w="851" w:type="dxa"/>
                              <w:vAlign w:val="center"/>
                              <w:tcPrChange w:id="788" w:author="Borja Gonzalez" w:date="2017-09-29T13:30:00Z">
                                <w:tcPr>
                                  <w:tcW w:w="851" w:type="dxa"/>
                                  <w:vAlign w:val="center"/>
                                </w:tcPr>
                              </w:tcPrChange>
                            </w:tcPr>
                            <w:p w14:paraId="02B7E66D" w14:textId="77777777" w:rsidR="00923E91" w:rsidRDefault="00923E91" w:rsidP="008960CE">
                              <w:r>
                                <w:t>RNF3</w:t>
                              </w:r>
                            </w:p>
                          </w:tc>
                          <w:tc>
                            <w:tcPr>
                              <w:tcW w:w="850" w:type="dxa"/>
                              <w:vAlign w:val="center"/>
                              <w:tcPrChange w:id="789" w:author="Borja Gonzalez" w:date="2017-09-29T13:30:00Z">
                                <w:tcPr>
                                  <w:tcW w:w="850" w:type="dxa"/>
                                  <w:vAlign w:val="center"/>
                                </w:tcPr>
                              </w:tcPrChange>
                            </w:tcPr>
                            <w:p w14:paraId="640F9606" w14:textId="77777777" w:rsidR="00923E91" w:rsidRDefault="00923E91" w:rsidP="008960CE">
                              <w:r>
                                <w:t>RNF4</w:t>
                              </w:r>
                            </w:p>
                          </w:tc>
                          <w:tc>
                            <w:tcPr>
                              <w:tcW w:w="841" w:type="dxa"/>
                              <w:vAlign w:val="center"/>
                              <w:tcPrChange w:id="790" w:author="Borja Gonzalez" w:date="2017-09-29T13:30:00Z">
                                <w:tcPr>
                                  <w:tcW w:w="983" w:type="dxa"/>
                                  <w:vAlign w:val="center"/>
                                </w:tcPr>
                              </w:tcPrChange>
                            </w:tcPr>
                            <w:p w14:paraId="44FB4763" w14:textId="77777777" w:rsidR="00923E91" w:rsidRDefault="00923E91" w:rsidP="008960CE">
                              <w:r>
                                <w:t>RNF5</w:t>
                              </w:r>
                            </w:p>
                          </w:tc>
                        </w:tr>
                        <w:tr w:rsidR="00923E91" w14:paraId="6806A796" w14:textId="77777777" w:rsidTr="008960CE">
                          <w:trPr>
                            <w:cantSplit/>
                            <w:trHeight w:val="490"/>
                            <w:trPrChange w:id="791" w:author="Borja Gonzalez" w:date="2017-09-29T13:30:00Z">
                              <w:trPr>
                                <w:cantSplit/>
                                <w:trHeight w:val="490"/>
                              </w:trPr>
                            </w:trPrChange>
                          </w:trPr>
                          <w:tc>
                            <w:tcPr>
                              <w:tcW w:w="1074" w:type="dxa"/>
                              <w:vAlign w:val="center"/>
                              <w:tcPrChange w:id="792" w:author="Borja Gonzalez" w:date="2017-09-29T13:30:00Z">
                                <w:tcPr>
                                  <w:tcW w:w="1074" w:type="dxa"/>
                                  <w:vAlign w:val="center"/>
                                </w:tcPr>
                              </w:tcPrChange>
                            </w:tcPr>
                            <w:p w14:paraId="36711C6E" w14:textId="77777777" w:rsidR="00923E91" w:rsidRDefault="00923E91" w:rsidP="008960CE">
                              <w:r>
                                <w:t>CU1</w:t>
                              </w:r>
                            </w:p>
                          </w:tc>
                          <w:tc>
                            <w:tcPr>
                              <w:tcW w:w="739" w:type="dxa"/>
                              <w:vAlign w:val="center"/>
                              <w:tcPrChange w:id="793" w:author="Borja Gonzalez" w:date="2017-09-29T13:30:00Z">
                                <w:tcPr>
                                  <w:tcW w:w="739" w:type="dxa"/>
                                  <w:vAlign w:val="center"/>
                                </w:tcPr>
                              </w:tcPrChange>
                            </w:tcPr>
                            <w:p w14:paraId="2C5C7F8E" w14:textId="77777777" w:rsidR="00923E91" w:rsidRPr="00580CB8" w:rsidRDefault="00923E91"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94" w:author="Borja Gonzalez" w:date="2017-09-29T13:30:00Z">
                                <w:tcPr>
                                  <w:tcW w:w="709" w:type="dxa"/>
                                  <w:vAlign w:val="center"/>
                                </w:tcPr>
                              </w:tcPrChange>
                            </w:tcPr>
                            <w:p w14:paraId="73962B05" w14:textId="77777777" w:rsidR="00923E91" w:rsidRDefault="00923E91" w:rsidP="008960CE">
                              <w:pPr>
                                <w:jc w:val="center"/>
                              </w:pPr>
                            </w:p>
                          </w:tc>
                          <w:tc>
                            <w:tcPr>
                              <w:tcW w:w="709" w:type="dxa"/>
                              <w:vAlign w:val="center"/>
                              <w:tcPrChange w:id="795" w:author="Borja Gonzalez" w:date="2017-09-29T13:30:00Z">
                                <w:tcPr>
                                  <w:tcW w:w="709" w:type="dxa"/>
                                  <w:vAlign w:val="center"/>
                                </w:tcPr>
                              </w:tcPrChange>
                            </w:tcPr>
                            <w:p w14:paraId="62FD671C" w14:textId="77777777" w:rsidR="00923E91" w:rsidRDefault="00923E91" w:rsidP="008960CE">
                              <w:pPr>
                                <w:jc w:val="center"/>
                              </w:pPr>
                            </w:p>
                          </w:tc>
                          <w:tc>
                            <w:tcPr>
                              <w:tcW w:w="709" w:type="dxa"/>
                              <w:vAlign w:val="center"/>
                              <w:tcPrChange w:id="796" w:author="Borja Gonzalez" w:date="2017-09-29T13:30:00Z">
                                <w:tcPr>
                                  <w:tcW w:w="709" w:type="dxa"/>
                                  <w:vAlign w:val="center"/>
                                </w:tcPr>
                              </w:tcPrChange>
                            </w:tcPr>
                            <w:p w14:paraId="2E698699" w14:textId="77777777" w:rsidR="00923E91" w:rsidRDefault="00923E91" w:rsidP="008960CE">
                              <w:pPr>
                                <w:jc w:val="center"/>
                              </w:pPr>
                            </w:p>
                          </w:tc>
                          <w:tc>
                            <w:tcPr>
                              <w:tcW w:w="708" w:type="dxa"/>
                              <w:vAlign w:val="center"/>
                              <w:tcPrChange w:id="797" w:author="Borja Gonzalez" w:date="2017-09-29T13:30:00Z">
                                <w:tcPr>
                                  <w:tcW w:w="708" w:type="dxa"/>
                                  <w:vAlign w:val="center"/>
                                </w:tcPr>
                              </w:tcPrChange>
                            </w:tcPr>
                            <w:p w14:paraId="215D64DD" w14:textId="77777777" w:rsidR="00923E91" w:rsidRDefault="00923E91" w:rsidP="008960CE">
                              <w:pPr>
                                <w:jc w:val="center"/>
                              </w:pPr>
                            </w:p>
                          </w:tc>
                          <w:tc>
                            <w:tcPr>
                              <w:tcW w:w="709" w:type="dxa"/>
                              <w:vAlign w:val="center"/>
                              <w:tcPrChange w:id="798" w:author="Borja Gonzalez" w:date="2017-09-29T13:30:00Z">
                                <w:tcPr>
                                  <w:tcW w:w="709" w:type="dxa"/>
                                  <w:vAlign w:val="center"/>
                                </w:tcPr>
                              </w:tcPrChange>
                            </w:tcPr>
                            <w:p w14:paraId="16F33E7D" w14:textId="77777777" w:rsidR="00923E91" w:rsidRDefault="00923E91" w:rsidP="008960CE">
                              <w:pPr>
                                <w:jc w:val="center"/>
                              </w:pPr>
                            </w:p>
                          </w:tc>
                          <w:tc>
                            <w:tcPr>
                              <w:tcW w:w="709" w:type="dxa"/>
                              <w:vAlign w:val="center"/>
                              <w:tcPrChange w:id="799" w:author="Borja Gonzalez" w:date="2017-09-29T13:30:00Z">
                                <w:tcPr>
                                  <w:tcW w:w="709" w:type="dxa"/>
                                  <w:vAlign w:val="center"/>
                                </w:tcPr>
                              </w:tcPrChange>
                            </w:tcPr>
                            <w:p w14:paraId="0CB110D6" w14:textId="77777777" w:rsidR="00923E91" w:rsidRDefault="00923E91" w:rsidP="008960CE">
                              <w:pPr>
                                <w:jc w:val="center"/>
                              </w:pPr>
                            </w:p>
                          </w:tc>
                          <w:tc>
                            <w:tcPr>
                              <w:tcW w:w="709" w:type="dxa"/>
                              <w:vAlign w:val="center"/>
                              <w:tcPrChange w:id="800" w:author="Borja Gonzalez" w:date="2017-09-29T13:30:00Z">
                                <w:tcPr>
                                  <w:tcW w:w="709" w:type="dxa"/>
                                  <w:vAlign w:val="center"/>
                                </w:tcPr>
                              </w:tcPrChange>
                            </w:tcPr>
                            <w:p w14:paraId="7FDFA9E5" w14:textId="77777777" w:rsidR="00923E91" w:rsidRDefault="00923E91" w:rsidP="008960CE">
                              <w:pPr>
                                <w:jc w:val="center"/>
                              </w:pPr>
                            </w:p>
                          </w:tc>
                          <w:tc>
                            <w:tcPr>
                              <w:tcW w:w="708" w:type="dxa"/>
                              <w:vAlign w:val="center"/>
                              <w:tcPrChange w:id="801" w:author="Borja Gonzalez" w:date="2017-09-29T13:30:00Z">
                                <w:tcPr>
                                  <w:tcW w:w="708" w:type="dxa"/>
                                  <w:vAlign w:val="center"/>
                                </w:tcPr>
                              </w:tcPrChange>
                            </w:tcPr>
                            <w:p w14:paraId="4285B352" w14:textId="77777777" w:rsidR="00923E91" w:rsidRDefault="00923E91" w:rsidP="008960CE">
                              <w:pPr>
                                <w:jc w:val="center"/>
                              </w:pPr>
                            </w:p>
                          </w:tc>
                          <w:tc>
                            <w:tcPr>
                              <w:tcW w:w="851" w:type="dxa"/>
                              <w:vAlign w:val="center"/>
                              <w:tcPrChange w:id="802" w:author="Borja Gonzalez" w:date="2017-09-29T13:30:00Z">
                                <w:tcPr>
                                  <w:tcW w:w="851" w:type="dxa"/>
                                  <w:vAlign w:val="center"/>
                                </w:tcPr>
                              </w:tcPrChange>
                            </w:tcPr>
                            <w:p w14:paraId="1E3D37D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03" w:author="Borja Gonzalez" w:date="2017-09-29T13:30:00Z">
                                <w:tcPr>
                                  <w:tcW w:w="850" w:type="dxa"/>
                                  <w:vAlign w:val="center"/>
                                </w:tcPr>
                              </w:tcPrChange>
                            </w:tcPr>
                            <w:p w14:paraId="2D931D66" w14:textId="77777777" w:rsidR="00923E91" w:rsidRDefault="00923E91" w:rsidP="008960CE">
                              <w:pPr>
                                <w:jc w:val="center"/>
                              </w:pPr>
                            </w:p>
                          </w:tc>
                          <w:tc>
                            <w:tcPr>
                              <w:tcW w:w="851" w:type="dxa"/>
                              <w:vAlign w:val="center"/>
                              <w:tcPrChange w:id="804" w:author="Borja Gonzalez" w:date="2017-09-29T13:30:00Z">
                                <w:tcPr>
                                  <w:tcW w:w="851" w:type="dxa"/>
                                  <w:vAlign w:val="center"/>
                                </w:tcPr>
                              </w:tcPrChange>
                            </w:tcPr>
                            <w:p w14:paraId="7FDBAF0A" w14:textId="77777777" w:rsidR="00923E91" w:rsidRDefault="00923E91" w:rsidP="008960CE">
                              <w:pPr>
                                <w:jc w:val="center"/>
                              </w:pPr>
                            </w:p>
                          </w:tc>
                          <w:tc>
                            <w:tcPr>
                              <w:tcW w:w="850" w:type="dxa"/>
                              <w:vAlign w:val="center"/>
                              <w:tcPrChange w:id="805" w:author="Borja Gonzalez" w:date="2017-09-29T13:30:00Z">
                                <w:tcPr>
                                  <w:tcW w:w="850" w:type="dxa"/>
                                  <w:vAlign w:val="center"/>
                                </w:tcPr>
                              </w:tcPrChange>
                            </w:tcPr>
                            <w:p w14:paraId="29D6FC6F" w14:textId="77777777" w:rsidR="00923E91" w:rsidRDefault="00923E91" w:rsidP="008960CE">
                              <w:pPr>
                                <w:jc w:val="center"/>
                              </w:pPr>
                            </w:p>
                          </w:tc>
                          <w:tc>
                            <w:tcPr>
                              <w:tcW w:w="841" w:type="dxa"/>
                              <w:vAlign w:val="center"/>
                              <w:tcPrChange w:id="806" w:author="Borja Gonzalez" w:date="2017-09-29T13:30:00Z">
                                <w:tcPr>
                                  <w:tcW w:w="983" w:type="dxa"/>
                                  <w:vAlign w:val="center"/>
                                </w:tcPr>
                              </w:tcPrChange>
                            </w:tcPr>
                            <w:p w14:paraId="379EF415" w14:textId="77777777" w:rsidR="00923E91" w:rsidRDefault="00923E91" w:rsidP="008960CE">
                              <w:pPr>
                                <w:jc w:val="center"/>
                              </w:pPr>
                            </w:p>
                          </w:tc>
                        </w:tr>
                        <w:tr w:rsidR="00923E91" w14:paraId="20D66B98" w14:textId="77777777" w:rsidTr="008960CE">
                          <w:trPr>
                            <w:cantSplit/>
                            <w:trHeight w:val="470"/>
                            <w:trPrChange w:id="807" w:author="Borja Gonzalez" w:date="2017-09-29T13:30:00Z">
                              <w:trPr>
                                <w:cantSplit/>
                                <w:trHeight w:val="470"/>
                              </w:trPr>
                            </w:trPrChange>
                          </w:trPr>
                          <w:tc>
                            <w:tcPr>
                              <w:tcW w:w="1074" w:type="dxa"/>
                              <w:vAlign w:val="center"/>
                              <w:tcPrChange w:id="808" w:author="Borja Gonzalez" w:date="2017-09-29T13:30:00Z">
                                <w:tcPr>
                                  <w:tcW w:w="1074" w:type="dxa"/>
                                  <w:vAlign w:val="center"/>
                                </w:tcPr>
                              </w:tcPrChange>
                            </w:tcPr>
                            <w:p w14:paraId="62581D27" w14:textId="77777777" w:rsidR="00923E91" w:rsidRDefault="00923E91" w:rsidP="008960CE">
                              <w:r>
                                <w:t>CU2</w:t>
                              </w:r>
                            </w:p>
                          </w:tc>
                          <w:tc>
                            <w:tcPr>
                              <w:tcW w:w="739" w:type="dxa"/>
                              <w:vAlign w:val="center"/>
                              <w:tcPrChange w:id="809" w:author="Borja Gonzalez" w:date="2017-09-29T13:30:00Z">
                                <w:tcPr>
                                  <w:tcW w:w="739" w:type="dxa"/>
                                  <w:vAlign w:val="center"/>
                                </w:tcPr>
                              </w:tcPrChange>
                            </w:tcPr>
                            <w:p w14:paraId="69633E14" w14:textId="77777777" w:rsidR="00923E91" w:rsidRDefault="00923E91" w:rsidP="008960CE">
                              <w:pPr>
                                <w:jc w:val="center"/>
                              </w:pPr>
                            </w:p>
                          </w:tc>
                          <w:tc>
                            <w:tcPr>
                              <w:tcW w:w="709" w:type="dxa"/>
                              <w:vAlign w:val="center"/>
                              <w:tcPrChange w:id="810" w:author="Borja Gonzalez" w:date="2017-09-29T13:30:00Z">
                                <w:tcPr>
                                  <w:tcW w:w="709" w:type="dxa"/>
                                  <w:vAlign w:val="center"/>
                                </w:tcPr>
                              </w:tcPrChange>
                            </w:tcPr>
                            <w:p w14:paraId="1F516819"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11" w:author="Borja Gonzalez" w:date="2017-09-29T13:30:00Z">
                                <w:tcPr>
                                  <w:tcW w:w="709" w:type="dxa"/>
                                  <w:vAlign w:val="center"/>
                                </w:tcPr>
                              </w:tcPrChange>
                            </w:tcPr>
                            <w:p w14:paraId="111350F7" w14:textId="77777777" w:rsidR="00923E91" w:rsidRDefault="00923E91" w:rsidP="008960CE">
                              <w:pPr>
                                <w:jc w:val="center"/>
                              </w:pPr>
                            </w:p>
                          </w:tc>
                          <w:tc>
                            <w:tcPr>
                              <w:tcW w:w="709" w:type="dxa"/>
                              <w:vAlign w:val="center"/>
                              <w:tcPrChange w:id="812" w:author="Borja Gonzalez" w:date="2017-09-29T13:30:00Z">
                                <w:tcPr>
                                  <w:tcW w:w="709" w:type="dxa"/>
                                  <w:vAlign w:val="center"/>
                                </w:tcPr>
                              </w:tcPrChange>
                            </w:tcPr>
                            <w:p w14:paraId="2D15CAF4" w14:textId="77777777" w:rsidR="00923E91" w:rsidRDefault="00923E91" w:rsidP="008960CE">
                              <w:pPr>
                                <w:jc w:val="center"/>
                              </w:pPr>
                            </w:p>
                          </w:tc>
                          <w:tc>
                            <w:tcPr>
                              <w:tcW w:w="708" w:type="dxa"/>
                              <w:vAlign w:val="center"/>
                              <w:tcPrChange w:id="813" w:author="Borja Gonzalez" w:date="2017-09-29T13:30:00Z">
                                <w:tcPr>
                                  <w:tcW w:w="708" w:type="dxa"/>
                                  <w:vAlign w:val="center"/>
                                </w:tcPr>
                              </w:tcPrChange>
                            </w:tcPr>
                            <w:p w14:paraId="3817C776" w14:textId="77777777" w:rsidR="00923E91" w:rsidRDefault="00923E91" w:rsidP="008960CE">
                              <w:pPr>
                                <w:jc w:val="center"/>
                              </w:pPr>
                            </w:p>
                          </w:tc>
                          <w:tc>
                            <w:tcPr>
                              <w:tcW w:w="709" w:type="dxa"/>
                              <w:vAlign w:val="center"/>
                              <w:tcPrChange w:id="814" w:author="Borja Gonzalez" w:date="2017-09-29T13:30:00Z">
                                <w:tcPr>
                                  <w:tcW w:w="709" w:type="dxa"/>
                                  <w:vAlign w:val="center"/>
                                </w:tcPr>
                              </w:tcPrChange>
                            </w:tcPr>
                            <w:p w14:paraId="034BC506" w14:textId="77777777" w:rsidR="00923E91" w:rsidRDefault="00923E91" w:rsidP="008960CE">
                              <w:pPr>
                                <w:jc w:val="center"/>
                              </w:pPr>
                            </w:p>
                          </w:tc>
                          <w:tc>
                            <w:tcPr>
                              <w:tcW w:w="709" w:type="dxa"/>
                              <w:vAlign w:val="center"/>
                              <w:tcPrChange w:id="815" w:author="Borja Gonzalez" w:date="2017-09-29T13:30:00Z">
                                <w:tcPr>
                                  <w:tcW w:w="709" w:type="dxa"/>
                                  <w:vAlign w:val="center"/>
                                </w:tcPr>
                              </w:tcPrChange>
                            </w:tcPr>
                            <w:p w14:paraId="0CD231C7" w14:textId="77777777" w:rsidR="00923E91" w:rsidRDefault="00923E91" w:rsidP="008960CE">
                              <w:pPr>
                                <w:jc w:val="center"/>
                              </w:pPr>
                            </w:p>
                          </w:tc>
                          <w:tc>
                            <w:tcPr>
                              <w:tcW w:w="709" w:type="dxa"/>
                              <w:vAlign w:val="center"/>
                              <w:tcPrChange w:id="816" w:author="Borja Gonzalez" w:date="2017-09-29T13:30:00Z">
                                <w:tcPr>
                                  <w:tcW w:w="709" w:type="dxa"/>
                                  <w:vAlign w:val="center"/>
                                </w:tcPr>
                              </w:tcPrChange>
                            </w:tcPr>
                            <w:p w14:paraId="76CC546B" w14:textId="77777777" w:rsidR="00923E91" w:rsidRDefault="00923E91" w:rsidP="008960CE">
                              <w:pPr>
                                <w:jc w:val="center"/>
                              </w:pPr>
                            </w:p>
                          </w:tc>
                          <w:tc>
                            <w:tcPr>
                              <w:tcW w:w="708" w:type="dxa"/>
                              <w:vAlign w:val="center"/>
                              <w:tcPrChange w:id="817" w:author="Borja Gonzalez" w:date="2017-09-29T13:30:00Z">
                                <w:tcPr>
                                  <w:tcW w:w="708" w:type="dxa"/>
                                  <w:vAlign w:val="center"/>
                                </w:tcPr>
                              </w:tcPrChange>
                            </w:tcPr>
                            <w:p w14:paraId="17CF7564" w14:textId="77777777" w:rsidR="00923E91" w:rsidRDefault="00923E91" w:rsidP="008960CE">
                              <w:pPr>
                                <w:jc w:val="center"/>
                              </w:pPr>
                            </w:p>
                          </w:tc>
                          <w:tc>
                            <w:tcPr>
                              <w:tcW w:w="851" w:type="dxa"/>
                              <w:vAlign w:val="center"/>
                              <w:tcPrChange w:id="818" w:author="Borja Gonzalez" w:date="2017-09-29T13:30:00Z">
                                <w:tcPr>
                                  <w:tcW w:w="851" w:type="dxa"/>
                                  <w:vAlign w:val="center"/>
                                </w:tcPr>
                              </w:tcPrChange>
                            </w:tcPr>
                            <w:p w14:paraId="0CD73082" w14:textId="77777777" w:rsidR="00923E91" w:rsidRDefault="00923E91" w:rsidP="008960CE">
                              <w:pPr>
                                <w:jc w:val="center"/>
                              </w:pPr>
                            </w:p>
                          </w:tc>
                          <w:tc>
                            <w:tcPr>
                              <w:tcW w:w="850" w:type="dxa"/>
                              <w:vAlign w:val="center"/>
                              <w:tcPrChange w:id="819" w:author="Borja Gonzalez" w:date="2017-09-29T13:30:00Z">
                                <w:tcPr>
                                  <w:tcW w:w="850" w:type="dxa"/>
                                  <w:vAlign w:val="center"/>
                                </w:tcPr>
                              </w:tcPrChange>
                            </w:tcPr>
                            <w:p w14:paraId="366CA107" w14:textId="77777777" w:rsidR="00923E91" w:rsidRDefault="00923E91" w:rsidP="008960CE">
                              <w:pPr>
                                <w:jc w:val="center"/>
                              </w:pPr>
                            </w:p>
                          </w:tc>
                          <w:tc>
                            <w:tcPr>
                              <w:tcW w:w="851" w:type="dxa"/>
                              <w:vAlign w:val="center"/>
                              <w:tcPrChange w:id="820" w:author="Borja Gonzalez" w:date="2017-09-29T13:30:00Z">
                                <w:tcPr>
                                  <w:tcW w:w="851" w:type="dxa"/>
                                  <w:vAlign w:val="center"/>
                                </w:tcPr>
                              </w:tcPrChange>
                            </w:tcPr>
                            <w:p w14:paraId="006A4D0F" w14:textId="77777777" w:rsidR="00923E91" w:rsidRDefault="00923E91" w:rsidP="008960CE">
                              <w:pPr>
                                <w:jc w:val="center"/>
                              </w:pPr>
                            </w:p>
                          </w:tc>
                          <w:tc>
                            <w:tcPr>
                              <w:tcW w:w="850" w:type="dxa"/>
                              <w:vAlign w:val="center"/>
                              <w:tcPrChange w:id="821" w:author="Borja Gonzalez" w:date="2017-09-29T13:30:00Z">
                                <w:tcPr>
                                  <w:tcW w:w="850" w:type="dxa"/>
                                  <w:vAlign w:val="center"/>
                                </w:tcPr>
                              </w:tcPrChange>
                            </w:tcPr>
                            <w:p w14:paraId="091ADED1" w14:textId="77777777" w:rsidR="00923E91" w:rsidRDefault="00923E91" w:rsidP="008960CE">
                              <w:pPr>
                                <w:jc w:val="center"/>
                              </w:pPr>
                            </w:p>
                          </w:tc>
                          <w:tc>
                            <w:tcPr>
                              <w:tcW w:w="841" w:type="dxa"/>
                              <w:vAlign w:val="center"/>
                              <w:tcPrChange w:id="822" w:author="Borja Gonzalez" w:date="2017-09-29T13:30:00Z">
                                <w:tcPr>
                                  <w:tcW w:w="983" w:type="dxa"/>
                                  <w:vAlign w:val="center"/>
                                </w:tcPr>
                              </w:tcPrChange>
                            </w:tcPr>
                            <w:p w14:paraId="66E2AB67" w14:textId="77777777" w:rsidR="00923E91" w:rsidRDefault="00923E91" w:rsidP="008960CE">
                              <w:pPr>
                                <w:jc w:val="center"/>
                              </w:pPr>
                            </w:p>
                          </w:tc>
                        </w:tr>
                        <w:tr w:rsidR="00923E91" w14:paraId="3F9082BF" w14:textId="77777777" w:rsidTr="008960CE">
                          <w:trPr>
                            <w:cantSplit/>
                            <w:trHeight w:val="490"/>
                            <w:trPrChange w:id="823" w:author="Borja Gonzalez" w:date="2017-09-29T13:30:00Z">
                              <w:trPr>
                                <w:cantSplit/>
                                <w:trHeight w:val="490"/>
                              </w:trPr>
                            </w:trPrChange>
                          </w:trPr>
                          <w:tc>
                            <w:tcPr>
                              <w:tcW w:w="1074" w:type="dxa"/>
                              <w:vAlign w:val="center"/>
                              <w:tcPrChange w:id="824" w:author="Borja Gonzalez" w:date="2017-09-29T13:30:00Z">
                                <w:tcPr>
                                  <w:tcW w:w="1074" w:type="dxa"/>
                                  <w:vAlign w:val="center"/>
                                </w:tcPr>
                              </w:tcPrChange>
                            </w:tcPr>
                            <w:p w14:paraId="5CEA67DB" w14:textId="77777777" w:rsidR="00923E91" w:rsidRDefault="00923E91" w:rsidP="008960CE">
                              <w:r>
                                <w:t>CU3</w:t>
                              </w:r>
                            </w:p>
                          </w:tc>
                          <w:tc>
                            <w:tcPr>
                              <w:tcW w:w="739" w:type="dxa"/>
                              <w:vAlign w:val="center"/>
                              <w:tcPrChange w:id="825" w:author="Borja Gonzalez" w:date="2017-09-29T13:30:00Z">
                                <w:tcPr>
                                  <w:tcW w:w="739" w:type="dxa"/>
                                  <w:vAlign w:val="center"/>
                                </w:tcPr>
                              </w:tcPrChange>
                            </w:tcPr>
                            <w:p w14:paraId="279F1AE5" w14:textId="77777777" w:rsidR="00923E91" w:rsidRDefault="00923E91" w:rsidP="008960CE">
                              <w:pPr>
                                <w:jc w:val="center"/>
                              </w:pPr>
                            </w:p>
                          </w:tc>
                          <w:tc>
                            <w:tcPr>
                              <w:tcW w:w="709" w:type="dxa"/>
                              <w:vAlign w:val="center"/>
                              <w:tcPrChange w:id="826" w:author="Borja Gonzalez" w:date="2017-09-29T13:30:00Z">
                                <w:tcPr>
                                  <w:tcW w:w="709" w:type="dxa"/>
                                  <w:vAlign w:val="center"/>
                                </w:tcPr>
                              </w:tcPrChange>
                            </w:tcPr>
                            <w:p w14:paraId="1DD790F8" w14:textId="77777777" w:rsidR="00923E91" w:rsidRDefault="00923E91" w:rsidP="008960CE">
                              <w:pPr>
                                <w:jc w:val="center"/>
                              </w:pPr>
                            </w:p>
                          </w:tc>
                          <w:tc>
                            <w:tcPr>
                              <w:tcW w:w="709" w:type="dxa"/>
                              <w:vAlign w:val="center"/>
                              <w:tcPrChange w:id="827" w:author="Borja Gonzalez" w:date="2017-09-29T13:30:00Z">
                                <w:tcPr>
                                  <w:tcW w:w="709" w:type="dxa"/>
                                  <w:vAlign w:val="center"/>
                                </w:tcPr>
                              </w:tcPrChange>
                            </w:tcPr>
                            <w:p w14:paraId="71E1426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28" w:author="Borja Gonzalez" w:date="2017-09-29T13:30:00Z">
                                <w:tcPr>
                                  <w:tcW w:w="709" w:type="dxa"/>
                                  <w:vAlign w:val="center"/>
                                </w:tcPr>
                              </w:tcPrChange>
                            </w:tcPr>
                            <w:p w14:paraId="69BD27C2" w14:textId="77777777" w:rsidR="00923E91" w:rsidRDefault="00923E91" w:rsidP="008960CE">
                              <w:pPr>
                                <w:jc w:val="center"/>
                              </w:pPr>
                            </w:p>
                          </w:tc>
                          <w:tc>
                            <w:tcPr>
                              <w:tcW w:w="708" w:type="dxa"/>
                              <w:vAlign w:val="center"/>
                              <w:tcPrChange w:id="829" w:author="Borja Gonzalez" w:date="2017-09-29T13:30:00Z">
                                <w:tcPr>
                                  <w:tcW w:w="708" w:type="dxa"/>
                                  <w:vAlign w:val="center"/>
                                </w:tcPr>
                              </w:tcPrChange>
                            </w:tcPr>
                            <w:p w14:paraId="18AB1C1D" w14:textId="77777777" w:rsidR="00923E91" w:rsidRDefault="00923E91" w:rsidP="008960CE">
                              <w:pPr>
                                <w:jc w:val="center"/>
                              </w:pPr>
                            </w:p>
                          </w:tc>
                          <w:tc>
                            <w:tcPr>
                              <w:tcW w:w="709" w:type="dxa"/>
                              <w:vAlign w:val="center"/>
                              <w:tcPrChange w:id="830" w:author="Borja Gonzalez" w:date="2017-09-29T13:30:00Z">
                                <w:tcPr>
                                  <w:tcW w:w="709" w:type="dxa"/>
                                  <w:vAlign w:val="center"/>
                                </w:tcPr>
                              </w:tcPrChange>
                            </w:tcPr>
                            <w:p w14:paraId="776247D1" w14:textId="77777777" w:rsidR="00923E91" w:rsidRDefault="00923E91" w:rsidP="008960CE">
                              <w:pPr>
                                <w:jc w:val="center"/>
                              </w:pPr>
                            </w:p>
                          </w:tc>
                          <w:tc>
                            <w:tcPr>
                              <w:tcW w:w="709" w:type="dxa"/>
                              <w:vAlign w:val="center"/>
                              <w:tcPrChange w:id="831" w:author="Borja Gonzalez" w:date="2017-09-29T13:30:00Z">
                                <w:tcPr>
                                  <w:tcW w:w="709" w:type="dxa"/>
                                  <w:vAlign w:val="center"/>
                                </w:tcPr>
                              </w:tcPrChange>
                            </w:tcPr>
                            <w:p w14:paraId="106A217A" w14:textId="77777777" w:rsidR="00923E91" w:rsidRDefault="00923E91" w:rsidP="008960CE">
                              <w:pPr>
                                <w:jc w:val="center"/>
                              </w:pPr>
                            </w:p>
                          </w:tc>
                          <w:tc>
                            <w:tcPr>
                              <w:tcW w:w="709" w:type="dxa"/>
                              <w:vAlign w:val="center"/>
                              <w:tcPrChange w:id="832" w:author="Borja Gonzalez" w:date="2017-09-29T13:30:00Z">
                                <w:tcPr>
                                  <w:tcW w:w="709" w:type="dxa"/>
                                  <w:vAlign w:val="center"/>
                                </w:tcPr>
                              </w:tcPrChange>
                            </w:tcPr>
                            <w:p w14:paraId="5293053C" w14:textId="77777777" w:rsidR="00923E91" w:rsidRDefault="00923E91" w:rsidP="008960CE">
                              <w:pPr>
                                <w:jc w:val="center"/>
                              </w:pPr>
                            </w:p>
                          </w:tc>
                          <w:tc>
                            <w:tcPr>
                              <w:tcW w:w="708" w:type="dxa"/>
                              <w:vAlign w:val="center"/>
                              <w:tcPrChange w:id="833" w:author="Borja Gonzalez" w:date="2017-09-29T13:30:00Z">
                                <w:tcPr>
                                  <w:tcW w:w="708" w:type="dxa"/>
                                  <w:vAlign w:val="center"/>
                                </w:tcPr>
                              </w:tcPrChange>
                            </w:tcPr>
                            <w:p w14:paraId="6D3CA650" w14:textId="77777777" w:rsidR="00923E91" w:rsidRDefault="00923E91" w:rsidP="008960CE">
                              <w:pPr>
                                <w:jc w:val="center"/>
                              </w:pPr>
                            </w:p>
                          </w:tc>
                          <w:tc>
                            <w:tcPr>
                              <w:tcW w:w="851" w:type="dxa"/>
                              <w:vAlign w:val="center"/>
                              <w:tcPrChange w:id="834" w:author="Borja Gonzalez" w:date="2017-09-29T13:30:00Z">
                                <w:tcPr>
                                  <w:tcW w:w="851" w:type="dxa"/>
                                  <w:vAlign w:val="center"/>
                                </w:tcPr>
                              </w:tcPrChange>
                            </w:tcPr>
                            <w:p w14:paraId="4AC52AE5" w14:textId="77777777" w:rsidR="00923E91" w:rsidRDefault="00923E91" w:rsidP="008960CE">
                              <w:pPr>
                                <w:jc w:val="center"/>
                              </w:pPr>
                            </w:p>
                          </w:tc>
                          <w:tc>
                            <w:tcPr>
                              <w:tcW w:w="850" w:type="dxa"/>
                              <w:vAlign w:val="center"/>
                              <w:tcPrChange w:id="835" w:author="Borja Gonzalez" w:date="2017-09-29T13:30:00Z">
                                <w:tcPr>
                                  <w:tcW w:w="850" w:type="dxa"/>
                                  <w:vAlign w:val="center"/>
                                </w:tcPr>
                              </w:tcPrChange>
                            </w:tcPr>
                            <w:p w14:paraId="090B7953" w14:textId="77777777" w:rsidR="00923E91" w:rsidRDefault="00923E91" w:rsidP="008960CE">
                              <w:pPr>
                                <w:jc w:val="center"/>
                              </w:pPr>
                            </w:p>
                          </w:tc>
                          <w:tc>
                            <w:tcPr>
                              <w:tcW w:w="851" w:type="dxa"/>
                              <w:vAlign w:val="center"/>
                              <w:tcPrChange w:id="836" w:author="Borja Gonzalez" w:date="2017-09-29T13:30:00Z">
                                <w:tcPr>
                                  <w:tcW w:w="851" w:type="dxa"/>
                                  <w:vAlign w:val="center"/>
                                </w:tcPr>
                              </w:tcPrChange>
                            </w:tcPr>
                            <w:p w14:paraId="183A085F" w14:textId="77777777" w:rsidR="00923E91" w:rsidRDefault="00923E91" w:rsidP="008960CE">
                              <w:pPr>
                                <w:jc w:val="center"/>
                              </w:pPr>
                            </w:p>
                          </w:tc>
                          <w:tc>
                            <w:tcPr>
                              <w:tcW w:w="850" w:type="dxa"/>
                              <w:vAlign w:val="center"/>
                              <w:tcPrChange w:id="837" w:author="Borja Gonzalez" w:date="2017-09-29T13:30:00Z">
                                <w:tcPr>
                                  <w:tcW w:w="850" w:type="dxa"/>
                                  <w:vAlign w:val="center"/>
                                </w:tcPr>
                              </w:tcPrChange>
                            </w:tcPr>
                            <w:p w14:paraId="055FE63A"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38" w:author="Borja Gonzalez" w:date="2017-09-29T13:30:00Z">
                                <w:tcPr>
                                  <w:tcW w:w="983" w:type="dxa"/>
                                  <w:vAlign w:val="center"/>
                                </w:tcPr>
                              </w:tcPrChange>
                            </w:tcPr>
                            <w:p w14:paraId="4B0FFE02"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FD7F8EB" w14:textId="77777777" w:rsidTr="008960CE">
                          <w:trPr>
                            <w:cantSplit/>
                            <w:trHeight w:val="470"/>
                            <w:trPrChange w:id="839" w:author="Borja Gonzalez" w:date="2017-09-29T13:30:00Z">
                              <w:trPr>
                                <w:cantSplit/>
                                <w:trHeight w:val="470"/>
                              </w:trPr>
                            </w:trPrChange>
                          </w:trPr>
                          <w:tc>
                            <w:tcPr>
                              <w:tcW w:w="1074" w:type="dxa"/>
                              <w:vAlign w:val="center"/>
                              <w:tcPrChange w:id="840" w:author="Borja Gonzalez" w:date="2017-09-29T13:30:00Z">
                                <w:tcPr>
                                  <w:tcW w:w="1074" w:type="dxa"/>
                                  <w:vAlign w:val="center"/>
                                </w:tcPr>
                              </w:tcPrChange>
                            </w:tcPr>
                            <w:p w14:paraId="25F4A212" w14:textId="77777777" w:rsidR="00923E91" w:rsidRDefault="00923E91" w:rsidP="008960CE">
                              <w:r>
                                <w:t>CU4</w:t>
                              </w:r>
                            </w:p>
                          </w:tc>
                          <w:tc>
                            <w:tcPr>
                              <w:tcW w:w="739" w:type="dxa"/>
                              <w:vAlign w:val="center"/>
                              <w:tcPrChange w:id="841" w:author="Borja Gonzalez" w:date="2017-09-29T13:30:00Z">
                                <w:tcPr>
                                  <w:tcW w:w="739" w:type="dxa"/>
                                  <w:vAlign w:val="center"/>
                                </w:tcPr>
                              </w:tcPrChange>
                            </w:tcPr>
                            <w:p w14:paraId="34FA475C" w14:textId="77777777" w:rsidR="00923E91" w:rsidRDefault="00923E91" w:rsidP="008960CE">
                              <w:pPr>
                                <w:jc w:val="center"/>
                              </w:pPr>
                            </w:p>
                          </w:tc>
                          <w:tc>
                            <w:tcPr>
                              <w:tcW w:w="709" w:type="dxa"/>
                              <w:vAlign w:val="center"/>
                              <w:tcPrChange w:id="842" w:author="Borja Gonzalez" w:date="2017-09-29T13:30:00Z">
                                <w:tcPr>
                                  <w:tcW w:w="709" w:type="dxa"/>
                                  <w:vAlign w:val="center"/>
                                </w:tcPr>
                              </w:tcPrChange>
                            </w:tcPr>
                            <w:p w14:paraId="00905E75" w14:textId="77777777" w:rsidR="00923E91" w:rsidRDefault="00923E91" w:rsidP="008960CE">
                              <w:pPr>
                                <w:jc w:val="center"/>
                              </w:pPr>
                            </w:p>
                          </w:tc>
                          <w:tc>
                            <w:tcPr>
                              <w:tcW w:w="709" w:type="dxa"/>
                              <w:vAlign w:val="center"/>
                              <w:tcPrChange w:id="843" w:author="Borja Gonzalez" w:date="2017-09-29T13:30:00Z">
                                <w:tcPr>
                                  <w:tcW w:w="709" w:type="dxa"/>
                                  <w:vAlign w:val="center"/>
                                </w:tcPr>
                              </w:tcPrChange>
                            </w:tcPr>
                            <w:p w14:paraId="3D844D4D" w14:textId="77777777" w:rsidR="00923E91" w:rsidRDefault="00923E91" w:rsidP="008960CE">
                              <w:pPr>
                                <w:jc w:val="center"/>
                              </w:pPr>
                            </w:p>
                          </w:tc>
                          <w:tc>
                            <w:tcPr>
                              <w:tcW w:w="709" w:type="dxa"/>
                              <w:vAlign w:val="center"/>
                              <w:tcPrChange w:id="844" w:author="Borja Gonzalez" w:date="2017-09-29T13:30:00Z">
                                <w:tcPr>
                                  <w:tcW w:w="709" w:type="dxa"/>
                                  <w:vAlign w:val="center"/>
                                </w:tcPr>
                              </w:tcPrChange>
                            </w:tcPr>
                            <w:p w14:paraId="17964F8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45" w:author="Borja Gonzalez" w:date="2017-09-29T13:30:00Z">
                                <w:tcPr>
                                  <w:tcW w:w="708" w:type="dxa"/>
                                  <w:vAlign w:val="center"/>
                                </w:tcPr>
                              </w:tcPrChange>
                            </w:tcPr>
                            <w:p w14:paraId="7C76AB96" w14:textId="77777777" w:rsidR="00923E91" w:rsidRDefault="00923E91" w:rsidP="008960CE">
                              <w:pPr>
                                <w:jc w:val="center"/>
                              </w:pPr>
                            </w:p>
                          </w:tc>
                          <w:tc>
                            <w:tcPr>
                              <w:tcW w:w="709" w:type="dxa"/>
                              <w:vAlign w:val="center"/>
                              <w:tcPrChange w:id="846" w:author="Borja Gonzalez" w:date="2017-09-29T13:30:00Z">
                                <w:tcPr>
                                  <w:tcW w:w="709" w:type="dxa"/>
                                  <w:vAlign w:val="center"/>
                                </w:tcPr>
                              </w:tcPrChange>
                            </w:tcPr>
                            <w:p w14:paraId="6FA191C0" w14:textId="77777777" w:rsidR="00923E91" w:rsidRDefault="00923E91" w:rsidP="008960CE">
                              <w:pPr>
                                <w:jc w:val="center"/>
                              </w:pPr>
                            </w:p>
                          </w:tc>
                          <w:tc>
                            <w:tcPr>
                              <w:tcW w:w="709" w:type="dxa"/>
                              <w:vAlign w:val="center"/>
                              <w:tcPrChange w:id="847" w:author="Borja Gonzalez" w:date="2017-09-29T13:30:00Z">
                                <w:tcPr>
                                  <w:tcW w:w="709" w:type="dxa"/>
                                  <w:vAlign w:val="center"/>
                                </w:tcPr>
                              </w:tcPrChange>
                            </w:tcPr>
                            <w:p w14:paraId="2461611F" w14:textId="77777777" w:rsidR="00923E91" w:rsidRDefault="00923E91" w:rsidP="008960CE">
                              <w:pPr>
                                <w:jc w:val="center"/>
                              </w:pPr>
                            </w:p>
                          </w:tc>
                          <w:tc>
                            <w:tcPr>
                              <w:tcW w:w="709" w:type="dxa"/>
                              <w:vAlign w:val="center"/>
                              <w:tcPrChange w:id="848" w:author="Borja Gonzalez" w:date="2017-09-29T13:30:00Z">
                                <w:tcPr>
                                  <w:tcW w:w="709" w:type="dxa"/>
                                  <w:vAlign w:val="center"/>
                                </w:tcPr>
                              </w:tcPrChange>
                            </w:tcPr>
                            <w:p w14:paraId="46D7AB2B" w14:textId="77777777" w:rsidR="00923E91" w:rsidRDefault="00923E91" w:rsidP="008960CE">
                              <w:pPr>
                                <w:jc w:val="center"/>
                              </w:pPr>
                            </w:p>
                          </w:tc>
                          <w:tc>
                            <w:tcPr>
                              <w:tcW w:w="708" w:type="dxa"/>
                              <w:vAlign w:val="center"/>
                              <w:tcPrChange w:id="849" w:author="Borja Gonzalez" w:date="2017-09-29T13:30:00Z">
                                <w:tcPr>
                                  <w:tcW w:w="708" w:type="dxa"/>
                                  <w:vAlign w:val="center"/>
                                </w:tcPr>
                              </w:tcPrChange>
                            </w:tcPr>
                            <w:p w14:paraId="5ACE6058" w14:textId="77777777" w:rsidR="00923E91" w:rsidRDefault="00923E91" w:rsidP="008960CE">
                              <w:pPr>
                                <w:jc w:val="center"/>
                              </w:pPr>
                            </w:p>
                          </w:tc>
                          <w:tc>
                            <w:tcPr>
                              <w:tcW w:w="851" w:type="dxa"/>
                              <w:vAlign w:val="center"/>
                              <w:tcPrChange w:id="850" w:author="Borja Gonzalez" w:date="2017-09-29T13:30:00Z">
                                <w:tcPr>
                                  <w:tcW w:w="851" w:type="dxa"/>
                                  <w:vAlign w:val="center"/>
                                </w:tcPr>
                              </w:tcPrChange>
                            </w:tcPr>
                            <w:p w14:paraId="3A52F400" w14:textId="77777777" w:rsidR="00923E91" w:rsidRDefault="00923E91" w:rsidP="008960CE">
                              <w:pPr>
                                <w:jc w:val="center"/>
                              </w:pPr>
                            </w:p>
                          </w:tc>
                          <w:tc>
                            <w:tcPr>
                              <w:tcW w:w="850" w:type="dxa"/>
                              <w:vAlign w:val="center"/>
                              <w:tcPrChange w:id="851" w:author="Borja Gonzalez" w:date="2017-09-29T13:30:00Z">
                                <w:tcPr>
                                  <w:tcW w:w="850" w:type="dxa"/>
                                  <w:vAlign w:val="center"/>
                                </w:tcPr>
                              </w:tcPrChange>
                            </w:tcPr>
                            <w:p w14:paraId="1B676A49" w14:textId="77777777" w:rsidR="00923E91" w:rsidRDefault="00923E91" w:rsidP="008960CE">
                              <w:pPr>
                                <w:jc w:val="center"/>
                              </w:pPr>
                            </w:p>
                          </w:tc>
                          <w:tc>
                            <w:tcPr>
                              <w:tcW w:w="851" w:type="dxa"/>
                              <w:vAlign w:val="center"/>
                              <w:tcPrChange w:id="852" w:author="Borja Gonzalez" w:date="2017-09-29T13:30:00Z">
                                <w:tcPr>
                                  <w:tcW w:w="851" w:type="dxa"/>
                                  <w:vAlign w:val="center"/>
                                </w:tcPr>
                              </w:tcPrChange>
                            </w:tcPr>
                            <w:p w14:paraId="69653487" w14:textId="77777777" w:rsidR="00923E91" w:rsidRDefault="00923E91" w:rsidP="008960CE">
                              <w:pPr>
                                <w:jc w:val="center"/>
                              </w:pPr>
                            </w:p>
                          </w:tc>
                          <w:tc>
                            <w:tcPr>
                              <w:tcW w:w="850" w:type="dxa"/>
                              <w:vAlign w:val="center"/>
                              <w:tcPrChange w:id="853" w:author="Borja Gonzalez" w:date="2017-09-29T13:30:00Z">
                                <w:tcPr>
                                  <w:tcW w:w="850" w:type="dxa"/>
                                  <w:vAlign w:val="center"/>
                                </w:tcPr>
                              </w:tcPrChange>
                            </w:tcPr>
                            <w:p w14:paraId="6A9D203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4" w:author="Borja Gonzalez" w:date="2017-09-29T13:30:00Z">
                                <w:tcPr>
                                  <w:tcW w:w="983" w:type="dxa"/>
                                  <w:vAlign w:val="center"/>
                                </w:tcPr>
                              </w:tcPrChange>
                            </w:tcPr>
                            <w:p w14:paraId="28E9E3E1"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BC29B34" w14:textId="77777777" w:rsidTr="008960CE">
                          <w:trPr>
                            <w:cantSplit/>
                            <w:trHeight w:val="490"/>
                            <w:trPrChange w:id="855" w:author="Borja Gonzalez" w:date="2017-09-29T13:30:00Z">
                              <w:trPr>
                                <w:cantSplit/>
                                <w:trHeight w:val="490"/>
                              </w:trPr>
                            </w:trPrChange>
                          </w:trPr>
                          <w:tc>
                            <w:tcPr>
                              <w:tcW w:w="1074" w:type="dxa"/>
                              <w:vAlign w:val="center"/>
                              <w:tcPrChange w:id="856" w:author="Borja Gonzalez" w:date="2017-09-29T13:30:00Z">
                                <w:tcPr>
                                  <w:tcW w:w="1074" w:type="dxa"/>
                                  <w:vAlign w:val="center"/>
                                </w:tcPr>
                              </w:tcPrChange>
                            </w:tcPr>
                            <w:p w14:paraId="0B752278" w14:textId="77777777" w:rsidR="00923E91" w:rsidRDefault="00923E91" w:rsidP="008960CE">
                              <w:r>
                                <w:t>CU5</w:t>
                              </w:r>
                            </w:p>
                          </w:tc>
                          <w:tc>
                            <w:tcPr>
                              <w:tcW w:w="739" w:type="dxa"/>
                              <w:vAlign w:val="center"/>
                              <w:tcPrChange w:id="857" w:author="Borja Gonzalez" w:date="2017-09-29T13:30:00Z">
                                <w:tcPr>
                                  <w:tcW w:w="739" w:type="dxa"/>
                                  <w:vAlign w:val="center"/>
                                </w:tcPr>
                              </w:tcPrChange>
                            </w:tcPr>
                            <w:p w14:paraId="27B819EE" w14:textId="77777777" w:rsidR="00923E91" w:rsidRDefault="00923E91" w:rsidP="008960CE">
                              <w:pPr>
                                <w:jc w:val="center"/>
                              </w:pPr>
                            </w:p>
                          </w:tc>
                          <w:tc>
                            <w:tcPr>
                              <w:tcW w:w="709" w:type="dxa"/>
                              <w:vAlign w:val="center"/>
                              <w:tcPrChange w:id="858" w:author="Borja Gonzalez" w:date="2017-09-29T13:30:00Z">
                                <w:tcPr>
                                  <w:tcW w:w="709" w:type="dxa"/>
                                  <w:vAlign w:val="center"/>
                                </w:tcPr>
                              </w:tcPrChange>
                            </w:tcPr>
                            <w:p w14:paraId="5CC78C1C" w14:textId="77777777" w:rsidR="00923E91" w:rsidRDefault="00923E91" w:rsidP="008960CE">
                              <w:pPr>
                                <w:jc w:val="center"/>
                              </w:pPr>
                            </w:p>
                          </w:tc>
                          <w:tc>
                            <w:tcPr>
                              <w:tcW w:w="709" w:type="dxa"/>
                              <w:vAlign w:val="center"/>
                              <w:tcPrChange w:id="859" w:author="Borja Gonzalez" w:date="2017-09-29T13:30:00Z">
                                <w:tcPr>
                                  <w:tcW w:w="709" w:type="dxa"/>
                                  <w:vAlign w:val="center"/>
                                </w:tcPr>
                              </w:tcPrChange>
                            </w:tcPr>
                            <w:p w14:paraId="6E570767" w14:textId="77777777" w:rsidR="00923E91" w:rsidRDefault="00923E91" w:rsidP="008960CE">
                              <w:pPr>
                                <w:jc w:val="center"/>
                              </w:pPr>
                            </w:p>
                          </w:tc>
                          <w:tc>
                            <w:tcPr>
                              <w:tcW w:w="709" w:type="dxa"/>
                              <w:vAlign w:val="center"/>
                              <w:tcPrChange w:id="860" w:author="Borja Gonzalez" w:date="2017-09-29T13:30:00Z">
                                <w:tcPr>
                                  <w:tcW w:w="709" w:type="dxa"/>
                                  <w:vAlign w:val="center"/>
                                </w:tcPr>
                              </w:tcPrChange>
                            </w:tcPr>
                            <w:p w14:paraId="1BC3F694" w14:textId="77777777" w:rsidR="00923E91" w:rsidRDefault="00923E91" w:rsidP="008960CE">
                              <w:pPr>
                                <w:jc w:val="center"/>
                              </w:pPr>
                            </w:p>
                          </w:tc>
                          <w:tc>
                            <w:tcPr>
                              <w:tcW w:w="708" w:type="dxa"/>
                              <w:vAlign w:val="center"/>
                              <w:tcPrChange w:id="861" w:author="Borja Gonzalez" w:date="2017-09-29T13:30:00Z">
                                <w:tcPr>
                                  <w:tcW w:w="708" w:type="dxa"/>
                                  <w:vAlign w:val="center"/>
                                </w:tcPr>
                              </w:tcPrChange>
                            </w:tcPr>
                            <w:p w14:paraId="47D73E7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62" w:author="Borja Gonzalez" w:date="2017-09-29T13:30:00Z">
                                <w:tcPr>
                                  <w:tcW w:w="709" w:type="dxa"/>
                                  <w:vAlign w:val="center"/>
                                </w:tcPr>
                              </w:tcPrChange>
                            </w:tcPr>
                            <w:p w14:paraId="2785407E" w14:textId="77777777" w:rsidR="00923E91" w:rsidRDefault="00923E91" w:rsidP="008960CE">
                              <w:pPr>
                                <w:jc w:val="center"/>
                              </w:pPr>
                            </w:p>
                          </w:tc>
                          <w:tc>
                            <w:tcPr>
                              <w:tcW w:w="709" w:type="dxa"/>
                              <w:vAlign w:val="center"/>
                              <w:tcPrChange w:id="863" w:author="Borja Gonzalez" w:date="2017-09-29T13:30:00Z">
                                <w:tcPr>
                                  <w:tcW w:w="709" w:type="dxa"/>
                                  <w:vAlign w:val="center"/>
                                </w:tcPr>
                              </w:tcPrChange>
                            </w:tcPr>
                            <w:p w14:paraId="3E07D7A6" w14:textId="77777777" w:rsidR="00923E91" w:rsidRDefault="00923E91" w:rsidP="008960CE">
                              <w:pPr>
                                <w:jc w:val="center"/>
                              </w:pPr>
                            </w:p>
                          </w:tc>
                          <w:tc>
                            <w:tcPr>
                              <w:tcW w:w="709" w:type="dxa"/>
                              <w:vAlign w:val="center"/>
                              <w:tcPrChange w:id="864" w:author="Borja Gonzalez" w:date="2017-09-29T13:30:00Z">
                                <w:tcPr>
                                  <w:tcW w:w="709" w:type="dxa"/>
                                  <w:vAlign w:val="center"/>
                                </w:tcPr>
                              </w:tcPrChange>
                            </w:tcPr>
                            <w:p w14:paraId="4DE8C5C8" w14:textId="77777777" w:rsidR="00923E91" w:rsidRDefault="00923E91" w:rsidP="008960CE">
                              <w:pPr>
                                <w:jc w:val="center"/>
                              </w:pPr>
                            </w:p>
                          </w:tc>
                          <w:tc>
                            <w:tcPr>
                              <w:tcW w:w="708" w:type="dxa"/>
                              <w:vAlign w:val="center"/>
                              <w:tcPrChange w:id="865" w:author="Borja Gonzalez" w:date="2017-09-29T13:30:00Z">
                                <w:tcPr>
                                  <w:tcW w:w="708" w:type="dxa"/>
                                  <w:vAlign w:val="center"/>
                                </w:tcPr>
                              </w:tcPrChange>
                            </w:tcPr>
                            <w:p w14:paraId="75F8789F" w14:textId="77777777" w:rsidR="00923E91" w:rsidRDefault="00923E91" w:rsidP="008960CE">
                              <w:pPr>
                                <w:jc w:val="center"/>
                              </w:pPr>
                            </w:p>
                          </w:tc>
                          <w:tc>
                            <w:tcPr>
                              <w:tcW w:w="851" w:type="dxa"/>
                              <w:vAlign w:val="center"/>
                              <w:tcPrChange w:id="866" w:author="Borja Gonzalez" w:date="2017-09-29T13:30:00Z">
                                <w:tcPr>
                                  <w:tcW w:w="851" w:type="dxa"/>
                                  <w:vAlign w:val="center"/>
                                </w:tcPr>
                              </w:tcPrChange>
                            </w:tcPr>
                            <w:p w14:paraId="58386C56" w14:textId="77777777" w:rsidR="00923E91" w:rsidRDefault="00923E91" w:rsidP="008960CE">
                              <w:pPr>
                                <w:jc w:val="center"/>
                              </w:pPr>
                            </w:p>
                          </w:tc>
                          <w:tc>
                            <w:tcPr>
                              <w:tcW w:w="850" w:type="dxa"/>
                              <w:vAlign w:val="center"/>
                              <w:tcPrChange w:id="867" w:author="Borja Gonzalez" w:date="2017-09-29T13:30:00Z">
                                <w:tcPr>
                                  <w:tcW w:w="850" w:type="dxa"/>
                                  <w:vAlign w:val="center"/>
                                </w:tcPr>
                              </w:tcPrChange>
                            </w:tcPr>
                            <w:p w14:paraId="07A113C2" w14:textId="77777777" w:rsidR="00923E91" w:rsidRDefault="00923E91" w:rsidP="008960CE">
                              <w:pPr>
                                <w:jc w:val="center"/>
                              </w:pPr>
                            </w:p>
                          </w:tc>
                          <w:tc>
                            <w:tcPr>
                              <w:tcW w:w="851" w:type="dxa"/>
                              <w:vAlign w:val="center"/>
                              <w:tcPrChange w:id="868" w:author="Borja Gonzalez" w:date="2017-09-29T13:30:00Z">
                                <w:tcPr>
                                  <w:tcW w:w="851" w:type="dxa"/>
                                  <w:vAlign w:val="center"/>
                                </w:tcPr>
                              </w:tcPrChange>
                            </w:tcPr>
                            <w:p w14:paraId="497FBE43" w14:textId="77777777" w:rsidR="00923E91" w:rsidRDefault="00923E91" w:rsidP="008960CE">
                              <w:pPr>
                                <w:jc w:val="center"/>
                              </w:pPr>
                            </w:p>
                          </w:tc>
                          <w:tc>
                            <w:tcPr>
                              <w:tcW w:w="850" w:type="dxa"/>
                              <w:vAlign w:val="center"/>
                              <w:tcPrChange w:id="869" w:author="Borja Gonzalez" w:date="2017-09-29T13:30:00Z">
                                <w:tcPr>
                                  <w:tcW w:w="850" w:type="dxa"/>
                                  <w:vAlign w:val="center"/>
                                </w:tcPr>
                              </w:tcPrChange>
                            </w:tcPr>
                            <w:p w14:paraId="44B2E070" w14:textId="77777777" w:rsidR="00923E91" w:rsidRDefault="00923E91" w:rsidP="008960CE">
                              <w:pPr>
                                <w:jc w:val="center"/>
                              </w:pPr>
                            </w:p>
                          </w:tc>
                          <w:tc>
                            <w:tcPr>
                              <w:tcW w:w="841" w:type="dxa"/>
                              <w:vAlign w:val="center"/>
                              <w:tcPrChange w:id="870" w:author="Borja Gonzalez" w:date="2017-09-29T13:30:00Z">
                                <w:tcPr>
                                  <w:tcW w:w="983" w:type="dxa"/>
                                  <w:vAlign w:val="center"/>
                                </w:tcPr>
                              </w:tcPrChange>
                            </w:tcPr>
                            <w:p w14:paraId="1D590933" w14:textId="77777777" w:rsidR="00923E91" w:rsidRDefault="00923E91" w:rsidP="008960CE">
                              <w:pPr>
                                <w:jc w:val="center"/>
                              </w:pPr>
                            </w:p>
                          </w:tc>
                        </w:tr>
                        <w:tr w:rsidR="00923E91" w14:paraId="1F16867C" w14:textId="77777777" w:rsidTr="008960CE">
                          <w:trPr>
                            <w:cantSplit/>
                            <w:trHeight w:val="470"/>
                            <w:trPrChange w:id="871" w:author="Borja Gonzalez" w:date="2017-09-29T13:30:00Z">
                              <w:trPr>
                                <w:cantSplit/>
                                <w:trHeight w:val="470"/>
                              </w:trPr>
                            </w:trPrChange>
                          </w:trPr>
                          <w:tc>
                            <w:tcPr>
                              <w:tcW w:w="1074" w:type="dxa"/>
                              <w:vAlign w:val="center"/>
                              <w:tcPrChange w:id="872" w:author="Borja Gonzalez" w:date="2017-09-29T13:30:00Z">
                                <w:tcPr>
                                  <w:tcW w:w="1074" w:type="dxa"/>
                                  <w:vAlign w:val="center"/>
                                </w:tcPr>
                              </w:tcPrChange>
                            </w:tcPr>
                            <w:p w14:paraId="73C90423" w14:textId="77777777" w:rsidR="00923E91" w:rsidRDefault="00923E91" w:rsidP="008960CE">
                              <w:r>
                                <w:t>CU6</w:t>
                              </w:r>
                            </w:p>
                          </w:tc>
                          <w:tc>
                            <w:tcPr>
                              <w:tcW w:w="739" w:type="dxa"/>
                              <w:vAlign w:val="center"/>
                              <w:tcPrChange w:id="873" w:author="Borja Gonzalez" w:date="2017-09-29T13:30:00Z">
                                <w:tcPr>
                                  <w:tcW w:w="739" w:type="dxa"/>
                                  <w:vAlign w:val="center"/>
                                </w:tcPr>
                              </w:tcPrChange>
                            </w:tcPr>
                            <w:p w14:paraId="01B0A270" w14:textId="77777777" w:rsidR="00923E91" w:rsidRDefault="00923E91" w:rsidP="008960CE">
                              <w:pPr>
                                <w:jc w:val="center"/>
                              </w:pPr>
                            </w:p>
                          </w:tc>
                          <w:tc>
                            <w:tcPr>
                              <w:tcW w:w="709" w:type="dxa"/>
                              <w:vAlign w:val="center"/>
                              <w:tcPrChange w:id="874" w:author="Borja Gonzalez" w:date="2017-09-29T13:30:00Z">
                                <w:tcPr>
                                  <w:tcW w:w="709" w:type="dxa"/>
                                  <w:vAlign w:val="center"/>
                                </w:tcPr>
                              </w:tcPrChange>
                            </w:tcPr>
                            <w:p w14:paraId="70544F91" w14:textId="77777777" w:rsidR="00923E91" w:rsidRDefault="00923E91" w:rsidP="008960CE">
                              <w:pPr>
                                <w:jc w:val="center"/>
                              </w:pPr>
                            </w:p>
                          </w:tc>
                          <w:tc>
                            <w:tcPr>
                              <w:tcW w:w="709" w:type="dxa"/>
                              <w:vAlign w:val="center"/>
                              <w:tcPrChange w:id="875" w:author="Borja Gonzalez" w:date="2017-09-29T13:30:00Z">
                                <w:tcPr>
                                  <w:tcW w:w="709" w:type="dxa"/>
                                  <w:vAlign w:val="center"/>
                                </w:tcPr>
                              </w:tcPrChange>
                            </w:tcPr>
                            <w:p w14:paraId="6D7D664F" w14:textId="77777777" w:rsidR="00923E91" w:rsidRDefault="00923E91" w:rsidP="008960CE">
                              <w:pPr>
                                <w:jc w:val="center"/>
                              </w:pPr>
                            </w:p>
                          </w:tc>
                          <w:tc>
                            <w:tcPr>
                              <w:tcW w:w="709" w:type="dxa"/>
                              <w:vAlign w:val="center"/>
                              <w:tcPrChange w:id="876" w:author="Borja Gonzalez" w:date="2017-09-29T13:30:00Z">
                                <w:tcPr>
                                  <w:tcW w:w="709" w:type="dxa"/>
                                  <w:vAlign w:val="center"/>
                                </w:tcPr>
                              </w:tcPrChange>
                            </w:tcPr>
                            <w:p w14:paraId="7ECAE68C" w14:textId="77777777" w:rsidR="00923E91" w:rsidRDefault="00923E91" w:rsidP="008960CE">
                              <w:pPr>
                                <w:jc w:val="center"/>
                              </w:pPr>
                            </w:p>
                          </w:tc>
                          <w:tc>
                            <w:tcPr>
                              <w:tcW w:w="708" w:type="dxa"/>
                              <w:vAlign w:val="center"/>
                              <w:tcPrChange w:id="877" w:author="Borja Gonzalez" w:date="2017-09-29T13:30:00Z">
                                <w:tcPr>
                                  <w:tcW w:w="708" w:type="dxa"/>
                                  <w:vAlign w:val="center"/>
                                </w:tcPr>
                              </w:tcPrChange>
                            </w:tcPr>
                            <w:p w14:paraId="48FB80D2" w14:textId="77777777" w:rsidR="00923E91" w:rsidRDefault="00923E91" w:rsidP="008960CE">
                              <w:pPr>
                                <w:jc w:val="center"/>
                              </w:pPr>
                            </w:p>
                          </w:tc>
                          <w:tc>
                            <w:tcPr>
                              <w:tcW w:w="709" w:type="dxa"/>
                              <w:vAlign w:val="center"/>
                              <w:tcPrChange w:id="878" w:author="Borja Gonzalez" w:date="2017-09-29T13:30:00Z">
                                <w:tcPr>
                                  <w:tcW w:w="709" w:type="dxa"/>
                                  <w:vAlign w:val="center"/>
                                </w:tcPr>
                              </w:tcPrChange>
                            </w:tcPr>
                            <w:p w14:paraId="7389CAC8"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79" w:author="Borja Gonzalez" w:date="2017-09-29T13:30:00Z">
                                <w:tcPr>
                                  <w:tcW w:w="709" w:type="dxa"/>
                                  <w:vAlign w:val="center"/>
                                </w:tcPr>
                              </w:tcPrChange>
                            </w:tcPr>
                            <w:p w14:paraId="08355A56" w14:textId="77777777" w:rsidR="00923E91" w:rsidRDefault="00923E91" w:rsidP="008960CE">
                              <w:pPr>
                                <w:jc w:val="center"/>
                              </w:pPr>
                            </w:p>
                          </w:tc>
                          <w:tc>
                            <w:tcPr>
                              <w:tcW w:w="709" w:type="dxa"/>
                              <w:vAlign w:val="center"/>
                              <w:tcPrChange w:id="880" w:author="Borja Gonzalez" w:date="2017-09-29T13:30:00Z">
                                <w:tcPr>
                                  <w:tcW w:w="709" w:type="dxa"/>
                                  <w:vAlign w:val="center"/>
                                </w:tcPr>
                              </w:tcPrChange>
                            </w:tcPr>
                            <w:p w14:paraId="01D75C81" w14:textId="77777777" w:rsidR="00923E91" w:rsidRDefault="00923E91" w:rsidP="008960CE">
                              <w:pPr>
                                <w:jc w:val="center"/>
                              </w:pPr>
                            </w:p>
                          </w:tc>
                          <w:tc>
                            <w:tcPr>
                              <w:tcW w:w="708" w:type="dxa"/>
                              <w:vAlign w:val="center"/>
                              <w:tcPrChange w:id="881" w:author="Borja Gonzalez" w:date="2017-09-29T13:30:00Z">
                                <w:tcPr>
                                  <w:tcW w:w="708" w:type="dxa"/>
                                  <w:vAlign w:val="center"/>
                                </w:tcPr>
                              </w:tcPrChange>
                            </w:tcPr>
                            <w:p w14:paraId="3E046A60" w14:textId="77777777" w:rsidR="00923E91" w:rsidRDefault="00923E91" w:rsidP="008960CE">
                              <w:pPr>
                                <w:jc w:val="center"/>
                              </w:pPr>
                            </w:p>
                          </w:tc>
                          <w:tc>
                            <w:tcPr>
                              <w:tcW w:w="851" w:type="dxa"/>
                              <w:vAlign w:val="center"/>
                              <w:tcPrChange w:id="882" w:author="Borja Gonzalez" w:date="2017-09-29T13:30:00Z">
                                <w:tcPr>
                                  <w:tcW w:w="851" w:type="dxa"/>
                                  <w:vAlign w:val="center"/>
                                </w:tcPr>
                              </w:tcPrChange>
                            </w:tcPr>
                            <w:p w14:paraId="4A71B07B" w14:textId="77777777" w:rsidR="00923E91" w:rsidRDefault="00923E91" w:rsidP="008960CE">
                              <w:pPr>
                                <w:jc w:val="center"/>
                              </w:pPr>
                            </w:p>
                          </w:tc>
                          <w:tc>
                            <w:tcPr>
                              <w:tcW w:w="850" w:type="dxa"/>
                              <w:vAlign w:val="center"/>
                              <w:tcPrChange w:id="883" w:author="Borja Gonzalez" w:date="2017-09-29T13:30:00Z">
                                <w:tcPr>
                                  <w:tcW w:w="850" w:type="dxa"/>
                                  <w:vAlign w:val="center"/>
                                </w:tcPr>
                              </w:tcPrChange>
                            </w:tcPr>
                            <w:p w14:paraId="068C33BB" w14:textId="77777777" w:rsidR="00923E91" w:rsidRDefault="00923E91" w:rsidP="008960CE">
                              <w:pPr>
                                <w:jc w:val="center"/>
                              </w:pPr>
                            </w:p>
                          </w:tc>
                          <w:tc>
                            <w:tcPr>
                              <w:tcW w:w="851" w:type="dxa"/>
                              <w:vAlign w:val="center"/>
                              <w:tcPrChange w:id="884" w:author="Borja Gonzalez" w:date="2017-09-29T13:30:00Z">
                                <w:tcPr>
                                  <w:tcW w:w="851" w:type="dxa"/>
                                  <w:vAlign w:val="center"/>
                                </w:tcPr>
                              </w:tcPrChange>
                            </w:tcPr>
                            <w:p w14:paraId="4BA946A1" w14:textId="77777777" w:rsidR="00923E91" w:rsidRDefault="00923E91" w:rsidP="008960CE">
                              <w:pPr>
                                <w:jc w:val="center"/>
                              </w:pPr>
                            </w:p>
                          </w:tc>
                          <w:tc>
                            <w:tcPr>
                              <w:tcW w:w="850" w:type="dxa"/>
                              <w:vAlign w:val="center"/>
                              <w:tcPrChange w:id="885" w:author="Borja Gonzalez" w:date="2017-09-29T13:30:00Z">
                                <w:tcPr>
                                  <w:tcW w:w="850" w:type="dxa"/>
                                  <w:vAlign w:val="center"/>
                                </w:tcPr>
                              </w:tcPrChange>
                            </w:tcPr>
                            <w:p w14:paraId="38076315"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86" w:author="Borja Gonzalez" w:date="2017-09-29T13:30:00Z">
                                <w:tcPr>
                                  <w:tcW w:w="983" w:type="dxa"/>
                                  <w:vAlign w:val="center"/>
                                </w:tcPr>
                              </w:tcPrChange>
                            </w:tcPr>
                            <w:p w14:paraId="0E70F93E"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79D508C9" w14:textId="77777777" w:rsidTr="008960CE">
                          <w:trPr>
                            <w:cantSplit/>
                            <w:trHeight w:val="490"/>
                            <w:trPrChange w:id="887" w:author="Borja Gonzalez" w:date="2017-09-29T13:30:00Z">
                              <w:trPr>
                                <w:cantSplit/>
                                <w:trHeight w:val="490"/>
                              </w:trPr>
                            </w:trPrChange>
                          </w:trPr>
                          <w:tc>
                            <w:tcPr>
                              <w:tcW w:w="1074" w:type="dxa"/>
                              <w:vAlign w:val="center"/>
                              <w:tcPrChange w:id="888" w:author="Borja Gonzalez" w:date="2017-09-29T13:30:00Z">
                                <w:tcPr>
                                  <w:tcW w:w="1074" w:type="dxa"/>
                                  <w:vAlign w:val="center"/>
                                </w:tcPr>
                              </w:tcPrChange>
                            </w:tcPr>
                            <w:p w14:paraId="3E31F70C" w14:textId="77777777" w:rsidR="00923E91" w:rsidRDefault="00923E91" w:rsidP="008960CE">
                              <w:r>
                                <w:t>CU7</w:t>
                              </w:r>
                            </w:p>
                          </w:tc>
                          <w:tc>
                            <w:tcPr>
                              <w:tcW w:w="739" w:type="dxa"/>
                              <w:vAlign w:val="center"/>
                              <w:tcPrChange w:id="889" w:author="Borja Gonzalez" w:date="2017-09-29T13:30:00Z">
                                <w:tcPr>
                                  <w:tcW w:w="739" w:type="dxa"/>
                                  <w:vAlign w:val="center"/>
                                </w:tcPr>
                              </w:tcPrChange>
                            </w:tcPr>
                            <w:p w14:paraId="1DDF6373" w14:textId="77777777" w:rsidR="00923E91" w:rsidRDefault="00923E91" w:rsidP="008960CE">
                              <w:pPr>
                                <w:jc w:val="center"/>
                              </w:pPr>
                            </w:p>
                          </w:tc>
                          <w:tc>
                            <w:tcPr>
                              <w:tcW w:w="709" w:type="dxa"/>
                              <w:vAlign w:val="center"/>
                              <w:tcPrChange w:id="890" w:author="Borja Gonzalez" w:date="2017-09-29T13:30:00Z">
                                <w:tcPr>
                                  <w:tcW w:w="709" w:type="dxa"/>
                                  <w:vAlign w:val="center"/>
                                </w:tcPr>
                              </w:tcPrChange>
                            </w:tcPr>
                            <w:p w14:paraId="1DF6EF52" w14:textId="77777777" w:rsidR="00923E91" w:rsidRDefault="00923E91" w:rsidP="008960CE">
                              <w:pPr>
                                <w:jc w:val="center"/>
                              </w:pPr>
                            </w:p>
                          </w:tc>
                          <w:tc>
                            <w:tcPr>
                              <w:tcW w:w="709" w:type="dxa"/>
                              <w:vAlign w:val="center"/>
                              <w:tcPrChange w:id="891" w:author="Borja Gonzalez" w:date="2017-09-29T13:30:00Z">
                                <w:tcPr>
                                  <w:tcW w:w="709" w:type="dxa"/>
                                  <w:vAlign w:val="center"/>
                                </w:tcPr>
                              </w:tcPrChange>
                            </w:tcPr>
                            <w:p w14:paraId="2547EDA3" w14:textId="77777777" w:rsidR="00923E91" w:rsidRDefault="00923E91" w:rsidP="008960CE">
                              <w:pPr>
                                <w:jc w:val="center"/>
                              </w:pPr>
                            </w:p>
                          </w:tc>
                          <w:tc>
                            <w:tcPr>
                              <w:tcW w:w="709" w:type="dxa"/>
                              <w:vAlign w:val="center"/>
                              <w:tcPrChange w:id="892" w:author="Borja Gonzalez" w:date="2017-09-29T13:30:00Z">
                                <w:tcPr>
                                  <w:tcW w:w="709" w:type="dxa"/>
                                  <w:vAlign w:val="center"/>
                                </w:tcPr>
                              </w:tcPrChange>
                            </w:tcPr>
                            <w:p w14:paraId="53745FAE" w14:textId="77777777" w:rsidR="00923E91" w:rsidRDefault="00923E91" w:rsidP="008960CE">
                              <w:pPr>
                                <w:jc w:val="center"/>
                              </w:pPr>
                            </w:p>
                          </w:tc>
                          <w:tc>
                            <w:tcPr>
                              <w:tcW w:w="708" w:type="dxa"/>
                              <w:vAlign w:val="center"/>
                              <w:tcPrChange w:id="893" w:author="Borja Gonzalez" w:date="2017-09-29T13:30:00Z">
                                <w:tcPr>
                                  <w:tcW w:w="708" w:type="dxa"/>
                                  <w:vAlign w:val="center"/>
                                </w:tcPr>
                              </w:tcPrChange>
                            </w:tcPr>
                            <w:p w14:paraId="32876B68" w14:textId="77777777" w:rsidR="00923E91" w:rsidRDefault="00923E91" w:rsidP="008960CE">
                              <w:pPr>
                                <w:jc w:val="center"/>
                              </w:pPr>
                            </w:p>
                          </w:tc>
                          <w:tc>
                            <w:tcPr>
                              <w:tcW w:w="709" w:type="dxa"/>
                              <w:vAlign w:val="center"/>
                              <w:tcPrChange w:id="894" w:author="Borja Gonzalez" w:date="2017-09-29T13:30:00Z">
                                <w:tcPr>
                                  <w:tcW w:w="709" w:type="dxa"/>
                                  <w:vAlign w:val="center"/>
                                </w:tcPr>
                              </w:tcPrChange>
                            </w:tcPr>
                            <w:p w14:paraId="10303C6A" w14:textId="77777777" w:rsidR="00923E91" w:rsidRDefault="00923E91" w:rsidP="008960CE">
                              <w:pPr>
                                <w:jc w:val="center"/>
                              </w:pPr>
                            </w:p>
                          </w:tc>
                          <w:tc>
                            <w:tcPr>
                              <w:tcW w:w="709" w:type="dxa"/>
                              <w:vAlign w:val="center"/>
                              <w:tcPrChange w:id="895" w:author="Borja Gonzalez" w:date="2017-09-29T13:30:00Z">
                                <w:tcPr>
                                  <w:tcW w:w="709" w:type="dxa"/>
                                  <w:vAlign w:val="center"/>
                                </w:tcPr>
                              </w:tcPrChange>
                            </w:tcPr>
                            <w:p w14:paraId="258A7ADD"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96" w:author="Borja Gonzalez" w:date="2017-09-29T13:30:00Z">
                                <w:tcPr>
                                  <w:tcW w:w="709" w:type="dxa"/>
                                  <w:vAlign w:val="center"/>
                                </w:tcPr>
                              </w:tcPrChange>
                            </w:tcPr>
                            <w:p w14:paraId="4C982748" w14:textId="77777777" w:rsidR="00923E91" w:rsidRDefault="00923E91" w:rsidP="008960CE">
                              <w:pPr>
                                <w:jc w:val="center"/>
                              </w:pPr>
                            </w:p>
                          </w:tc>
                          <w:tc>
                            <w:tcPr>
                              <w:tcW w:w="708" w:type="dxa"/>
                              <w:vAlign w:val="center"/>
                              <w:tcPrChange w:id="897" w:author="Borja Gonzalez" w:date="2017-09-29T13:30:00Z">
                                <w:tcPr>
                                  <w:tcW w:w="708" w:type="dxa"/>
                                  <w:vAlign w:val="center"/>
                                </w:tcPr>
                              </w:tcPrChange>
                            </w:tcPr>
                            <w:p w14:paraId="0427DB70" w14:textId="77777777" w:rsidR="00923E91" w:rsidRDefault="00923E91" w:rsidP="008960CE">
                              <w:pPr>
                                <w:jc w:val="center"/>
                              </w:pPr>
                            </w:p>
                          </w:tc>
                          <w:tc>
                            <w:tcPr>
                              <w:tcW w:w="851" w:type="dxa"/>
                              <w:vAlign w:val="center"/>
                              <w:tcPrChange w:id="898" w:author="Borja Gonzalez" w:date="2017-09-29T13:30:00Z">
                                <w:tcPr>
                                  <w:tcW w:w="851" w:type="dxa"/>
                                  <w:vAlign w:val="center"/>
                                </w:tcPr>
                              </w:tcPrChange>
                            </w:tcPr>
                            <w:p w14:paraId="081A08D8" w14:textId="77777777" w:rsidR="00923E91" w:rsidRDefault="00923E91" w:rsidP="008960CE">
                              <w:pPr>
                                <w:jc w:val="center"/>
                              </w:pPr>
                            </w:p>
                          </w:tc>
                          <w:tc>
                            <w:tcPr>
                              <w:tcW w:w="850" w:type="dxa"/>
                              <w:vAlign w:val="center"/>
                              <w:tcPrChange w:id="899" w:author="Borja Gonzalez" w:date="2017-09-29T13:30:00Z">
                                <w:tcPr>
                                  <w:tcW w:w="850" w:type="dxa"/>
                                  <w:vAlign w:val="center"/>
                                </w:tcPr>
                              </w:tcPrChange>
                            </w:tcPr>
                            <w:p w14:paraId="69D1FFF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00" w:author="Borja Gonzalez" w:date="2017-09-29T13:30:00Z">
                                <w:tcPr>
                                  <w:tcW w:w="851" w:type="dxa"/>
                                  <w:vAlign w:val="center"/>
                                </w:tcPr>
                              </w:tcPrChange>
                            </w:tcPr>
                            <w:p w14:paraId="3854803E" w14:textId="77777777" w:rsidR="00923E91" w:rsidRDefault="00923E91" w:rsidP="008960CE">
                              <w:pPr>
                                <w:jc w:val="center"/>
                              </w:pPr>
                            </w:p>
                          </w:tc>
                          <w:tc>
                            <w:tcPr>
                              <w:tcW w:w="850" w:type="dxa"/>
                              <w:vAlign w:val="center"/>
                              <w:tcPrChange w:id="901" w:author="Borja Gonzalez" w:date="2017-09-29T13:30:00Z">
                                <w:tcPr>
                                  <w:tcW w:w="850" w:type="dxa"/>
                                  <w:vAlign w:val="center"/>
                                </w:tcPr>
                              </w:tcPrChange>
                            </w:tcPr>
                            <w:p w14:paraId="1CC88D23"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02" w:author="Borja Gonzalez" w:date="2017-09-29T13:30:00Z">
                                <w:tcPr>
                                  <w:tcW w:w="983" w:type="dxa"/>
                                  <w:vAlign w:val="center"/>
                                </w:tcPr>
                              </w:tcPrChange>
                            </w:tcPr>
                            <w:p w14:paraId="54DB3D8C"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r>
                        <w:tr w:rsidR="00923E91" w14:paraId="27C8551E" w14:textId="77777777" w:rsidTr="008960CE">
                          <w:trPr>
                            <w:cantSplit/>
                            <w:trHeight w:val="490"/>
                            <w:trPrChange w:id="903" w:author="Borja Gonzalez" w:date="2017-09-29T13:30:00Z">
                              <w:trPr>
                                <w:cantSplit/>
                                <w:trHeight w:val="490"/>
                              </w:trPr>
                            </w:trPrChange>
                          </w:trPr>
                          <w:tc>
                            <w:tcPr>
                              <w:tcW w:w="1074" w:type="dxa"/>
                              <w:vAlign w:val="center"/>
                              <w:tcPrChange w:id="904" w:author="Borja Gonzalez" w:date="2017-09-29T13:30:00Z">
                                <w:tcPr>
                                  <w:tcW w:w="1074" w:type="dxa"/>
                                  <w:vAlign w:val="center"/>
                                </w:tcPr>
                              </w:tcPrChange>
                            </w:tcPr>
                            <w:p w14:paraId="7CBEFA8E" w14:textId="77777777" w:rsidR="00923E91" w:rsidRDefault="00923E91" w:rsidP="008960CE">
                              <w:r>
                                <w:t>CU8</w:t>
                              </w:r>
                            </w:p>
                          </w:tc>
                          <w:tc>
                            <w:tcPr>
                              <w:tcW w:w="739" w:type="dxa"/>
                              <w:vAlign w:val="center"/>
                              <w:tcPrChange w:id="905" w:author="Borja Gonzalez" w:date="2017-09-29T13:30:00Z">
                                <w:tcPr>
                                  <w:tcW w:w="739" w:type="dxa"/>
                                  <w:vAlign w:val="center"/>
                                </w:tcPr>
                              </w:tcPrChange>
                            </w:tcPr>
                            <w:p w14:paraId="459F1D63" w14:textId="77777777" w:rsidR="00923E91" w:rsidRDefault="00923E91" w:rsidP="008960CE">
                              <w:pPr>
                                <w:jc w:val="center"/>
                              </w:pPr>
                            </w:p>
                          </w:tc>
                          <w:tc>
                            <w:tcPr>
                              <w:tcW w:w="709" w:type="dxa"/>
                              <w:vAlign w:val="center"/>
                              <w:tcPrChange w:id="906" w:author="Borja Gonzalez" w:date="2017-09-29T13:30:00Z">
                                <w:tcPr>
                                  <w:tcW w:w="709" w:type="dxa"/>
                                  <w:vAlign w:val="center"/>
                                </w:tcPr>
                              </w:tcPrChange>
                            </w:tcPr>
                            <w:p w14:paraId="043725ED" w14:textId="77777777" w:rsidR="00923E91" w:rsidRDefault="00923E91" w:rsidP="008960CE">
                              <w:pPr>
                                <w:jc w:val="center"/>
                              </w:pPr>
                            </w:p>
                          </w:tc>
                          <w:tc>
                            <w:tcPr>
                              <w:tcW w:w="709" w:type="dxa"/>
                              <w:vAlign w:val="center"/>
                              <w:tcPrChange w:id="907" w:author="Borja Gonzalez" w:date="2017-09-29T13:30:00Z">
                                <w:tcPr>
                                  <w:tcW w:w="709" w:type="dxa"/>
                                  <w:vAlign w:val="center"/>
                                </w:tcPr>
                              </w:tcPrChange>
                            </w:tcPr>
                            <w:p w14:paraId="52B6A919" w14:textId="77777777" w:rsidR="00923E91" w:rsidRDefault="00923E91" w:rsidP="008960CE">
                              <w:pPr>
                                <w:jc w:val="center"/>
                              </w:pPr>
                            </w:p>
                          </w:tc>
                          <w:tc>
                            <w:tcPr>
                              <w:tcW w:w="709" w:type="dxa"/>
                              <w:vAlign w:val="center"/>
                              <w:tcPrChange w:id="908" w:author="Borja Gonzalez" w:date="2017-09-29T13:30:00Z">
                                <w:tcPr>
                                  <w:tcW w:w="709" w:type="dxa"/>
                                  <w:vAlign w:val="center"/>
                                </w:tcPr>
                              </w:tcPrChange>
                            </w:tcPr>
                            <w:p w14:paraId="4482002B" w14:textId="77777777" w:rsidR="00923E91" w:rsidRDefault="00923E91" w:rsidP="008960CE">
                              <w:pPr>
                                <w:jc w:val="center"/>
                              </w:pPr>
                            </w:p>
                          </w:tc>
                          <w:tc>
                            <w:tcPr>
                              <w:tcW w:w="708" w:type="dxa"/>
                              <w:vAlign w:val="center"/>
                              <w:tcPrChange w:id="909" w:author="Borja Gonzalez" w:date="2017-09-29T13:30:00Z">
                                <w:tcPr>
                                  <w:tcW w:w="708" w:type="dxa"/>
                                  <w:vAlign w:val="center"/>
                                </w:tcPr>
                              </w:tcPrChange>
                            </w:tcPr>
                            <w:p w14:paraId="4A4D5487" w14:textId="77777777" w:rsidR="00923E91" w:rsidRDefault="00923E91" w:rsidP="008960CE">
                              <w:pPr>
                                <w:jc w:val="center"/>
                              </w:pPr>
                            </w:p>
                          </w:tc>
                          <w:tc>
                            <w:tcPr>
                              <w:tcW w:w="709" w:type="dxa"/>
                              <w:vAlign w:val="center"/>
                              <w:tcPrChange w:id="910" w:author="Borja Gonzalez" w:date="2017-09-29T13:30:00Z">
                                <w:tcPr>
                                  <w:tcW w:w="709" w:type="dxa"/>
                                  <w:vAlign w:val="center"/>
                                </w:tcPr>
                              </w:tcPrChange>
                            </w:tcPr>
                            <w:p w14:paraId="13B08FE5" w14:textId="77777777" w:rsidR="00923E91" w:rsidRDefault="00923E91" w:rsidP="008960CE">
                              <w:pPr>
                                <w:jc w:val="center"/>
                              </w:pPr>
                            </w:p>
                          </w:tc>
                          <w:tc>
                            <w:tcPr>
                              <w:tcW w:w="709" w:type="dxa"/>
                              <w:vAlign w:val="center"/>
                              <w:tcPrChange w:id="911" w:author="Borja Gonzalez" w:date="2017-09-29T13:30:00Z">
                                <w:tcPr>
                                  <w:tcW w:w="709" w:type="dxa"/>
                                  <w:vAlign w:val="center"/>
                                </w:tcPr>
                              </w:tcPrChange>
                            </w:tcPr>
                            <w:p w14:paraId="778CF74A" w14:textId="77777777" w:rsidR="00923E91" w:rsidRDefault="00923E91" w:rsidP="008960CE">
                              <w:pPr>
                                <w:jc w:val="center"/>
                              </w:pPr>
                            </w:p>
                          </w:tc>
                          <w:tc>
                            <w:tcPr>
                              <w:tcW w:w="709" w:type="dxa"/>
                              <w:vAlign w:val="center"/>
                              <w:tcPrChange w:id="912" w:author="Borja Gonzalez" w:date="2017-09-29T13:30:00Z">
                                <w:tcPr>
                                  <w:tcW w:w="709" w:type="dxa"/>
                                  <w:vAlign w:val="center"/>
                                </w:tcPr>
                              </w:tcPrChange>
                            </w:tcPr>
                            <w:p w14:paraId="75F7CD70"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13" w:author="Borja Gonzalez" w:date="2017-09-29T13:30:00Z">
                                <w:tcPr>
                                  <w:tcW w:w="708" w:type="dxa"/>
                                  <w:vAlign w:val="center"/>
                                </w:tcPr>
                              </w:tcPrChange>
                            </w:tcPr>
                            <w:p w14:paraId="3E912FC2" w14:textId="77777777" w:rsidR="00923E91" w:rsidRDefault="00923E91" w:rsidP="008960CE">
                              <w:pPr>
                                <w:jc w:val="center"/>
                              </w:pPr>
                            </w:p>
                          </w:tc>
                          <w:tc>
                            <w:tcPr>
                              <w:tcW w:w="851" w:type="dxa"/>
                              <w:vAlign w:val="center"/>
                              <w:tcPrChange w:id="914" w:author="Borja Gonzalez" w:date="2017-09-29T13:30:00Z">
                                <w:tcPr>
                                  <w:tcW w:w="851" w:type="dxa"/>
                                  <w:vAlign w:val="center"/>
                                </w:tcPr>
                              </w:tcPrChange>
                            </w:tcPr>
                            <w:p w14:paraId="62E1F8DF" w14:textId="77777777" w:rsidR="00923E91" w:rsidRDefault="00923E91" w:rsidP="008960CE">
                              <w:pPr>
                                <w:jc w:val="center"/>
                              </w:pPr>
                            </w:p>
                          </w:tc>
                          <w:tc>
                            <w:tcPr>
                              <w:tcW w:w="850" w:type="dxa"/>
                              <w:vAlign w:val="center"/>
                              <w:tcPrChange w:id="915" w:author="Borja Gonzalez" w:date="2017-09-29T13:30:00Z">
                                <w:tcPr>
                                  <w:tcW w:w="850" w:type="dxa"/>
                                  <w:vAlign w:val="center"/>
                                </w:tcPr>
                              </w:tcPrChange>
                            </w:tcPr>
                            <w:p w14:paraId="12156339" w14:textId="77777777" w:rsidR="00923E91" w:rsidRDefault="00923E91" w:rsidP="008960CE">
                              <w:pPr>
                                <w:jc w:val="center"/>
                              </w:pPr>
                            </w:p>
                          </w:tc>
                          <w:tc>
                            <w:tcPr>
                              <w:tcW w:w="851" w:type="dxa"/>
                              <w:vAlign w:val="center"/>
                              <w:tcPrChange w:id="916" w:author="Borja Gonzalez" w:date="2017-09-29T13:30:00Z">
                                <w:tcPr>
                                  <w:tcW w:w="851" w:type="dxa"/>
                                  <w:vAlign w:val="center"/>
                                </w:tcPr>
                              </w:tcPrChange>
                            </w:tcPr>
                            <w:p w14:paraId="598C3DE0" w14:textId="77777777" w:rsidR="00923E91" w:rsidRDefault="00923E91" w:rsidP="008960CE">
                              <w:pPr>
                                <w:jc w:val="center"/>
                              </w:pPr>
                            </w:p>
                          </w:tc>
                          <w:tc>
                            <w:tcPr>
                              <w:tcW w:w="850" w:type="dxa"/>
                              <w:vAlign w:val="center"/>
                              <w:tcPrChange w:id="917" w:author="Borja Gonzalez" w:date="2017-09-29T13:30:00Z">
                                <w:tcPr>
                                  <w:tcW w:w="850" w:type="dxa"/>
                                  <w:vAlign w:val="center"/>
                                </w:tcPr>
                              </w:tcPrChange>
                            </w:tcPr>
                            <w:p w14:paraId="742E8EBE" w14:textId="77777777" w:rsidR="00923E91" w:rsidRDefault="00923E91" w:rsidP="008960CE">
                              <w:pPr>
                                <w:jc w:val="center"/>
                              </w:pPr>
                            </w:p>
                          </w:tc>
                          <w:tc>
                            <w:tcPr>
                              <w:tcW w:w="841" w:type="dxa"/>
                              <w:vAlign w:val="center"/>
                              <w:tcPrChange w:id="918" w:author="Borja Gonzalez" w:date="2017-09-29T13:30:00Z">
                                <w:tcPr>
                                  <w:tcW w:w="983" w:type="dxa"/>
                                  <w:vAlign w:val="center"/>
                                </w:tcPr>
                              </w:tcPrChange>
                            </w:tcPr>
                            <w:p w14:paraId="3926FD18" w14:textId="77777777" w:rsidR="00923E91" w:rsidRDefault="00923E91" w:rsidP="008960CE">
                              <w:pPr>
                                <w:jc w:val="center"/>
                              </w:pPr>
                            </w:p>
                          </w:tc>
                        </w:tr>
                        <w:tr w:rsidR="00923E91" w14:paraId="37151E11" w14:textId="77777777" w:rsidTr="008960CE">
                          <w:trPr>
                            <w:cantSplit/>
                            <w:trHeight w:val="490"/>
                            <w:trPrChange w:id="919" w:author="Borja Gonzalez" w:date="2017-09-29T13:30:00Z">
                              <w:trPr>
                                <w:cantSplit/>
                                <w:trHeight w:val="490"/>
                              </w:trPr>
                            </w:trPrChange>
                          </w:trPr>
                          <w:tc>
                            <w:tcPr>
                              <w:tcW w:w="1074" w:type="dxa"/>
                              <w:vAlign w:val="center"/>
                              <w:tcPrChange w:id="920" w:author="Borja Gonzalez" w:date="2017-09-29T13:30:00Z">
                                <w:tcPr>
                                  <w:tcW w:w="1074" w:type="dxa"/>
                                  <w:vAlign w:val="center"/>
                                </w:tcPr>
                              </w:tcPrChange>
                            </w:tcPr>
                            <w:p w14:paraId="4B7619BE" w14:textId="77777777" w:rsidR="00923E91" w:rsidRDefault="00923E91" w:rsidP="008960CE">
                              <w:r>
                                <w:t>CU9</w:t>
                              </w:r>
                            </w:p>
                          </w:tc>
                          <w:tc>
                            <w:tcPr>
                              <w:tcW w:w="739" w:type="dxa"/>
                              <w:vAlign w:val="center"/>
                              <w:tcPrChange w:id="921" w:author="Borja Gonzalez" w:date="2017-09-29T13:30:00Z">
                                <w:tcPr>
                                  <w:tcW w:w="739" w:type="dxa"/>
                                  <w:vAlign w:val="center"/>
                                </w:tcPr>
                              </w:tcPrChange>
                            </w:tcPr>
                            <w:p w14:paraId="0CC6708F" w14:textId="77777777" w:rsidR="00923E91" w:rsidRDefault="00923E91" w:rsidP="008960CE">
                              <w:pPr>
                                <w:jc w:val="center"/>
                              </w:pPr>
                            </w:p>
                          </w:tc>
                          <w:tc>
                            <w:tcPr>
                              <w:tcW w:w="709" w:type="dxa"/>
                              <w:vAlign w:val="center"/>
                              <w:tcPrChange w:id="922" w:author="Borja Gonzalez" w:date="2017-09-29T13:30:00Z">
                                <w:tcPr>
                                  <w:tcW w:w="709" w:type="dxa"/>
                                  <w:vAlign w:val="center"/>
                                </w:tcPr>
                              </w:tcPrChange>
                            </w:tcPr>
                            <w:p w14:paraId="33D8CBF5" w14:textId="77777777" w:rsidR="00923E91" w:rsidRDefault="00923E91" w:rsidP="008960CE">
                              <w:pPr>
                                <w:jc w:val="center"/>
                              </w:pPr>
                            </w:p>
                          </w:tc>
                          <w:tc>
                            <w:tcPr>
                              <w:tcW w:w="709" w:type="dxa"/>
                              <w:vAlign w:val="center"/>
                              <w:tcPrChange w:id="923" w:author="Borja Gonzalez" w:date="2017-09-29T13:30:00Z">
                                <w:tcPr>
                                  <w:tcW w:w="709" w:type="dxa"/>
                                  <w:vAlign w:val="center"/>
                                </w:tcPr>
                              </w:tcPrChange>
                            </w:tcPr>
                            <w:p w14:paraId="1F153DB6" w14:textId="77777777" w:rsidR="00923E91" w:rsidRDefault="00923E91" w:rsidP="008960CE">
                              <w:pPr>
                                <w:jc w:val="center"/>
                              </w:pPr>
                            </w:p>
                          </w:tc>
                          <w:tc>
                            <w:tcPr>
                              <w:tcW w:w="709" w:type="dxa"/>
                              <w:vAlign w:val="center"/>
                              <w:tcPrChange w:id="924" w:author="Borja Gonzalez" w:date="2017-09-29T13:30:00Z">
                                <w:tcPr>
                                  <w:tcW w:w="709" w:type="dxa"/>
                                  <w:vAlign w:val="center"/>
                                </w:tcPr>
                              </w:tcPrChange>
                            </w:tcPr>
                            <w:p w14:paraId="0CED4271" w14:textId="77777777" w:rsidR="00923E91" w:rsidRDefault="00923E91" w:rsidP="008960CE">
                              <w:pPr>
                                <w:jc w:val="center"/>
                              </w:pPr>
                            </w:p>
                          </w:tc>
                          <w:tc>
                            <w:tcPr>
                              <w:tcW w:w="708" w:type="dxa"/>
                              <w:vAlign w:val="center"/>
                              <w:tcPrChange w:id="925" w:author="Borja Gonzalez" w:date="2017-09-29T13:30:00Z">
                                <w:tcPr>
                                  <w:tcW w:w="708" w:type="dxa"/>
                                  <w:vAlign w:val="center"/>
                                </w:tcPr>
                              </w:tcPrChange>
                            </w:tcPr>
                            <w:p w14:paraId="051A9BEE" w14:textId="77777777" w:rsidR="00923E91" w:rsidRDefault="00923E91" w:rsidP="008960CE">
                              <w:pPr>
                                <w:jc w:val="center"/>
                              </w:pPr>
                            </w:p>
                          </w:tc>
                          <w:tc>
                            <w:tcPr>
                              <w:tcW w:w="709" w:type="dxa"/>
                              <w:vAlign w:val="center"/>
                              <w:tcPrChange w:id="926" w:author="Borja Gonzalez" w:date="2017-09-29T13:30:00Z">
                                <w:tcPr>
                                  <w:tcW w:w="709" w:type="dxa"/>
                                  <w:vAlign w:val="center"/>
                                </w:tcPr>
                              </w:tcPrChange>
                            </w:tcPr>
                            <w:p w14:paraId="68DCB9BF" w14:textId="77777777" w:rsidR="00923E91" w:rsidRDefault="00923E91" w:rsidP="008960CE">
                              <w:pPr>
                                <w:jc w:val="center"/>
                              </w:pPr>
                            </w:p>
                          </w:tc>
                          <w:tc>
                            <w:tcPr>
                              <w:tcW w:w="709" w:type="dxa"/>
                              <w:vAlign w:val="center"/>
                              <w:tcPrChange w:id="927" w:author="Borja Gonzalez" w:date="2017-09-29T13:30:00Z">
                                <w:tcPr>
                                  <w:tcW w:w="709" w:type="dxa"/>
                                  <w:vAlign w:val="center"/>
                                </w:tcPr>
                              </w:tcPrChange>
                            </w:tcPr>
                            <w:p w14:paraId="76CECEBE" w14:textId="77777777" w:rsidR="00923E91" w:rsidRDefault="00923E91" w:rsidP="008960CE">
                              <w:pPr>
                                <w:jc w:val="center"/>
                              </w:pPr>
                            </w:p>
                          </w:tc>
                          <w:tc>
                            <w:tcPr>
                              <w:tcW w:w="709" w:type="dxa"/>
                              <w:vAlign w:val="center"/>
                              <w:tcPrChange w:id="928" w:author="Borja Gonzalez" w:date="2017-09-29T13:30:00Z">
                                <w:tcPr>
                                  <w:tcW w:w="709" w:type="dxa"/>
                                  <w:vAlign w:val="center"/>
                                </w:tcPr>
                              </w:tcPrChange>
                            </w:tcPr>
                            <w:p w14:paraId="76DE409D" w14:textId="77777777" w:rsidR="00923E91" w:rsidRDefault="00923E91" w:rsidP="008960CE">
                              <w:pPr>
                                <w:jc w:val="center"/>
                              </w:pPr>
                            </w:p>
                          </w:tc>
                          <w:tc>
                            <w:tcPr>
                              <w:tcW w:w="708" w:type="dxa"/>
                              <w:vAlign w:val="center"/>
                              <w:tcPrChange w:id="929" w:author="Borja Gonzalez" w:date="2017-09-29T13:30:00Z">
                                <w:tcPr>
                                  <w:tcW w:w="708" w:type="dxa"/>
                                  <w:vAlign w:val="center"/>
                                </w:tcPr>
                              </w:tcPrChange>
                            </w:tcPr>
                            <w:p w14:paraId="4761AEF6" w14:textId="77777777" w:rsidR="00923E91" w:rsidRDefault="00923E91"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30" w:author="Borja Gonzalez" w:date="2017-09-29T13:30:00Z">
                                <w:tcPr>
                                  <w:tcW w:w="851" w:type="dxa"/>
                                  <w:vAlign w:val="center"/>
                                </w:tcPr>
                              </w:tcPrChange>
                            </w:tcPr>
                            <w:p w14:paraId="0981EAD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931" w:author="Borja Gonzalez" w:date="2017-09-29T13:30:00Z">
                                <w:tcPr>
                                  <w:tcW w:w="850" w:type="dxa"/>
                                  <w:vAlign w:val="center"/>
                                </w:tcPr>
                              </w:tcPrChange>
                            </w:tcPr>
                            <w:p w14:paraId="5819E010"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932" w:author="Borja Gonzalez" w:date="2017-09-29T13:30:00Z">
                                <w:tcPr>
                                  <w:tcW w:w="851" w:type="dxa"/>
                                  <w:vAlign w:val="center"/>
                                </w:tcPr>
                              </w:tcPrChange>
                            </w:tcPr>
                            <w:p w14:paraId="73B5AFFC"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33" w:author="Borja Gonzalez" w:date="2017-09-29T13:30:00Z">
                                <w:tcPr>
                                  <w:tcW w:w="850" w:type="dxa"/>
                                  <w:vAlign w:val="center"/>
                                </w:tcPr>
                              </w:tcPrChange>
                            </w:tcPr>
                            <w:p w14:paraId="1C2D3F26"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934" w:author="Borja Gonzalez" w:date="2017-09-29T13:30:00Z">
                                <w:tcPr>
                                  <w:tcW w:w="983" w:type="dxa"/>
                                  <w:vAlign w:val="center"/>
                                </w:tcPr>
                              </w:tcPrChange>
                            </w:tcPr>
                            <w:p w14:paraId="0EDC5E2A" w14:textId="77777777" w:rsidR="00923E91" w:rsidRPr="00580CB8" w:rsidRDefault="00923E91" w:rsidP="008960CE">
                              <w:pPr>
                                <w:jc w:val="center"/>
                                <w:rPr>
                                  <w:rFonts w:ascii="Menlo Regular" w:eastAsia="Times New Roman" w:hAnsi="Menlo Regular" w:cs="Menlo Regular"/>
                                  <w:color w:val="222222"/>
                                  <w:sz w:val="40"/>
                                  <w:szCs w:val="40"/>
                                  <w:shd w:val="clear" w:color="auto" w:fill="FFFFFF"/>
                                </w:rPr>
                              </w:pPr>
                            </w:p>
                          </w:tc>
                        </w:tr>
                      </w:tbl>
                      <w:p w14:paraId="402F3D7B" w14:textId="77777777" w:rsidR="00923E91" w:rsidRDefault="00923E91" w:rsidP="00891F58"/>
                    </w:txbxContent>
                  </v:textbox>
                  <w10:wrap type="square"/>
                </v:shape>
              </w:pict>
            </mc:Fallback>
          </mc:AlternateContent>
        </w:r>
      </w:ins>
    </w:p>
    <w:p w14:paraId="7928342E" w14:textId="01F744D4" w:rsidR="00891F58" w:rsidRDefault="00891F58" w:rsidP="00E671BF">
      <w:pPr>
        <w:rPr>
          <w:ins w:id="935" w:author="GONZALEZ DIAZ, BORJA" w:date="2017-09-30T01:04:00Z"/>
        </w:rPr>
      </w:pPr>
    </w:p>
    <w:p w14:paraId="1666C638" w14:textId="77777777" w:rsidR="00891F58" w:rsidRDefault="00891F58" w:rsidP="00E671BF">
      <w:pPr>
        <w:rPr>
          <w:ins w:id="936" w:author="GONZALEZ DIAZ, BORJA" w:date="2017-09-30T01:04:00Z"/>
        </w:rPr>
      </w:pPr>
    </w:p>
    <w:p w14:paraId="7FCF0F68" w14:textId="77777777" w:rsidR="00891F58" w:rsidRDefault="00891F58" w:rsidP="00E671BF">
      <w:pPr>
        <w:rPr>
          <w:ins w:id="937" w:author="GONZALEZ DIAZ, BORJA" w:date="2017-09-30T01:04:00Z"/>
        </w:rPr>
      </w:pPr>
    </w:p>
    <w:p w14:paraId="458F0A68" w14:textId="77777777" w:rsidR="00891F58" w:rsidRDefault="00891F58" w:rsidP="00E671BF">
      <w:pPr>
        <w:rPr>
          <w:ins w:id="938" w:author="GONZALEZ DIAZ, BORJA" w:date="2017-09-30T01:04:00Z"/>
        </w:rPr>
      </w:pPr>
    </w:p>
    <w:p w14:paraId="1B8F1AEA" w14:textId="77777777" w:rsidR="00891F58" w:rsidRDefault="00891F58" w:rsidP="00E671BF">
      <w:pPr>
        <w:rPr>
          <w:ins w:id="939" w:author="GONZALEZ DIAZ, BORJA" w:date="2017-09-30T01:04:00Z"/>
        </w:rPr>
      </w:pPr>
    </w:p>
    <w:p w14:paraId="5C084265" w14:textId="77777777" w:rsidR="00891F58" w:rsidRDefault="00891F58" w:rsidP="00E671BF">
      <w:pPr>
        <w:rPr>
          <w:ins w:id="940" w:author="GONZALEZ DIAZ, BORJA" w:date="2017-09-30T01:04:00Z"/>
        </w:rPr>
      </w:pPr>
    </w:p>
    <w:p w14:paraId="43E81028" w14:textId="77777777" w:rsidR="00891F58" w:rsidRDefault="00891F58" w:rsidP="00E671BF">
      <w:pPr>
        <w:rPr>
          <w:ins w:id="941" w:author="GONZALEZ DIAZ, BORJA" w:date="2017-09-30T01:04:00Z"/>
        </w:rPr>
      </w:pPr>
    </w:p>
    <w:p w14:paraId="38C0A4D9" w14:textId="77777777" w:rsidR="00891F58" w:rsidRDefault="00891F58" w:rsidP="00E671BF">
      <w:pPr>
        <w:rPr>
          <w:ins w:id="942" w:author="GONZALEZ DIAZ, BORJA" w:date="2017-09-30T01:04:00Z"/>
        </w:rPr>
      </w:pPr>
    </w:p>
    <w:p w14:paraId="5180FC43" w14:textId="77777777" w:rsidR="00891F58" w:rsidRDefault="00891F58" w:rsidP="00E671BF">
      <w:pPr>
        <w:rPr>
          <w:ins w:id="943" w:author="GONZALEZ DIAZ, BORJA" w:date="2017-09-30T01:04:00Z"/>
        </w:rPr>
      </w:pPr>
    </w:p>
    <w:p w14:paraId="5C5A719A" w14:textId="77777777" w:rsidR="00891F58" w:rsidRDefault="00891F58" w:rsidP="00E671BF">
      <w:pPr>
        <w:rPr>
          <w:ins w:id="944" w:author="GONZALEZ DIAZ, BORJA" w:date="2017-09-30T01:04:00Z"/>
        </w:rPr>
      </w:pPr>
    </w:p>
    <w:p w14:paraId="14C503EE" w14:textId="77777777" w:rsidR="00891F58" w:rsidRDefault="00891F58" w:rsidP="00E671BF">
      <w:pPr>
        <w:rPr>
          <w:ins w:id="945" w:author="GONZALEZ DIAZ, BORJA" w:date="2017-09-30T01:04:00Z"/>
        </w:rPr>
      </w:pPr>
    </w:p>
    <w:p w14:paraId="653472E9" w14:textId="77777777" w:rsidR="00891F58" w:rsidRDefault="00891F58" w:rsidP="00E671BF">
      <w:pPr>
        <w:rPr>
          <w:ins w:id="946" w:author="GONZALEZ DIAZ, BORJA" w:date="2017-09-30T01:04:00Z"/>
        </w:rPr>
      </w:pPr>
    </w:p>
    <w:p w14:paraId="2829505A" w14:textId="77777777" w:rsidR="00891F58" w:rsidRDefault="00891F58" w:rsidP="00E671BF">
      <w:pPr>
        <w:rPr>
          <w:ins w:id="947" w:author="GONZALEZ DIAZ, BORJA" w:date="2017-09-30T01:04:00Z"/>
        </w:rPr>
      </w:pPr>
    </w:p>
    <w:p w14:paraId="53FC6243" w14:textId="77777777" w:rsidR="00891F58" w:rsidRDefault="00891F58" w:rsidP="00E671BF">
      <w:pPr>
        <w:rPr>
          <w:ins w:id="948" w:author="GONZALEZ DIAZ, BORJA" w:date="2017-09-30T01:04:00Z"/>
        </w:rPr>
      </w:pPr>
    </w:p>
    <w:p w14:paraId="14528ED1" w14:textId="77777777" w:rsidR="00891F58" w:rsidRDefault="00891F58" w:rsidP="00E671BF">
      <w:pPr>
        <w:rPr>
          <w:ins w:id="949" w:author="GONZALEZ DIAZ, BORJA" w:date="2017-09-30T01:04:00Z"/>
        </w:rPr>
      </w:pPr>
    </w:p>
    <w:p w14:paraId="3E3D9FAC" w14:textId="77777777" w:rsidR="00891F58" w:rsidRDefault="00891F58" w:rsidP="00E671BF">
      <w:pPr>
        <w:rPr>
          <w:ins w:id="950" w:author="GONZALEZ DIAZ, BORJA" w:date="2017-09-30T01:04:00Z"/>
        </w:rPr>
      </w:pPr>
    </w:p>
    <w:p w14:paraId="5D2368B7" w14:textId="77777777" w:rsidR="00891F58" w:rsidRDefault="00891F58" w:rsidP="00E671BF">
      <w:pPr>
        <w:rPr>
          <w:ins w:id="951" w:author="GONZALEZ DIAZ, BORJA" w:date="2017-09-30T01:04:00Z"/>
        </w:rPr>
      </w:pPr>
    </w:p>
    <w:p w14:paraId="32752F84" w14:textId="77777777" w:rsidR="00891F58" w:rsidRDefault="00891F58" w:rsidP="00E671BF">
      <w:pPr>
        <w:rPr>
          <w:ins w:id="952" w:author="GONZALEZ DIAZ, BORJA" w:date="2017-09-30T01:04:00Z"/>
        </w:rPr>
      </w:pPr>
    </w:p>
    <w:p w14:paraId="68ACFC91" w14:textId="77777777" w:rsidR="00891F58" w:rsidRDefault="00891F58" w:rsidP="00E671BF">
      <w:pPr>
        <w:rPr>
          <w:ins w:id="953" w:author="GONZALEZ DIAZ, BORJA" w:date="2017-09-30T01:04:00Z"/>
        </w:rPr>
      </w:pPr>
    </w:p>
    <w:p w14:paraId="5F73644A" w14:textId="77777777" w:rsidR="00891F58" w:rsidRDefault="00891F58" w:rsidP="00E671BF">
      <w:pPr>
        <w:rPr>
          <w:ins w:id="954" w:author="GONZALEZ DIAZ, BORJA" w:date="2017-09-30T01:04:00Z"/>
        </w:rPr>
      </w:pPr>
    </w:p>
    <w:p w14:paraId="68DB5FEB" w14:textId="77777777" w:rsidR="00891F58" w:rsidRDefault="00891F58" w:rsidP="00E671BF">
      <w:pPr>
        <w:rPr>
          <w:ins w:id="955" w:author="GONZALEZ DIAZ, BORJA" w:date="2017-09-30T01:04:00Z"/>
        </w:rPr>
      </w:pPr>
    </w:p>
    <w:p w14:paraId="42FBAFEF" w14:textId="77777777" w:rsidR="00891F58" w:rsidRDefault="00891F58" w:rsidP="00E671BF">
      <w:pPr>
        <w:rPr>
          <w:ins w:id="956" w:author="GONZALEZ DIAZ, BORJA" w:date="2017-09-30T01:04:00Z"/>
        </w:rPr>
      </w:pPr>
    </w:p>
    <w:p w14:paraId="4C993D70" w14:textId="77777777" w:rsidR="00891F58" w:rsidRDefault="00891F58" w:rsidP="00E671BF">
      <w:pPr>
        <w:rPr>
          <w:ins w:id="957" w:author="GONZALEZ DIAZ, BORJA" w:date="2017-09-30T01:04:00Z"/>
        </w:rPr>
      </w:pPr>
    </w:p>
    <w:p w14:paraId="2DD6D4D2" w14:textId="77777777" w:rsidR="00891F58" w:rsidRDefault="00891F58" w:rsidP="00E671BF">
      <w:pPr>
        <w:rPr>
          <w:ins w:id="958" w:author="GONZALEZ DIAZ, BORJA" w:date="2017-09-30T01:04:00Z"/>
        </w:rPr>
      </w:pPr>
    </w:p>
    <w:p w14:paraId="25AF3BAE" w14:textId="77777777" w:rsidR="00891F58" w:rsidRDefault="00891F58" w:rsidP="00E671BF">
      <w:pPr>
        <w:rPr>
          <w:ins w:id="959"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960" w:name="_Toc494476005"/>
      <w:bookmarkStart w:id="961" w:name="_Toc494496055"/>
      <w:r>
        <w:lastRenderedPageBreak/>
        <w:t xml:space="preserve">3.5.  </w:t>
      </w:r>
      <w:r w:rsidR="00D51A6F" w:rsidRPr="0040221C">
        <w:t>Arquitectura del sistema</w:t>
      </w:r>
      <w:bookmarkEnd w:id="73"/>
      <w:bookmarkEnd w:id="74"/>
      <w:bookmarkEnd w:id="960"/>
      <w:bookmarkEnd w:id="961"/>
    </w:p>
    <w:p w14:paraId="24E7DA5F" w14:textId="77777777" w:rsidR="008A1614" w:rsidRDefault="008A1614" w:rsidP="0028735F"/>
    <w:p w14:paraId="6DB130E5" w14:textId="46CDB017" w:rsidR="008A1614" w:rsidRDefault="00BE7488" w:rsidP="0028735F">
      <w:pPr>
        <w:pStyle w:val="Ttulo3"/>
      </w:pPr>
      <w:bookmarkStart w:id="962" w:name="_Toc494476006"/>
      <w:bookmarkStart w:id="963" w:name="_Toc494496056"/>
      <w:r>
        <w:t xml:space="preserve">3.5.1.  </w:t>
      </w:r>
      <w:r w:rsidR="00726AE6">
        <w:t xml:space="preserve">Diseño visual (Storyboard) </w:t>
      </w:r>
      <w:r w:rsidR="008A1614">
        <w:t>de la aplicación web</w:t>
      </w:r>
      <w:bookmarkEnd w:id="962"/>
      <w:bookmarkEnd w:id="963"/>
    </w:p>
    <w:p w14:paraId="3F6B593D" w14:textId="77777777" w:rsidR="008A1614" w:rsidRDefault="008A1614" w:rsidP="0028735F"/>
    <w:p w14:paraId="144B479D" w14:textId="2029724C" w:rsidR="008A1614" w:rsidRDefault="00BE7488" w:rsidP="0028735F">
      <w:pPr>
        <w:pStyle w:val="Ttulo4"/>
      </w:pPr>
      <w:proofErr w:type="gramStart"/>
      <w:r>
        <w:t xml:space="preserve">3.5.1.1  </w:t>
      </w:r>
      <w:r w:rsidR="00065470">
        <w:t>Sección</w:t>
      </w:r>
      <w:proofErr w:type="gramEnd"/>
      <w:r w:rsidR="00065470">
        <w:t xml:space="preserve"> de Inicio</w:t>
      </w:r>
    </w:p>
    <w:p w14:paraId="38915077" w14:textId="77777777" w:rsidR="00065470" w:rsidRPr="008A1614" w:rsidRDefault="00065470" w:rsidP="0028735F">
      <w:pPr>
        <w:rPr>
          <w:ins w:id="964" w:author="Borja Gonzalez" w:date="2017-09-08T10:44:00Z"/>
        </w:rPr>
      </w:pPr>
    </w:p>
    <w:p w14:paraId="254E275E" w14:textId="74CC9108" w:rsidR="008A1614" w:rsidRDefault="003B170A" w:rsidP="0028735F">
      <w:pPr>
        <w:rPr>
          <w:ins w:id="965"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05827B" w14:textId="77777777" w:rsidR="008A1614" w:rsidRDefault="008A1614" w:rsidP="0028735F">
      <w:pPr>
        <w:rPr>
          <w:ins w:id="966" w:author="Borja Gonzalez" w:date="2017-09-08T11:09:00Z"/>
        </w:rPr>
      </w:pPr>
    </w:p>
    <w:p w14:paraId="76136A52" w14:textId="66017977" w:rsidR="00065470" w:rsidRDefault="00065470" w:rsidP="0028735F">
      <w:pPr>
        <w:rPr>
          <w:ins w:id="967"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Ttulo4"/>
        <w:rPr>
          <w:ins w:id="968" w:author="Borja Gonzalez" w:date="2017-09-28T15:56:00Z"/>
        </w:rPr>
      </w:pPr>
      <w:proofErr w:type="gramStart"/>
      <w:r>
        <w:t xml:space="preserve">3.5.1.2  </w:t>
      </w:r>
      <w:r w:rsidR="00065470">
        <w:t>Sección</w:t>
      </w:r>
      <w:proofErr w:type="gramEnd"/>
      <w:r w:rsidR="00065470">
        <w:t xml:space="preserve"> de Pacientes</w:t>
      </w:r>
    </w:p>
    <w:p w14:paraId="3569DE1B" w14:textId="77777777" w:rsidR="000238E4" w:rsidRPr="000238E4" w:rsidRDefault="000238E4">
      <w:pPr>
        <w:pPrChange w:id="969" w:author="Borja Gonzalez" w:date="2017-09-28T15:56:00Z">
          <w:pPr>
            <w:pStyle w:val="Ttulo4"/>
          </w:pPr>
        </w:pPrChange>
      </w:pPr>
    </w:p>
    <w:p w14:paraId="657935D7" w14:textId="3DF8EAE9" w:rsidR="00065470" w:rsidRDefault="00571CD6">
      <w:pPr>
        <w:pPrChange w:id="970" w:author="GONZALEZ DIAZ, BORJA" w:date="2017-09-29T19:16:00Z">
          <w:pPr>
            <w:pStyle w:val="Ttulo2"/>
          </w:pPr>
        </w:pPrChange>
      </w:pPr>
      <w:bookmarkStart w:id="971" w:name="_Toc364792197"/>
      <w:bookmarkStart w:id="972" w:name="_Toc366229219"/>
      <w:r w:rsidRPr="00571CD6">
        <w:rPr>
          <w:noProof/>
          <w:lang w:eastAsia="es-ES_tradnl"/>
        </w:rPr>
        <w:lastRenderedPageBreak/>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id="973"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923E91" w:rsidRDefault="00923E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923E91" w:rsidRDefault="00923E91"/>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Ttulo4"/>
      </w:pPr>
      <w:proofErr w:type="gramStart"/>
      <w:r>
        <w:t xml:space="preserve">3.5.1.3  </w:t>
      </w:r>
      <w:r w:rsidR="00065470">
        <w:t>Sección</w:t>
      </w:r>
      <w:proofErr w:type="gramEnd"/>
      <w:r w:rsidR="00065470">
        <w:t xml:space="preserve"> de Datos</w:t>
      </w:r>
    </w:p>
    <w:p w14:paraId="078DCF87" w14:textId="77777777" w:rsidR="00065470" w:rsidRDefault="00065470" w:rsidP="0028735F"/>
    <w:p w14:paraId="665F22A1" w14:textId="4F0ADCAC" w:rsidR="00065470" w:rsidRDefault="003B170A" w:rsidP="0028735F">
      <w:r w:rsidRPr="00E333DA">
        <w:rPr>
          <w:noProof/>
          <w:lang w:eastAsia="es-ES_tradnl"/>
        </w:rPr>
        <w:lastRenderedPageBreak/>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Ttulo3"/>
      </w:pPr>
      <w:bookmarkStart w:id="974" w:name="_Toc494476007"/>
      <w:bookmarkStart w:id="975" w:name="_Toc494496057"/>
      <w:proofErr w:type="gramStart"/>
      <w:r>
        <w:t xml:space="preserve">3.5.2  </w:t>
      </w:r>
      <w:r w:rsidR="003022BA">
        <w:t>Esquema</w:t>
      </w:r>
      <w:proofErr w:type="gramEnd"/>
      <w:r w:rsidR="003022BA">
        <w:t xml:space="preserve"> del modelo de datos</w:t>
      </w:r>
      <w:bookmarkEnd w:id="974"/>
      <w:bookmarkEnd w:id="975"/>
    </w:p>
    <w:p w14:paraId="238E9047" w14:textId="5BB4EA5E" w:rsidR="00A2322F" w:rsidRDefault="00BE7488" w:rsidP="00A2322F">
      <w:pPr>
        <w:pStyle w:val="Ttulo4"/>
        <w:rPr>
          <w:ins w:id="976" w:author="Borja Gonzalez" w:date="2017-09-08T18:13:00Z"/>
        </w:rPr>
      </w:pPr>
      <w:proofErr w:type="gramStart"/>
      <w:r>
        <w:t xml:space="preserve">3.5.2.1  </w:t>
      </w:r>
      <w:r w:rsidR="000B3518">
        <w:t>Modelo</w:t>
      </w:r>
      <w:proofErr w:type="gramEnd"/>
      <w:r w:rsidR="000B3518">
        <w:t xml:space="preserve"> de datos: </w:t>
      </w:r>
      <w:r w:rsidR="00A2322F">
        <w:t xml:space="preserve">EER </w:t>
      </w:r>
    </w:p>
    <w:p w14:paraId="1D79ED7B" w14:textId="77777777" w:rsidR="006C174E" w:rsidRPr="006C174E" w:rsidRDefault="006C174E" w:rsidP="006C174E"/>
    <w:p w14:paraId="59BF1588" w14:textId="4A112F86" w:rsidR="006F3764" w:rsidRDefault="006F3764" w:rsidP="006F3764">
      <w:r w:rsidRPr="006F3764">
        <w:t xml:space="preserve">El modelo de Entidad-Relación es una herramienta de análisis usada para crear bases de datos que permite representar las entidades de una base de </w:t>
      </w:r>
      <w:proofErr w:type="gramStart"/>
      <w:r w:rsidRPr="006F3764">
        <w:t>datos</w:t>
      </w:r>
      <w:proofErr w:type="gramEnd"/>
      <w:r w:rsidRPr="006F3764">
        <w:t xml:space="preserve">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977"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978" w:author="Borja Gonzalez" w:date="2017-09-27T18:57:00Z">
        <w:r w:rsidR="003F7C6A" w:rsidDel="006972A5">
          <w:delText>1…n</w:delText>
        </w:r>
      </w:del>
      <w:r w:rsidR="003F7C6A">
        <w:t>)</w:t>
      </w:r>
      <w:del w:id="979" w:author="Rodrigo García" w:date="2017-09-29T10:29:00Z">
        <w:r w:rsidR="003F7C6A" w:rsidDel="000B3518">
          <w:delText xml:space="preserve"> </w:delText>
        </w:r>
      </w:del>
      <w:r w:rsidR="003F7C6A">
        <w:t xml:space="preserve">,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980"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981"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982"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w:t>
      </w:r>
      <w:proofErr w:type="gramStart"/>
      <w:r w:rsidR="000F4647">
        <w:t>tanto</w:t>
      </w:r>
      <w:proofErr w:type="gramEnd"/>
      <w:r w:rsidR="000F4647">
        <w:t xml:space="preserve">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983" w:author="Borja Gonzalez" w:date="2017-09-26T16:27:00Z"/>
        </w:rPr>
      </w:pPr>
      <w:bookmarkStart w:id="984" w:name="_Toc494476008"/>
      <w:bookmarkStart w:id="985" w:name="_Toc494496058"/>
      <w:proofErr w:type="gramStart"/>
      <w:r>
        <w:t xml:space="preserve">3.5.3  </w:t>
      </w:r>
      <w:r w:rsidR="003B3448">
        <w:t>Estructura</w:t>
      </w:r>
      <w:proofErr w:type="gramEnd"/>
      <w:r w:rsidR="003B3448">
        <w:t xml:space="preserve"> del archivo </w:t>
      </w:r>
      <w:commentRangeStart w:id="986"/>
      <w:r w:rsidR="003B3448">
        <w:t>CSV</w:t>
      </w:r>
      <w:commentRangeEnd w:id="986"/>
      <w:r w:rsidR="000B3518">
        <w:rPr>
          <w:rStyle w:val="Refdecomentario"/>
          <w:rFonts w:asciiTheme="minorHAnsi" w:eastAsiaTheme="minorEastAsia" w:hAnsiTheme="minorHAnsi" w:cstheme="minorBidi"/>
          <w:b w:val="0"/>
          <w:bCs w:val="0"/>
          <w:color w:val="auto"/>
        </w:rPr>
        <w:commentReference w:id="986"/>
      </w:r>
      <w:bookmarkEnd w:id="984"/>
      <w:bookmarkEnd w:id="985"/>
    </w:p>
    <w:p w14:paraId="4292E54F" w14:textId="2CE18B79" w:rsidR="00B41153" w:rsidRDefault="00B41153" w:rsidP="00B41153"/>
    <w:p w14:paraId="20CCFA6B" w14:textId="48B6CD18" w:rsidR="00752D12" w:rsidRDefault="00752D12" w:rsidP="00B41153">
      <w:pPr>
        <w:rPr>
          <w:ins w:id="987" w:author="Rodrigo García" w:date="2017-09-29T10:29:00Z"/>
        </w:rPr>
      </w:pPr>
      <w:r>
        <w:t xml:space="preserve">La utilización de los archivos CSV es fundamental para el desarrollo de esta aplicación web, ya que el dispositivo Werium Basic Pro, al realizar </w:t>
      </w:r>
      <w:proofErr w:type="gramStart"/>
      <w:r>
        <w:t>un medición</w:t>
      </w:r>
      <w:proofErr w:type="gramEnd"/>
      <w:r>
        <w:t xml:space="preserve"> del rango de movimiento, genera un archivo CSV del cual hay que extraer los datos para que posteriormente se almacenen en la base de datos.</w:t>
      </w:r>
    </w:p>
    <w:p w14:paraId="63B05C73" w14:textId="77777777" w:rsidR="000B3518" w:rsidRDefault="000B3518" w:rsidP="00B41153">
      <w:pPr>
        <w:rPr>
          <w:ins w:id="988"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629ABB24" w:rsidR="003B3448" w:rsidRDefault="003F141D" w:rsidP="0028735F">
      <w:r>
        <w:t>La primera</w:t>
      </w:r>
      <w:r w:rsidR="004E1EED">
        <w:t xml:space="preserve"> tabla muestra el contenido original </w:t>
      </w:r>
      <w:r>
        <w:t>del archivo CSV. La tabla siguiente muestra c</w:t>
      </w:r>
      <w:ins w:id="989"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990" w:author="Rodrigo García" w:date="2017-09-29T10:31:00Z">
        <w:r w:rsidR="00DC428D">
          <w:t>,</w:t>
        </w:r>
      </w:ins>
      <w:r w:rsidR="00403458">
        <w:t xml:space="preserve"> </w:t>
      </w:r>
      <w:proofErr w:type="gramStart"/>
      <w:r w:rsidR="00403458">
        <w:t>ya que</w:t>
      </w:r>
      <w:proofErr w:type="gramEnd"/>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991" w:name="RANGE!B2:B12"/>
            <w:r w:rsidRPr="00E333DA">
              <w:t>-0,10</w:t>
            </w:r>
            <w:bookmarkEnd w:id="991"/>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lastRenderedPageBreak/>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992"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RPr="003B3448" w:rsidDel="00DC428D" w:rsidRDefault="00FB6C2E" w:rsidP="0028735F">
      <w:pPr>
        <w:rPr>
          <w:del w:id="993" w:author="Rodrigo García" w:date="2017-09-29T10:31:00Z"/>
        </w:rPr>
      </w:pPr>
    </w:p>
    <w:p w14:paraId="147AD41B" w14:textId="51EFAC81" w:rsidR="00D51A6F" w:rsidRDefault="00BE7488" w:rsidP="00D51A6F">
      <w:pPr>
        <w:pStyle w:val="Ttulo1"/>
      </w:pPr>
      <w:bookmarkStart w:id="994" w:name="_Toc364792198"/>
      <w:bookmarkStart w:id="995" w:name="_Toc366229220"/>
      <w:bookmarkStart w:id="996" w:name="_Toc494476009"/>
      <w:bookmarkStart w:id="997" w:name="_Toc494496059"/>
      <w:bookmarkEnd w:id="971"/>
      <w:bookmarkEnd w:id="972"/>
      <w:r>
        <w:t xml:space="preserve">4.  </w:t>
      </w:r>
      <w:r w:rsidR="00D51A6F" w:rsidRPr="0040221C">
        <w:t>Implementación</w:t>
      </w:r>
      <w:bookmarkEnd w:id="994"/>
      <w:bookmarkEnd w:id="995"/>
      <w:bookmarkEnd w:id="996"/>
      <w:bookmarkEnd w:id="997"/>
    </w:p>
    <w:p w14:paraId="4F6B079D" w14:textId="77777777" w:rsidR="00932FA0" w:rsidRPr="00932FA0" w:rsidRDefault="00932FA0" w:rsidP="00932FA0"/>
    <w:p w14:paraId="7918E0CA" w14:textId="65E94C83" w:rsidR="00932FA0" w:rsidRDefault="00932FA0" w:rsidP="00932FA0">
      <w:r w:rsidRPr="00932FA0">
        <w:t>En este cap</w:t>
      </w:r>
      <w:del w:id="998" w:author="Rodrigo García" w:date="2017-09-29T10:32:00Z">
        <w:r w:rsidRPr="00932FA0" w:rsidDel="00DC428D">
          <w:delText>i</w:delText>
        </w:r>
      </w:del>
      <w:ins w:id="999"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000" w:author="Rodrigo García" w:date="2017-09-29T10:32:00Z">
        <w:r w:rsidRPr="00932FA0" w:rsidDel="00DC428D">
          <w:delText>se va a poder visualizar</w:delText>
        </w:r>
      </w:del>
      <w:ins w:id="1001"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002" w:name="_Toc494476010"/>
      <w:bookmarkStart w:id="1003" w:name="_Toc494496060"/>
      <w:r>
        <w:t>4.1.  Comunicación Cliente-Servidor</w:t>
      </w:r>
      <w:bookmarkEnd w:id="1002"/>
      <w:bookmarkEnd w:id="1003"/>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004" w:author="Borja Gonzalez" w:date="2017-09-26T22:11:00Z">
        <w:r>
          <w:t xml:space="preserve">. </w:t>
        </w:r>
      </w:ins>
      <w:r w:rsidR="003100B2">
        <w:t xml:space="preserve">A continuación </w:t>
      </w:r>
      <w:del w:id="1005" w:author="Rodrigo García" w:date="2017-09-29T10:32:00Z">
        <w:r w:rsidR="003100B2" w:rsidDel="00DC428D">
          <w:delText xml:space="preserve">podremos </w:delText>
        </w:r>
      </w:del>
      <w:ins w:id="1006" w:author="Rodrigo García" w:date="2017-09-29T10:32:00Z">
        <w:r w:rsidR="00DC428D">
          <w:t>se puede</w:t>
        </w:r>
      </w:ins>
      <w:r w:rsidR="003100B2">
        <w:t xml:space="preserve"> ver c</w:t>
      </w:r>
      <w:del w:id="1007" w:author="Rodrigo García" w:date="2017-09-29T10:32:00Z">
        <w:r w:rsidR="003100B2" w:rsidDel="00DC428D">
          <w:delText>o</w:delText>
        </w:r>
      </w:del>
      <w:ins w:id="1008"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009" w:name="_Toc494476011"/>
      <w:bookmarkStart w:id="1010" w:name="_Toc494496061"/>
      <w:r>
        <w:t>4.1.1.  Servidor</w:t>
      </w:r>
      <w:bookmarkEnd w:id="1009"/>
      <w:bookmarkEnd w:id="1010"/>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891F58"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lastRenderedPageBreak/>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011" w:author="Borja Gonzalez" w:date="2017-09-29T16:38:00Z">
                  <w:rPr/>
                </w:rPrChange>
              </w:rPr>
              <w:pPrChange w:id="1012"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013" w:author="GONZALEZ DIAZ, BORJA" w:date="2017-09-29T18:15:00Z">
            <w:rPr/>
          </w:rPrChange>
        </w:rPr>
      </w:pPr>
    </w:p>
    <w:p w14:paraId="2A249980" w14:textId="77777777" w:rsidR="000668F5" w:rsidRPr="00752D12" w:rsidRDefault="000668F5" w:rsidP="00A51E6E">
      <w:pPr>
        <w:rPr>
          <w:lang w:val="en-US"/>
          <w:rPrChange w:id="1014" w:author="GONZALEZ DIAZ, BORJA" w:date="2017-09-29T18:15:00Z">
            <w:rPr/>
          </w:rPrChange>
        </w:rPr>
      </w:pPr>
    </w:p>
    <w:p w14:paraId="59219D0A" w14:textId="6EAF27A0" w:rsidR="000668F5" w:rsidRDefault="000668F5" w:rsidP="00A51E6E">
      <w:commentRangeStart w:id="1015"/>
      <w:r>
        <w:t xml:space="preserve">2.  </w:t>
      </w:r>
      <w:r w:rsidR="00F265D5">
        <w:t xml:space="preserve">Utilizando </w:t>
      </w:r>
      <w:commentRangeEnd w:id="1015"/>
      <w:r w:rsidR="00DC428D">
        <w:rPr>
          <w:rStyle w:val="Refdecomentario"/>
        </w:rPr>
        <w:commentReference w:id="1015"/>
      </w:r>
      <w:r w:rsidR="00F265D5">
        <w:t>el middleware estático, especificamos la carpeta pública del servidor para disponer de l</w:t>
      </w:r>
      <w:r w:rsidR="00447BFC">
        <w:t>as páginas</w:t>
      </w:r>
      <w:ins w:id="1016" w:author="Borja Gonzalez" w:date="2017-09-26T22:12:00Z">
        <w:r w:rsidR="00FB6C2E">
          <w:t xml:space="preserve"> </w:t>
        </w:r>
      </w:ins>
      <w:r w:rsidR="00F265D5">
        <w:t xml:space="preserve">HTML. </w:t>
      </w:r>
      <w:del w:id="1017" w:author="Rodrigo García" w:date="2017-09-29T10:32:00Z">
        <w:r w:rsidR="00F265D5" w:rsidDel="00DC428D">
          <w:delText>Ést</w:delText>
        </w:r>
        <w:r w:rsidR="00447BFC" w:rsidDel="00DC428D">
          <w:delText xml:space="preserve">as </w:delText>
        </w:r>
      </w:del>
      <w:ins w:id="1018" w:author="Rodrigo García" w:date="2017-09-29T10:32:00Z">
        <w:r w:rsidR="00DC428D">
          <w:t xml:space="preserve">Estas </w:t>
        </w:r>
      </w:ins>
      <w:r w:rsidR="00447BFC">
        <w:t>páginas</w:t>
      </w:r>
      <w:ins w:id="1019"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020" w:author="Rodrigo García" w:date="2017-09-29T10:32:00Z">
        <w:r w:rsidR="00F265D5" w:rsidDel="00DC428D">
          <w:delText>las códigos</w:delText>
        </w:r>
      </w:del>
      <w:ins w:id="1021" w:author="Rodrigo García" w:date="2017-09-29T10:32:00Z">
        <w:r w:rsidR="00DC428D">
          <w:t>el código</w:t>
        </w:r>
      </w:ins>
      <w:r w:rsidR="00F265D5">
        <w:t xml:space="preserve"> HTML (index.html, paciente.html y evolución.html) se encuentra</w:t>
      </w:r>
      <w:del w:id="1022"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891F58"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023"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024"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025"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026"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027"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028"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029" w:author="GONZALEZ DIAZ, BORJA" w:date="2017-09-29T19:03:00Z">
                  <w:rPr>
                    <w:rFonts w:ascii="Monaco" w:hAnsi="Monaco" w:cs="Monaco"/>
                    <w:lang w:val="en-US"/>
                  </w:rPr>
                </w:rPrChange>
              </w:rPr>
              <w:t xml:space="preserve"> </w:t>
            </w:r>
            <w:proofErr w:type="gramStart"/>
            <w:r w:rsidRPr="00DE081A">
              <w:rPr>
                <w:rFonts w:ascii="Monaco" w:hAnsi="Monaco" w:cs="Monaco"/>
                <w:color w:val="000000"/>
                <w:sz w:val="20"/>
                <w:szCs w:val="20"/>
                <w:lang w:val="en-US"/>
                <w:rPrChange w:id="1030"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031" w:author="GONZALEZ DIAZ, BORJA" w:date="2017-09-29T19:03:00Z">
                  <w:rPr>
                    <w:rFonts w:ascii="Monaco" w:hAnsi="Monaco" w:cs="Monaco"/>
                    <w:b/>
                    <w:bCs/>
                    <w:color w:val="000000"/>
                    <w:lang w:val="en-US"/>
                  </w:rPr>
                </w:rPrChange>
              </w:rPr>
              <w:t>(</w:t>
            </w:r>
            <w:proofErr w:type="gramEnd"/>
            <w:r w:rsidRPr="00DE081A">
              <w:rPr>
                <w:rFonts w:ascii="Monaco" w:hAnsi="Monaco" w:cs="Monaco"/>
                <w:b/>
                <w:bCs/>
                <w:color w:val="000000"/>
                <w:sz w:val="20"/>
                <w:szCs w:val="20"/>
                <w:lang w:val="en-US"/>
                <w:rPrChange w:id="1032"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033" w:author="Borja Gonzalez" w:date="2017-09-29T16:39:00Z">
                  <w:rPr/>
                </w:rPrChange>
              </w:rPr>
              <w:pPrChange w:id="1034" w:author="Borja Gonzalez" w:date="2017-09-29T16:39:00Z">
                <w:pPr/>
              </w:pPrChange>
            </w:pPr>
            <w:r w:rsidRPr="00DE081A">
              <w:rPr>
                <w:rFonts w:ascii="Monaco" w:hAnsi="Monaco" w:cs="Monaco"/>
                <w:color w:val="000000"/>
                <w:sz w:val="20"/>
                <w:szCs w:val="20"/>
                <w:lang w:val="en-US"/>
                <w:rPrChange w:id="1035"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036"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037"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038" w:author="GONZALEZ DIAZ, BORJA" w:date="2017-09-29T19:03:00Z">
                  <w:rPr>
                    <w:rFonts w:ascii="Monaco" w:hAnsi="Monaco" w:cs="Monaco"/>
                    <w:b/>
                    <w:bCs/>
                    <w:color w:val="000000"/>
                    <w:lang w:val="en-US"/>
                  </w:rPr>
                </w:rPrChange>
              </w:rPr>
              <w:t>(</w:t>
            </w:r>
            <w:proofErr w:type="gramStart"/>
            <w:r w:rsidRPr="00DE081A">
              <w:rPr>
                <w:rFonts w:ascii="Monaco" w:hAnsi="Monaco" w:cs="Monaco"/>
                <w:color w:val="000000"/>
                <w:sz w:val="20"/>
                <w:szCs w:val="20"/>
                <w:lang w:val="en-US"/>
                <w:rPrChange w:id="1039"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040"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041" w:author="GONZALEZ DIAZ, BORJA" w:date="2017-09-29T19:03:00Z">
                  <w:rPr>
                    <w:rFonts w:ascii="Monaco" w:hAnsi="Monaco" w:cs="Monaco"/>
                    <w:b/>
                    <w:bCs/>
                    <w:color w:val="204A87"/>
                    <w:lang w:val="en-US"/>
                  </w:rPr>
                </w:rPrChange>
              </w:rPr>
              <w:t>static</w:t>
            </w:r>
            <w:proofErr w:type="gramEnd"/>
            <w:r w:rsidRPr="00DE081A">
              <w:rPr>
                <w:rFonts w:ascii="Monaco" w:hAnsi="Monaco" w:cs="Monaco"/>
                <w:b/>
                <w:bCs/>
                <w:color w:val="000000"/>
                <w:sz w:val="20"/>
                <w:szCs w:val="20"/>
                <w:lang w:val="en-US"/>
                <w:rPrChange w:id="1042"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043"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044"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045" w:author="GONZALEZ DIAZ, BORJA" w:date="2017-09-29T18:15:00Z">
            <w:rPr/>
          </w:rPrChange>
        </w:rPr>
      </w:pPr>
      <w:del w:id="1046"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047" w:author="Borja Gonzalez" w:date="2017-09-29T16:39:00Z"/>
          <w:lang w:val="en-US"/>
          <w:rPrChange w:id="1048" w:author="GONZALEZ DIAZ, BORJA" w:date="2017-09-29T18:15:00Z">
            <w:rPr>
              <w:del w:id="1049" w:author="Borja Gonzalez" w:date="2017-09-29T16:39:00Z"/>
            </w:rPr>
          </w:rPrChange>
        </w:rPr>
      </w:pPr>
    </w:p>
    <w:p w14:paraId="010D03B1" w14:textId="7BEB0A8D" w:rsidR="00F265D5" w:rsidRPr="00752D12" w:rsidRDefault="00F265D5" w:rsidP="00F265D5">
      <w:pPr>
        <w:rPr>
          <w:lang w:val="en-US"/>
          <w:rPrChange w:id="1050" w:author="GONZALEZ DIAZ, BORJA" w:date="2017-09-29T18:15:00Z">
            <w:rPr/>
          </w:rPrChange>
        </w:rPr>
      </w:pPr>
    </w:p>
    <w:p w14:paraId="0300B57E" w14:textId="2FA39CCA" w:rsidR="00F265D5" w:rsidDel="003E7E71" w:rsidRDefault="00F265D5" w:rsidP="00A51E6E">
      <w:pPr>
        <w:rPr>
          <w:del w:id="1051" w:author="Borja Gonzalez" w:date="2017-09-28T17:25:00Z"/>
        </w:rPr>
      </w:pPr>
      <w:commentRangeStart w:id="1052"/>
      <w:r>
        <w:t xml:space="preserve">3.  Creamos </w:t>
      </w:r>
      <w:commentRangeEnd w:id="1052"/>
      <w:r w:rsidR="00DC428D">
        <w:rPr>
          <w:rStyle w:val="Refdecomentario"/>
        </w:rPr>
        <w:commentReference w:id="1052"/>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proofErr w:type="gramStart"/>
      <w:r w:rsidR="001837C3">
        <w:t>iniciara</w:t>
      </w:r>
      <w:proofErr w:type="gramEnd"/>
      <w:r w:rsidR="001837C3">
        <w:t xml:space="preserve"> una comunicación websocket pasando la instancia como parámetro.</w:t>
      </w:r>
    </w:p>
    <w:p w14:paraId="5A8A73A4" w14:textId="001E7503" w:rsidR="00F265D5" w:rsidDel="003E7E71" w:rsidRDefault="00F265D5" w:rsidP="00A51E6E">
      <w:pPr>
        <w:rPr>
          <w:del w:id="1053" w:author="Borja Gonzalez" w:date="2017-09-28T17:25:00Z"/>
        </w:rPr>
      </w:pPr>
    </w:p>
    <w:p w14:paraId="3B59C731" w14:textId="5589347B" w:rsidR="001837C3" w:rsidRDefault="001837C3" w:rsidP="00A51E6E">
      <w:del w:id="1054"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055" w:author="Borja Gonzalez" w:date="2017-09-29T16:39:00Z"/>
        </w:rPr>
      </w:pPr>
    </w:p>
    <w:p w14:paraId="08458C26" w14:textId="77777777" w:rsidR="009A36E1" w:rsidRDefault="009A36E1" w:rsidP="00A51E6E">
      <w:pPr>
        <w:rPr>
          <w:ins w:id="1056"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057"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058" w:author="Borja Gonzalez" w:date="2017-09-29T16:39:00Z"/>
                <w:rFonts w:ascii="Monaco" w:hAnsi="Monaco" w:cs="Monaco"/>
                <w:sz w:val="20"/>
                <w:szCs w:val="20"/>
                <w:lang w:val="en-US"/>
                <w:rPrChange w:id="1059" w:author="Borja Gonzalez" w:date="2017-09-29T16:39:00Z">
                  <w:rPr>
                    <w:ins w:id="1060" w:author="Borja Gonzalez" w:date="2017-09-29T16:39:00Z"/>
                    <w:rFonts w:ascii="Monaco" w:hAnsi="Monaco" w:cs="Monaco"/>
                    <w:lang w:val="en-US"/>
                  </w:rPr>
                </w:rPrChange>
              </w:rPr>
            </w:pPr>
            <w:ins w:id="1061" w:author="Borja Gonzalez" w:date="2017-09-29T16:39:00Z">
              <w:r w:rsidRPr="009A36E1">
                <w:rPr>
                  <w:rFonts w:ascii="Monaco" w:hAnsi="Monaco" w:cs="Monaco"/>
                  <w:b/>
                  <w:bCs/>
                  <w:color w:val="204A87"/>
                  <w:sz w:val="20"/>
                  <w:szCs w:val="20"/>
                  <w:lang w:val="en-US"/>
                  <w:rPrChange w:id="1062"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063"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064"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065"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066"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067"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068"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069"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0" w:author="Borja Gonzalez" w:date="2017-09-29T16:39:00Z">
                    <w:rPr>
                      <w:rFonts w:ascii="Monaco" w:hAnsi="Monaco" w:cs="Monaco"/>
                      <w:color w:val="000000"/>
                      <w:lang w:val="en-US"/>
                    </w:rPr>
                  </w:rPrChange>
                </w:rPr>
                <w:t>createServer</w:t>
              </w:r>
              <w:proofErr w:type="gramEnd"/>
              <w:r w:rsidRPr="009A36E1">
                <w:rPr>
                  <w:rFonts w:ascii="Monaco" w:hAnsi="Monaco" w:cs="Monaco"/>
                  <w:b/>
                  <w:bCs/>
                  <w:color w:val="000000"/>
                  <w:sz w:val="20"/>
                  <w:szCs w:val="20"/>
                  <w:lang w:val="en-US"/>
                  <w:rPrChange w:id="107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2"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07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74"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075"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076"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077"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078"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079"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080"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081" w:author="Borja Gonzalez" w:date="2017-09-29T16:39:00Z"/>
                <w:rFonts w:ascii="Monaco" w:hAnsi="Monaco" w:cs="Monaco"/>
                <w:lang w:val="en-US"/>
                <w:rPrChange w:id="1082" w:author="Borja Gonzalez" w:date="2017-09-29T16:39:00Z">
                  <w:rPr>
                    <w:ins w:id="1083" w:author="Borja Gonzalez" w:date="2017-09-29T16:39:00Z"/>
                  </w:rPr>
                </w:rPrChange>
              </w:rPr>
              <w:pPrChange w:id="1084" w:author="Borja Gonzalez" w:date="2017-09-29T16:39:00Z">
                <w:pPr/>
              </w:pPrChange>
            </w:pPr>
            <w:ins w:id="1085" w:author="Borja Gonzalez" w:date="2017-09-29T16:39:00Z">
              <w:r w:rsidRPr="009A36E1">
                <w:rPr>
                  <w:rFonts w:ascii="Monaco" w:hAnsi="Monaco" w:cs="Monaco"/>
                  <w:color w:val="000000"/>
                  <w:sz w:val="20"/>
                  <w:szCs w:val="20"/>
                  <w:lang w:val="en-US"/>
                  <w:rPrChange w:id="1086"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087"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088"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089"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090"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09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92" w:author="Borja Gonzalez" w:date="2017-09-29T16:39:00Z">
                    <w:rPr>
                      <w:rFonts w:ascii="Monaco" w:hAnsi="Monaco" w:cs="Monaco"/>
                      <w:color w:val="000000"/>
                      <w:lang w:val="en-US"/>
                    </w:rPr>
                  </w:rPrChange>
                </w:rPr>
                <w:t>listen</w:t>
              </w:r>
              <w:proofErr w:type="gramEnd"/>
              <w:r w:rsidRPr="009A36E1">
                <w:rPr>
                  <w:rFonts w:ascii="Monaco" w:hAnsi="Monaco" w:cs="Monaco"/>
                  <w:b/>
                  <w:bCs/>
                  <w:color w:val="000000"/>
                  <w:sz w:val="20"/>
                  <w:szCs w:val="20"/>
                  <w:lang w:val="en-US"/>
                  <w:rPrChange w:id="109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094"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095"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096" w:author="Borja Gonzalez" w:date="2017-09-29T16:39:00Z"/>
        </w:rPr>
      </w:pPr>
    </w:p>
    <w:p w14:paraId="2AE53E43" w14:textId="1A367F7D" w:rsidR="001837C3" w:rsidRDefault="001837C3" w:rsidP="00A51E6E">
      <w:pPr>
        <w:rPr>
          <w:ins w:id="1097"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891F58" w14:paraId="4F213794" w14:textId="77777777" w:rsidTr="00DE2B20">
        <w:trPr>
          <w:ins w:id="1098"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099" w:author="Borja Gonzalez" w:date="2017-09-29T16:40:00Z"/>
                <w:rFonts w:ascii="Monaco" w:hAnsi="Monaco" w:cs="Monaco"/>
                <w:sz w:val="20"/>
                <w:szCs w:val="20"/>
                <w:lang w:val="en-US"/>
                <w:rPrChange w:id="1100" w:author="Borja Gonzalez" w:date="2017-09-29T16:40:00Z">
                  <w:rPr>
                    <w:ins w:id="1101" w:author="Borja Gonzalez" w:date="2017-09-29T16:40:00Z"/>
                  </w:rPr>
                </w:rPrChange>
              </w:rPr>
              <w:pPrChange w:id="1102" w:author="Borja Gonzalez" w:date="2017-09-29T16:40:00Z">
                <w:pPr/>
              </w:pPrChange>
            </w:pPr>
            <w:proofErr w:type="gramStart"/>
            <w:ins w:id="1103" w:author="Borja Gonzalez" w:date="2017-09-29T16:40:00Z">
              <w:r w:rsidRPr="00DE2B20">
                <w:rPr>
                  <w:rFonts w:ascii="Monaco" w:hAnsi="Monaco" w:cs="Monaco"/>
                  <w:color w:val="000000"/>
                  <w:sz w:val="20"/>
                  <w:szCs w:val="20"/>
                  <w:lang w:val="en-US"/>
                  <w:rPrChange w:id="1104"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105"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06" w:author="Borja Gonzalez" w:date="2017-09-29T16:40:00Z">
                    <w:rPr>
                      <w:rFonts w:ascii="Monaco" w:hAnsi="Monaco" w:cs="Monaco"/>
                      <w:color w:val="000000"/>
                      <w:lang w:val="en-US"/>
                    </w:rPr>
                  </w:rPrChange>
                </w:rPr>
                <w:t>sockets</w:t>
              </w:r>
              <w:proofErr w:type="gramEnd"/>
              <w:r w:rsidRPr="00DE2B20">
                <w:rPr>
                  <w:rFonts w:ascii="Monaco" w:hAnsi="Monaco" w:cs="Monaco"/>
                  <w:b/>
                  <w:bCs/>
                  <w:color w:val="000000"/>
                  <w:sz w:val="20"/>
                  <w:szCs w:val="20"/>
                  <w:lang w:val="en-US"/>
                  <w:rPrChange w:id="1107"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08"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109"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110"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111"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112"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113"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114"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115"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116" w:author="Borja Gonzalez" w:date="2017-09-29T16:40:00Z"/>
          <w:lang w:val="en-US"/>
          <w:rPrChange w:id="1117" w:author="GONZALEZ DIAZ, BORJA" w:date="2017-09-29T18:15:00Z">
            <w:rPr>
              <w:del w:id="1118" w:author="Borja Gonzalez" w:date="2017-09-29T16:40:00Z"/>
            </w:rPr>
          </w:rPrChange>
        </w:rPr>
      </w:pPr>
    </w:p>
    <w:p w14:paraId="7996D471" w14:textId="53B4C10E" w:rsidR="001837C3" w:rsidRPr="00752D12" w:rsidRDefault="001837C3" w:rsidP="00A51E6E">
      <w:pPr>
        <w:rPr>
          <w:lang w:val="en-US"/>
          <w:rPrChange w:id="1119" w:author="GONZALEZ DIAZ, BORJA" w:date="2017-09-29T18:15:00Z">
            <w:rPr/>
          </w:rPrChange>
        </w:rPr>
      </w:pPr>
      <w:del w:id="1120"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121" w:author="GONZALEZ DIAZ, BORJA" w:date="2017-09-29T18:15:00Z">
            <w:rPr/>
          </w:rPrChange>
        </w:rPr>
      </w:pPr>
    </w:p>
    <w:p w14:paraId="3E4A295B" w14:textId="22989C03" w:rsidR="001837C3" w:rsidRDefault="001837C3" w:rsidP="00A51E6E">
      <w:pPr>
        <w:pStyle w:val="Ttulo3"/>
      </w:pPr>
      <w:bookmarkStart w:id="1122" w:name="_Toc494476012"/>
      <w:bookmarkStart w:id="1123" w:name="_Toc494496062"/>
      <w:r>
        <w:t>4.1.2.  Cliente</w:t>
      </w:r>
      <w:bookmarkEnd w:id="1122"/>
      <w:bookmarkEnd w:id="1123"/>
    </w:p>
    <w:p w14:paraId="135B3BA0" w14:textId="77777777" w:rsidR="00A51E6E" w:rsidRDefault="00A51E6E" w:rsidP="00A51E6E"/>
    <w:p w14:paraId="0911C9CB" w14:textId="59CB7FF3" w:rsidR="00A51E6E" w:rsidRDefault="00A51E6E" w:rsidP="00A51E6E">
      <w:pPr>
        <w:rPr>
          <w:ins w:id="1124"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125" w:author="Borja Gonzalez" w:date="2017-09-29T16:41:00Z"/>
        </w:rPr>
      </w:pPr>
    </w:p>
    <w:p w14:paraId="499C2B76" w14:textId="77777777" w:rsidR="003F1E2C" w:rsidRDefault="003F1E2C" w:rsidP="00A51E6E">
      <w:pPr>
        <w:rPr>
          <w:ins w:id="1126" w:author="Borja Gonzalez" w:date="2017-09-29T16:41:00Z"/>
        </w:rPr>
      </w:pPr>
    </w:p>
    <w:tbl>
      <w:tblPr>
        <w:tblStyle w:val="Tablaconcuadrcula"/>
        <w:tblW w:w="0" w:type="auto"/>
        <w:tblLook w:val="04A0" w:firstRow="1" w:lastRow="0" w:firstColumn="1" w:lastColumn="0" w:noHBand="0" w:noVBand="1"/>
      </w:tblPr>
      <w:tblGrid>
        <w:gridCol w:w="8856"/>
      </w:tblGrid>
      <w:tr w:rsidR="003F1E2C" w:rsidRPr="00891F58" w14:paraId="21D4B35F" w14:textId="77777777" w:rsidTr="003F1E2C">
        <w:trPr>
          <w:ins w:id="1127"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128" w:author="Borja Gonzalez" w:date="2017-09-29T16:41:00Z"/>
                <w:rFonts w:ascii="Monaco" w:hAnsi="Monaco" w:cs="Monaco"/>
                <w:sz w:val="20"/>
                <w:szCs w:val="20"/>
                <w:lang w:val="en-US"/>
                <w:rPrChange w:id="1129" w:author="Borja Gonzalez" w:date="2017-09-29T16:41:00Z">
                  <w:rPr>
                    <w:ins w:id="1130" w:author="Borja Gonzalez" w:date="2017-09-29T16:41:00Z"/>
                  </w:rPr>
                </w:rPrChange>
              </w:rPr>
              <w:pPrChange w:id="1131" w:author="Borja Gonzalez" w:date="2017-09-29T16:41:00Z">
                <w:pPr/>
              </w:pPrChange>
            </w:pPr>
            <w:ins w:id="1132" w:author="Borja Gonzalez" w:date="2017-09-29T16:41:00Z">
              <w:r w:rsidRPr="003F1E2C">
                <w:rPr>
                  <w:rFonts w:ascii="Monaco" w:hAnsi="Monaco" w:cs="Monaco"/>
                  <w:b/>
                  <w:bCs/>
                  <w:color w:val="204A87"/>
                  <w:sz w:val="20"/>
                  <w:szCs w:val="20"/>
                  <w:lang w:val="en-US"/>
                  <w:rPrChange w:id="1133"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134"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135"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136"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137"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138" w:author="Borja Gonzalez" w:date="2017-09-29T16:41:00Z">
                    <w:rPr>
                      <w:rFonts w:ascii="Monaco" w:hAnsi="Monaco" w:cs="Monaco"/>
                      <w:lang w:val="en-US"/>
                    </w:rPr>
                  </w:rPrChange>
                </w:rPr>
                <w:t xml:space="preserve"> </w:t>
              </w:r>
              <w:proofErr w:type="gramStart"/>
              <w:r w:rsidRPr="003F1E2C">
                <w:rPr>
                  <w:rFonts w:ascii="Monaco" w:hAnsi="Monaco" w:cs="Monaco"/>
                  <w:color w:val="000000"/>
                  <w:sz w:val="20"/>
                  <w:szCs w:val="20"/>
                  <w:lang w:val="en-US"/>
                  <w:rPrChange w:id="1139"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140"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141" w:author="Borja Gonzalez" w:date="2017-09-29T16:41:00Z">
                    <w:rPr>
                      <w:rFonts w:ascii="Monaco" w:hAnsi="Monaco" w:cs="Monaco"/>
                      <w:color w:val="000000"/>
                      <w:lang w:val="en-US"/>
                    </w:rPr>
                  </w:rPrChange>
                </w:rPr>
                <w:t>connect</w:t>
              </w:r>
              <w:proofErr w:type="gramEnd"/>
              <w:r w:rsidRPr="003F1E2C">
                <w:rPr>
                  <w:rFonts w:ascii="Monaco" w:hAnsi="Monaco" w:cs="Monaco"/>
                  <w:b/>
                  <w:bCs/>
                  <w:color w:val="000000"/>
                  <w:sz w:val="20"/>
                  <w:szCs w:val="20"/>
                  <w:lang w:val="en-US"/>
                  <w:rPrChange w:id="1142"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143"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144"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145"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146" w:author="Borja Gonzalez" w:date="2017-09-28T17:27:00Z"/>
          <w:lang w:val="en-US"/>
          <w:rPrChange w:id="1147" w:author="GONZALEZ DIAZ, BORJA" w:date="2017-09-29T18:15:00Z">
            <w:rPr>
              <w:ins w:id="1148" w:author="Borja Gonzalez" w:date="2017-09-28T17:27:00Z"/>
            </w:rPr>
          </w:rPrChange>
        </w:rPr>
      </w:pPr>
    </w:p>
    <w:p w14:paraId="4A5CC567" w14:textId="77777777" w:rsidR="003E7E71" w:rsidRPr="00752D12" w:rsidRDefault="003E7E71" w:rsidP="00A51E6E">
      <w:pPr>
        <w:rPr>
          <w:lang w:val="en-US"/>
          <w:rPrChange w:id="1149" w:author="GONZALEZ DIAZ, BORJA" w:date="2017-09-29T18:15:00Z">
            <w:rPr/>
          </w:rPrChange>
        </w:rPr>
      </w:pPr>
    </w:p>
    <w:p w14:paraId="6802DC8C" w14:textId="5A0971B1" w:rsidR="00A51E6E" w:rsidDel="003E7E71" w:rsidRDefault="00A51E6E" w:rsidP="00A51E6E">
      <w:pPr>
        <w:rPr>
          <w:del w:id="1150" w:author="Borja Gonzalez" w:date="2017-09-28T17:27:00Z"/>
        </w:rPr>
      </w:pPr>
    </w:p>
    <w:p w14:paraId="6AD8B38E" w14:textId="70944F00" w:rsidR="00A51E6E" w:rsidDel="003E7E71" w:rsidRDefault="00A51E6E" w:rsidP="00A51E6E">
      <w:pPr>
        <w:rPr>
          <w:del w:id="1151" w:author="Borja Gonzalez" w:date="2017-09-28T17:27:00Z"/>
        </w:rPr>
      </w:pPr>
      <w:del w:id="1152"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27F4C57C" w14:textId="375B7323" w:rsidR="00A51E6E" w:rsidDel="003E7E71" w:rsidRDefault="00A51E6E" w:rsidP="00A51E6E">
      <w:pPr>
        <w:rPr>
          <w:del w:id="1153" w:author="Borja Gonzalez" w:date="2017-09-28T17:27:00Z"/>
        </w:rPr>
      </w:pPr>
    </w:p>
    <w:p w14:paraId="7448DB65" w14:textId="444F2036" w:rsidR="00A51E6E" w:rsidRDefault="00A51E6E" w:rsidP="00A51E6E">
      <w:pPr>
        <w:rPr>
          <w:ins w:id="1154"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155" w:author="Borja Gonzalez" w:date="2017-09-15T23:51:00Z"/>
        </w:rPr>
      </w:pPr>
    </w:p>
    <w:p w14:paraId="5CC9AB49" w14:textId="5FD0066B" w:rsidR="00A51E6E" w:rsidRDefault="00A51E6E" w:rsidP="00DF6FC4">
      <w:pPr>
        <w:pStyle w:val="Ttulo3"/>
      </w:pPr>
      <w:bookmarkStart w:id="1156" w:name="_Toc494476013"/>
      <w:bookmarkStart w:id="1157" w:name="_Toc494496063"/>
      <w:proofErr w:type="gramStart"/>
      <w:r>
        <w:lastRenderedPageBreak/>
        <w:t xml:space="preserve">4.1.3  </w:t>
      </w:r>
      <w:r w:rsidR="007D3431">
        <w:t>Despliegue</w:t>
      </w:r>
      <w:proofErr w:type="gramEnd"/>
      <w:r w:rsidR="007D3431">
        <w:t xml:space="preserve"> </w:t>
      </w:r>
      <w:r>
        <w:t>del servidor</w:t>
      </w:r>
      <w:bookmarkEnd w:id="1156"/>
      <w:bookmarkEnd w:id="115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158" w:name="_Toc494476014"/>
      <w:bookmarkStart w:id="1159" w:name="_Toc494496064"/>
      <w:r>
        <w:t>4.</w:t>
      </w:r>
      <w:r w:rsidR="003100B2">
        <w:t>2</w:t>
      </w:r>
      <w:r>
        <w:t xml:space="preserve">.  </w:t>
      </w:r>
      <w:r w:rsidR="00932FA0">
        <w:t>SQLite</w:t>
      </w:r>
      <w:bookmarkEnd w:id="1158"/>
      <w:bookmarkEnd w:id="1159"/>
    </w:p>
    <w:p w14:paraId="0E2BF142" w14:textId="77777777" w:rsidR="002D59F7" w:rsidRDefault="002D59F7" w:rsidP="00932FA0"/>
    <w:p w14:paraId="46D32C8B" w14:textId="421E8432" w:rsidR="002D59F7" w:rsidRDefault="00BE7488" w:rsidP="00B60C6A">
      <w:pPr>
        <w:pStyle w:val="Ttulo3"/>
      </w:pPr>
      <w:bookmarkStart w:id="1160" w:name="_Toc494476015"/>
      <w:bookmarkStart w:id="1161" w:name="_Toc494496065"/>
      <w:r>
        <w:t>4.</w:t>
      </w:r>
      <w:r w:rsidR="00B77AF4">
        <w:t>2</w:t>
      </w:r>
      <w:r>
        <w:t>.</w:t>
      </w:r>
      <w:r w:rsidR="00F137C1">
        <w:t>1.</w:t>
      </w:r>
      <w:r>
        <w:t xml:space="preserve">  </w:t>
      </w:r>
      <w:r w:rsidR="002D59F7">
        <w:t>Compatibilidad con el Servidor</w:t>
      </w:r>
      <w:bookmarkEnd w:id="1160"/>
      <w:bookmarkEnd w:id="1161"/>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 xml:space="preserve">Hace falta convertir el resultado de </w:t>
      </w:r>
      <w:proofErr w:type="gramStart"/>
      <w:r>
        <w:t>db.export</w:t>
      </w:r>
      <w:proofErr w:type="gramEnd"/>
      <w:r>
        <w:t xml:space="preserve">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162" w:name="_Toc494476016"/>
      <w:bookmarkStart w:id="1163" w:name="_Toc494496066"/>
      <w:r>
        <w:t>4.3</w:t>
      </w:r>
      <w:r w:rsidR="00E25939">
        <w:t>.  Funciones</w:t>
      </w:r>
      <w:bookmarkEnd w:id="1162"/>
      <w:bookmarkEnd w:id="1163"/>
    </w:p>
    <w:p w14:paraId="3D3093CA" w14:textId="77777777" w:rsidR="00E25939" w:rsidRPr="00E25939" w:rsidRDefault="00E25939" w:rsidP="004D7DA0"/>
    <w:p w14:paraId="40DCA23B" w14:textId="523E7F67" w:rsidR="00E25939" w:rsidRDefault="00E25939" w:rsidP="004D7DA0">
      <w:r>
        <w:t xml:space="preserve">A </w:t>
      </w:r>
      <w:proofErr w:type="gramStart"/>
      <w:r>
        <w:t>continuación</w:t>
      </w:r>
      <w:proofErr w:type="gramEnd"/>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164" w:name="_Toc494476017"/>
      <w:bookmarkStart w:id="1165" w:name="_Toc494496067"/>
      <w:r>
        <w:t>4.3</w:t>
      </w:r>
      <w:r w:rsidR="00E25939">
        <w:t xml:space="preserve">.1.  </w:t>
      </w:r>
      <w:r w:rsidR="00477276">
        <w:t>Obtener</w:t>
      </w:r>
      <w:r w:rsidR="00480183">
        <w:t xml:space="preserve"> pacientes</w:t>
      </w:r>
      <w:bookmarkEnd w:id="1164"/>
      <w:bookmarkEnd w:id="1165"/>
    </w:p>
    <w:p w14:paraId="7CEC6233" w14:textId="77777777" w:rsidR="00480183" w:rsidRDefault="00480183" w:rsidP="004D7DA0"/>
    <w:p w14:paraId="4DC79F30" w14:textId="229A0D18" w:rsidR="00480183" w:rsidRDefault="004D7DA0" w:rsidP="004D7DA0">
      <w:r>
        <w:t xml:space="preserve">Para que el navegador obtenga la lista de pacientes de la base de datos es necesario que se realizar una conexión bidireccional con el servidor y que desde el servidor </w:t>
      </w:r>
      <w:proofErr w:type="gramStart"/>
      <w:r>
        <w:t>se  haga</w:t>
      </w:r>
      <w:proofErr w:type="gramEnd"/>
      <w:r>
        <w:t xml:space="preserve"> una consulta a la base de datos, enviando el resultado de la consulta al navegador mediante el websocket establecido. Todo esto ha sido explicado en los apartados anteriores. En este apartado veremos </w:t>
      </w:r>
      <w:del w:id="1166" w:author="Rodrigo García" w:date="2017-09-29T10:33:00Z">
        <w:r w:rsidDel="00EB2183">
          <w:delText xml:space="preserve">como </w:delText>
        </w:r>
      </w:del>
      <w:ins w:id="1167"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168" w:author="Borja Gonzalez" w:date="2017-09-28T17:51:00Z"/>
        </w:trPr>
        <w:tc>
          <w:tcPr>
            <w:tcW w:w="8856" w:type="dxa"/>
          </w:tcPr>
          <w:p w14:paraId="5D3E95B2" w14:textId="77777777" w:rsidR="0050601B" w:rsidRPr="0079203F" w:rsidRDefault="0050601B">
            <w:pPr>
              <w:rPr>
                <w:ins w:id="1169" w:author="Borja Gonzalez" w:date="2017-09-28T17:51:00Z"/>
                <w:noProof/>
                <w:lang w:val="es-ES"/>
                <w:rPrChange w:id="1170" w:author="Rodrigo García" w:date="2017-09-29T10:04:00Z">
                  <w:rPr>
                    <w:ins w:id="1171" w:author="Borja Gonzalez" w:date="2017-09-28T17:51:00Z"/>
                    <w:rFonts w:ascii="Monaco" w:eastAsiaTheme="majorEastAsia" w:hAnsi="Monaco" w:cs="Monaco"/>
                    <w:noProof/>
                    <w:color w:val="243F60" w:themeColor="accent1" w:themeShade="7F"/>
                    <w:sz w:val="20"/>
                    <w:szCs w:val="20"/>
                    <w:lang w:val="en-US"/>
                  </w:rPr>
                </w:rPrChange>
              </w:rPr>
              <w:pPrChange w:id="1172" w:author="GONZALEZ DIAZ, BORJA" w:date="2017-09-29T19:29:00Z">
                <w:pPr>
                  <w:keepNext/>
                  <w:keepLines/>
                  <w:widowControl w:val="0"/>
                  <w:autoSpaceDE w:val="0"/>
                  <w:autoSpaceDN w:val="0"/>
                  <w:adjustRightInd w:val="0"/>
                  <w:spacing w:before="200"/>
                  <w:outlineLvl w:val="4"/>
                </w:pPr>
              </w:pPrChange>
            </w:pPr>
            <w:ins w:id="1173" w:author="Borja Gonzalez" w:date="2017-09-28T17:51:00Z">
              <w:r w:rsidRPr="0079203F">
                <w:rPr>
                  <w:b/>
                  <w:bCs/>
                  <w:noProof/>
                  <w:color w:val="204A87"/>
                  <w:lang w:val="es-ES"/>
                  <w:rPrChange w:id="1174"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175" w:author="Rodrigo García" w:date="2017-09-29T10:04:00Z">
                    <w:rPr>
                      <w:rFonts w:ascii="Monaco" w:hAnsi="Monaco" w:cs="Monaco"/>
                      <w:noProof/>
                      <w:color w:val="C4A000"/>
                      <w:sz w:val="20"/>
                      <w:szCs w:val="20"/>
                      <w:lang w:val="en-US"/>
                    </w:rPr>
                  </w:rPrChange>
                </w:rPr>
                <w:t>type=</w:t>
              </w:r>
              <w:r w:rsidRPr="0079203F">
                <w:rPr>
                  <w:noProof/>
                  <w:lang w:val="es-ES"/>
                  <w:rPrChange w:id="1176"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177"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178" w:author="Borja Gonzalez" w:date="2017-09-28T17:51:00Z"/>
                <w:noProof/>
                <w:lang w:val="es-ES"/>
                <w:rPrChange w:id="1179" w:author="Rodrigo García" w:date="2017-09-29T10:04:00Z">
                  <w:rPr>
                    <w:ins w:id="1180" w:author="Borja Gonzalez" w:date="2017-09-28T17:51:00Z"/>
                    <w:rFonts w:ascii="Monaco" w:hAnsi="Monaco" w:cs="Monaco"/>
                    <w:noProof/>
                    <w:sz w:val="20"/>
                    <w:szCs w:val="20"/>
                    <w:lang w:val="en-US"/>
                  </w:rPr>
                </w:rPrChange>
              </w:rPr>
              <w:pPrChange w:id="1181" w:author="GONZALEZ DIAZ, BORJA" w:date="2017-09-29T19:29:00Z">
                <w:pPr>
                  <w:widowControl w:val="0"/>
                  <w:autoSpaceDE w:val="0"/>
                  <w:autoSpaceDN w:val="0"/>
                  <w:adjustRightInd w:val="0"/>
                  <w:ind w:firstLine="720"/>
                </w:pPr>
              </w:pPrChange>
            </w:pPr>
            <w:ins w:id="1182" w:author="Borja Gonzalez" w:date="2017-09-28T17:51:00Z">
              <w:r w:rsidRPr="0079203F">
                <w:rPr>
                  <w:b/>
                  <w:bCs/>
                  <w:noProof/>
                  <w:color w:val="204A87"/>
                  <w:lang w:val="es-ES"/>
                  <w:rPrChange w:id="1183" w:author="Rodrigo García" w:date="2017-09-29T10:04:00Z">
                    <w:rPr>
                      <w:rFonts w:ascii="Monaco" w:hAnsi="Monaco" w:cs="Monaco"/>
                      <w:b/>
                      <w:bCs/>
                      <w:noProof/>
                      <w:color w:val="204A87"/>
                      <w:sz w:val="20"/>
                      <w:szCs w:val="20"/>
                      <w:lang w:val="en-US"/>
                    </w:rPr>
                  </w:rPrChange>
                </w:rPr>
                <w:t>var</w:t>
              </w:r>
              <w:r w:rsidRPr="0079203F">
                <w:rPr>
                  <w:noProof/>
                  <w:lang w:val="es-ES"/>
                  <w:rPrChange w:id="1184" w:author="Rodrigo García" w:date="2017-09-29T10:04:00Z">
                    <w:rPr>
                      <w:rFonts w:ascii="Monaco" w:hAnsi="Monaco" w:cs="Monaco"/>
                      <w:noProof/>
                      <w:sz w:val="20"/>
                      <w:szCs w:val="20"/>
                      <w:lang w:val="en-US"/>
                    </w:rPr>
                  </w:rPrChange>
                </w:rPr>
                <w:t xml:space="preserve"> </w:t>
              </w:r>
              <w:r w:rsidRPr="0079203F">
                <w:rPr>
                  <w:noProof/>
                  <w:color w:val="000000"/>
                  <w:lang w:val="es-ES"/>
                  <w:rPrChange w:id="1185" w:author="Rodrigo García" w:date="2017-09-29T10:04:00Z">
                    <w:rPr>
                      <w:rFonts w:ascii="Monaco" w:hAnsi="Monaco" w:cs="Monaco"/>
                      <w:noProof/>
                      <w:color w:val="000000"/>
                      <w:sz w:val="20"/>
                      <w:szCs w:val="20"/>
                      <w:lang w:val="en-US"/>
                    </w:rPr>
                  </w:rPrChange>
                </w:rPr>
                <w:t>tabla</w:t>
              </w:r>
              <w:r w:rsidRPr="0079203F">
                <w:rPr>
                  <w:noProof/>
                  <w:lang w:val="es-ES"/>
                  <w:rPrChange w:id="1186"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187" w:author="Rodrigo García" w:date="2017-09-29T10:04:00Z">
                    <w:rPr>
                      <w:rFonts w:ascii="Monaco" w:hAnsi="Monaco" w:cs="Monaco"/>
                      <w:b/>
                      <w:bCs/>
                      <w:noProof/>
                      <w:color w:val="CE5C00"/>
                      <w:sz w:val="20"/>
                      <w:szCs w:val="20"/>
                      <w:lang w:val="en-US"/>
                    </w:rPr>
                  </w:rPrChange>
                </w:rPr>
                <w:t>=</w:t>
              </w:r>
              <w:r w:rsidRPr="0079203F">
                <w:rPr>
                  <w:noProof/>
                  <w:lang w:val="es-ES"/>
                  <w:rPrChange w:id="1188" w:author="Rodrigo García" w:date="2017-09-29T10:04:00Z">
                    <w:rPr>
                      <w:rFonts w:ascii="Monaco" w:hAnsi="Monaco" w:cs="Monaco"/>
                      <w:noProof/>
                      <w:sz w:val="20"/>
                      <w:szCs w:val="20"/>
                      <w:lang w:val="en-US"/>
                    </w:rPr>
                  </w:rPrChange>
                </w:rPr>
                <w:t xml:space="preserve"> </w:t>
              </w:r>
              <w:r w:rsidRPr="0079203F">
                <w:rPr>
                  <w:noProof/>
                  <w:color w:val="204A87"/>
                  <w:lang w:val="es-ES"/>
                  <w:rPrChange w:id="1189"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190"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191"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192" w:author="Rodrigo García" w:date="2017-09-29T10:04:00Z">
                    <w:rPr>
                      <w:rFonts w:ascii="Monaco" w:hAnsi="Monaco" w:cs="Monaco"/>
                      <w:b/>
                      <w:bCs/>
                      <w:noProof/>
                      <w:color w:val="000000"/>
                      <w:sz w:val="20"/>
                      <w:szCs w:val="20"/>
                      <w:lang w:val="en-US"/>
                    </w:rPr>
                  </w:rPrChange>
                </w:rPr>
                <w:t>(</w:t>
              </w:r>
              <w:r w:rsidRPr="0079203F">
                <w:rPr>
                  <w:noProof/>
                  <w:lang w:val="es-ES"/>
                  <w:rPrChange w:id="1193"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194"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195" w:author="Borja Gonzalez" w:date="2017-09-28T17:51:00Z"/>
                <w:noProof/>
                <w:lang w:val="es-ES"/>
                <w:rPrChange w:id="1196" w:author="Rodrigo García" w:date="2017-09-29T10:04:00Z">
                  <w:rPr>
                    <w:ins w:id="1197" w:author="Borja Gonzalez" w:date="2017-09-28T17:51:00Z"/>
                    <w:rFonts w:ascii="Monaco" w:eastAsiaTheme="majorEastAsia" w:hAnsi="Monaco" w:cs="Monaco"/>
                    <w:noProof/>
                    <w:color w:val="243F60" w:themeColor="accent1" w:themeShade="7F"/>
                    <w:sz w:val="20"/>
                    <w:szCs w:val="20"/>
                    <w:lang w:val="en-US"/>
                  </w:rPr>
                </w:rPrChange>
              </w:rPr>
              <w:pPrChange w:id="1198" w:author="GONZALEZ DIAZ, BORJA" w:date="2017-09-29T19:29:00Z">
                <w:pPr>
                  <w:keepNext/>
                  <w:keepLines/>
                  <w:widowControl w:val="0"/>
                  <w:autoSpaceDE w:val="0"/>
                  <w:autoSpaceDN w:val="0"/>
                  <w:adjustRightInd w:val="0"/>
                  <w:spacing w:before="200"/>
                  <w:ind w:firstLine="720"/>
                  <w:outlineLvl w:val="4"/>
                </w:pPr>
              </w:pPrChange>
            </w:pPr>
            <w:ins w:id="1199" w:author="Borja Gonzalez" w:date="2017-09-28T17:51:00Z">
              <w:r w:rsidRPr="0079203F">
                <w:rPr>
                  <w:noProof/>
                  <w:color w:val="000000"/>
                  <w:lang w:val="es-ES"/>
                  <w:rPrChange w:id="1200"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201"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202"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203"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204"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205"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206" w:author="Borja Gonzalez" w:date="2017-09-28T17:51:00Z"/>
                <w:noProof/>
                <w:lang w:val="es-ES"/>
                <w:rPrChange w:id="1207" w:author="Rodrigo García" w:date="2017-09-29T10:04:00Z">
                  <w:rPr>
                    <w:ins w:id="1208" w:author="Borja Gonzalez" w:date="2017-09-28T17:51:00Z"/>
                    <w:rFonts w:ascii="Monaco" w:eastAsiaTheme="majorEastAsia" w:hAnsi="Monaco" w:cs="Monaco"/>
                    <w:noProof/>
                    <w:color w:val="243F60" w:themeColor="accent1" w:themeShade="7F"/>
                    <w:sz w:val="20"/>
                    <w:szCs w:val="20"/>
                    <w:lang w:val="en-US"/>
                  </w:rPr>
                </w:rPrChange>
              </w:rPr>
              <w:pPrChange w:id="1209" w:author="GONZALEZ DIAZ, BORJA" w:date="2017-09-29T19:29:00Z">
                <w:pPr>
                  <w:keepNext/>
                  <w:keepLines/>
                  <w:widowControl w:val="0"/>
                  <w:autoSpaceDE w:val="0"/>
                  <w:autoSpaceDN w:val="0"/>
                  <w:adjustRightInd w:val="0"/>
                  <w:spacing w:before="200"/>
                  <w:ind w:firstLine="720"/>
                  <w:outlineLvl w:val="4"/>
                </w:pPr>
              </w:pPrChange>
            </w:pPr>
            <w:ins w:id="1210" w:author="Borja Gonzalez" w:date="2017-09-28T17:51:00Z">
              <w:r w:rsidRPr="0079203F">
                <w:rPr>
                  <w:b/>
                  <w:bCs/>
                  <w:noProof/>
                  <w:color w:val="204A87"/>
                  <w:lang w:val="es-ES"/>
                  <w:rPrChange w:id="1211" w:author="Rodrigo García" w:date="2017-09-29T10:04:00Z">
                    <w:rPr>
                      <w:rFonts w:ascii="Monaco" w:hAnsi="Monaco" w:cs="Monaco"/>
                      <w:b/>
                      <w:bCs/>
                      <w:noProof/>
                      <w:color w:val="204A87"/>
                      <w:sz w:val="20"/>
                      <w:szCs w:val="20"/>
                      <w:lang w:val="en-US"/>
                    </w:rPr>
                  </w:rPrChange>
                </w:rPr>
                <w:t>var</w:t>
              </w:r>
              <w:r w:rsidRPr="0079203F">
                <w:rPr>
                  <w:noProof/>
                  <w:lang w:val="es-ES"/>
                  <w:rPrChange w:id="1212" w:author="Rodrigo García" w:date="2017-09-29T10:04:00Z">
                    <w:rPr>
                      <w:rFonts w:ascii="Monaco" w:hAnsi="Monaco" w:cs="Monaco"/>
                      <w:noProof/>
                      <w:sz w:val="20"/>
                      <w:szCs w:val="20"/>
                      <w:lang w:val="en-US"/>
                    </w:rPr>
                  </w:rPrChange>
                </w:rPr>
                <w:t xml:space="preserve"> </w:t>
              </w:r>
              <w:r w:rsidRPr="0079203F">
                <w:rPr>
                  <w:noProof/>
                  <w:color w:val="000000"/>
                  <w:lang w:val="es-ES"/>
                  <w:rPrChange w:id="1213" w:author="Rodrigo García" w:date="2017-09-29T10:04:00Z">
                    <w:rPr>
                      <w:rFonts w:ascii="Monaco" w:hAnsi="Monaco" w:cs="Monaco"/>
                      <w:noProof/>
                      <w:color w:val="000000"/>
                      <w:sz w:val="20"/>
                      <w:szCs w:val="20"/>
                      <w:lang w:val="en-US"/>
                    </w:rPr>
                  </w:rPrChange>
                </w:rPr>
                <w:t>tabla</w:t>
              </w:r>
              <w:r w:rsidRPr="0079203F">
                <w:rPr>
                  <w:noProof/>
                  <w:lang w:val="es-ES"/>
                  <w:rPrChange w:id="1214"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215" w:author="Rodrigo García" w:date="2017-09-29T10:04:00Z">
                    <w:rPr>
                      <w:rFonts w:ascii="Monaco" w:hAnsi="Monaco" w:cs="Monaco"/>
                      <w:b/>
                      <w:bCs/>
                      <w:noProof/>
                      <w:color w:val="CE5C00"/>
                      <w:sz w:val="20"/>
                      <w:szCs w:val="20"/>
                      <w:lang w:val="en-US"/>
                    </w:rPr>
                  </w:rPrChange>
                </w:rPr>
                <w:t>=</w:t>
              </w:r>
              <w:r w:rsidRPr="0079203F">
                <w:rPr>
                  <w:noProof/>
                  <w:lang w:val="es-ES"/>
                  <w:rPrChange w:id="1216" w:author="Rodrigo García" w:date="2017-09-29T10:04:00Z">
                    <w:rPr>
                      <w:rFonts w:ascii="Monaco" w:hAnsi="Monaco" w:cs="Monaco"/>
                      <w:noProof/>
                      <w:sz w:val="20"/>
                      <w:szCs w:val="20"/>
                      <w:lang w:val="en-US"/>
                    </w:rPr>
                  </w:rPrChange>
                </w:rPr>
                <w:t xml:space="preserve"> </w:t>
              </w:r>
              <w:r w:rsidRPr="0079203F">
                <w:rPr>
                  <w:noProof/>
                  <w:color w:val="204A87"/>
                  <w:lang w:val="es-ES"/>
                  <w:rPrChange w:id="1217"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218"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219"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220" w:author="Rodrigo García" w:date="2017-09-29T10:04:00Z">
                    <w:rPr>
                      <w:rFonts w:ascii="Monaco" w:hAnsi="Monaco" w:cs="Monaco"/>
                      <w:b/>
                      <w:bCs/>
                      <w:noProof/>
                      <w:color w:val="000000"/>
                      <w:sz w:val="20"/>
                      <w:szCs w:val="20"/>
                      <w:lang w:val="en-US"/>
                    </w:rPr>
                  </w:rPrChange>
                </w:rPr>
                <w:t>(</w:t>
              </w:r>
              <w:r w:rsidRPr="0079203F">
                <w:rPr>
                  <w:noProof/>
                  <w:lang w:val="es-ES"/>
                  <w:rPrChange w:id="1221"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222"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223" w:author="Borja Gonzalez" w:date="2017-09-28T17:51:00Z"/>
                <w:noProof/>
                <w:lang w:val="en-US"/>
              </w:rPr>
              <w:pPrChange w:id="1224" w:author="GONZALEZ DIAZ, BORJA" w:date="2017-09-29T19:29:00Z">
                <w:pPr>
                  <w:widowControl w:val="0"/>
                  <w:autoSpaceDE w:val="0"/>
                  <w:autoSpaceDN w:val="0"/>
                  <w:adjustRightInd w:val="0"/>
                  <w:ind w:firstLine="720"/>
                </w:pPr>
              </w:pPrChange>
            </w:pPr>
            <w:ins w:id="1225"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226" w:author="Borja Gonzalez" w:date="2017-09-28T17:51:00Z"/>
                <w:noProof/>
                <w:lang w:val="en-US"/>
              </w:rPr>
              <w:pPrChange w:id="1227" w:author="GONZALEZ DIAZ, BORJA" w:date="2017-09-29T19:29:00Z">
                <w:pPr>
                  <w:widowControl w:val="0"/>
                  <w:autoSpaceDE w:val="0"/>
                  <w:autoSpaceDN w:val="0"/>
                  <w:adjustRightInd w:val="0"/>
                  <w:ind w:left="720" w:firstLine="720"/>
                </w:pPr>
              </w:pPrChange>
            </w:pPr>
            <w:ins w:id="1228"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229" w:author="Borja Gonzalez" w:date="2017-09-28T17:51:00Z"/>
                <w:noProof/>
                <w:lang w:val="en-US"/>
              </w:rPr>
              <w:pPrChange w:id="1230" w:author="GONZALEZ DIAZ, BORJA" w:date="2017-09-29T19:29:00Z">
                <w:pPr>
                  <w:widowControl w:val="0"/>
                  <w:autoSpaceDE w:val="0"/>
                  <w:autoSpaceDN w:val="0"/>
                  <w:adjustRightInd w:val="0"/>
                  <w:ind w:left="720" w:firstLine="720"/>
                </w:pPr>
              </w:pPrChange>
            </w:pPr>
            <w:ins w:id="1231"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232" w:author="Borja Gonzalez" w:date="2017-09-28T17:51:00Z"/>
                <w:noProof/>
                <w:lang w:val="en-US"/>
              </w:rPr>
              <w:pPrChange w:id="1233" w:author="GONZALEZ DIAZ, BORJA" w:date="2017-09-29T19:29:00Z">
                <w:pPr>
                  <w:widowControl w:val="0"/>
                  <w:autoSpaceDE w:val="0"/>
                  <w:autoSpaceDN w:val="0"/>
                  <w:adjustRightInd w:val="0"/>
                  <w:ind w:left="720" w:firstLine="720"/>
                </w:pPr>
              </w:pPrChange>
            </w:pPr>
            <w:ins w:id="123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235" w:author="Borja Gonzalez" w:date="2017-09-28T17:51:00Z"/>
                <w:noProof/>
                <w:lang w:val="en-US"/>
              </w:rPr>
              <w:pPrChange w:id="1236" w:author="GONZALEZ DIAZ, BORJA" w:date="2017-09-29T19:29:00Z">
                <w:pPr>
                  <w:widowControl w:val="0"/>
                  <w:autoSpaceDE w:val="0"/>
                  <w:autoSpaceDN w:val="0"/>
                  <w:adjustRightInd w:val="0"/>
                  <w:ind w:left="720" w:firstLine="720"/>
                </w:pPr>
              </w:pPrChange>
            </w:pPr>
            <w:ins w:id="1237"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238" w:author="Borja Gonzalez" w:date="2017-09-28T17:51:00Z"/>
                <w:noProof/>
                <w:lang w:val="en-US"/>
              </w:rPr>
              <w:pPrChange w:id="1239" w:author="GONZALEZ DIAZ, BORJA" w:date="2017-09-29T19:29:00Z">
                <w:pPr>
                  <w:widowControl w:val="0"/>
                  <w:autoSpaceDE w:val="0"/>
                  <w:autoSpaceDN w:val="0"/>
                  <w:adjustRightInd w:val="0"/>
                  <w:ind w:left="720" w:firstLine="720"/>
                </w:pPr>
              </w:pPrChange>
            </w:pPr>
            <w:ins w:id="124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241" w:author="Borja Gonzalez" w:date="2017-09-28T17:51:00Z"/>
                <w:noProof/>
                <w:lang w:val="en-US"/>
              </w:rPr>
              <w:pPrChange w:id="1242" w:author="GONZALEZ DIAZ, BORJA" w:date="2017-09-29T19:29:00Z">
                <w:pPr>
                  <w:widowControl w:val="0"/>
                  <w:autoSpaceDE w:val="0"/>
                  <w:autoSpaceDN w:val="0"/>
                  <w:adjustRightInd w:val="0"/>
                  <w:ind w:left="720" w:firstLine="720"/>
                </w:pPr>
              </w:pPrChange>
            </w:pPr>
            <w:ins w:id="1243"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244" w:author="Borja Gonzalez" w:date="2017-09-28T17:51:00Z"/>
                <w:noProof/>
                <w:lang w:val="es-ES"/>
              </w:rPr>
              <w:pPrChange w:id="1245" w:author="GONZALEZ DIAZ, BORJA" w:date="2017-09-29T19:29:00Z">
                <w:pPr>
                  <w:keepNext/>
                  <w:keepLines/>
                  <w:widowControl w:val="0"/>
                  <w:autoSpaceDE w:val="0"/>
                  <w:autoSpaceDN w:val="0"/>
                  <w:adjustRightInd w:val="0"/>
                  <w:spacing w:before="200"/>
                  <w:ind w:firstLine="720"/>
                  <w:outlineLvl w:val="4"/>
                </w:pPr>
              </w:pPrChange>
            </w:pPr>
            <w:ins w:id="1246" w:author="Borja Gonzalez" w:date="2017-09-28T17:51:00Z">
              <w:r w:rsidRPr="00333151">
                <w:rPr>
                  <w:b/>
                  <w:bCs/>
                  <w:noProof/>
                  <w:color w:val="000000"/>
                  <w:lang w:val="es-ES"/>
                </w:rPr>
                <w:t>}</w:t>
              </w:r>
            </w:ins>
          </w:p>
          <w:p w14:paraId="0D18CD9F" w14:textId="77777777" w:rsidR="0050601B" w:rsidRPr="00333151" w:rsidRDefault="0050601B">
            <w:pPr>
              <w:rPr>
                <w:ins w:id="1247" w:author="Borja Gonzalez" w:date="2017-09-28T17:51:00Z"/>
                <w:noProof/>
                <w:lang w:val="es-ES"/>
              </w:rPr>
              <w:pPrChange w:id="1248" w:author="GONZALEZ DIAZ, BORJA" w:date="2017-09-29T19:29:00Z">
                <w:pPr>
                  <w:keepNext/>
                  <w:keepLines/>
                  <w:widowControl w:val="0"/>
                  <w:autoSpaceDE w:val="0"/>
                  <w:autoSpaceDN w:val="0"/>
                  <w:adjustRightInd w:val="0"/>
                  <w:spacing w:before="200"/>
                  <w:ind w:firstLine="720"/>
                  <w:outlineLvl w:val="4"/>
                </w:pPr>
              </w:pPrChange>
            </w:pPr>
            <w:ins w:id="1249"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250" w:author="Borja Gonzalez" w:date="2017-09-28T17:51:00Z"/>
                <w:noProof/>
                <w:lang w:val="en-US"/>
              </w:rPr>
              <w:pPrChange w:id="1251" w:author="GONZALEZ DIAZ, BORJA" w:date="2017-09-29T19:29:00Z">
                <w:pPr>
                  <w:widowControl w:val="0"/>
                  <w:autoSpaceDE w:val="0"/>
                  <w:autoSpaceDN w:val="0"/>
                  <w:adjustRightInd w:val="0"/>
                  <w:ind w:firstLine="720"/>
                </w:pPr>
              </w:pPrChange>
            </w:pPr>
            <w:ins w:id="1252" w:author="Borja Gonzalez" w:date="2017-09-28T17:51:00Z">
              <w:r w:rsidRPr="00557475">
                <w:rPr>
                  <w:b/>
                  <w:bCs/>
                  <w:noProof/>
                  <w:color w:val="000000"/>
                  <w:lang w:val="en-US"/>
                </w:rPr>
                <w:t>});</w:t>
              </w:r>
            </w:ins>
          </w:p>
          <w:p w14:paraId="6CDB257A" w14:textId="77777777" w:rsidR="0050601B" w:rsidRPr="00557475" w:rsidRDefault="0050601B">
            <w:pPr>
              <w:rPr>
                <w:ins w:id="1253" w:author="Borja Gonzalez" w:date="2017-09-28T17:51:00Z"/>
                <w:noProof/>
                <w:lang w:val="en-US"/>
              </w:rPr>
              <w:pPrChange w:id="1254" w:author="GONZALEZ DIAZ, BORJA" w:date="2017-09-29T19:29:00Z">
                <w:pPr>
                  <w:widowControl w:val="0"/>
                  <w:autoSpaceDE w:val="0"/>
                  <w:autoSpaceDN w:val="0"/>
                  <w:adjustRightInd w:val="0"/>
                </w:pPr>
              </w:pPrChange>
            </w:pPr>
            <w:ins w:id="1255" w:author="Borja Gonzalez" w:date="2017-09-28T17:51:00Z">
              <w:r w:rsidRPr="00557475">
                <w:rPr>
                  <w:b/>
                  <w:bCs/>
                  <w:noProof/>
                  <w:color w:val="204A87"/>
                  <w:lang w:val="en-US"/>
                </w:rPr>
                <w:t>&lt;/script&gt;</w:t>
              </w:r>
            </w:ins>
          </w:p>
          <w:p w14:paraId="1D685B43" w14:textId="77777777" w:rsidR="0050601B" w:rsidRDefault="0050601B" w:rsidP="00B60BF4">
            <w:pPr>
              <w:rPr>
                <w:ins w:id="1256"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257" w:author="Borja Gonzalez" w:date="2017-09-29T16:44:00Z"/>
        </w:rPr>
      </w:pPr>
      <w:r>
        <w:t xml:space="preserve">La función </w:t>
      </w:r>
      <w:r w:rsidR="007E5FBE">
        <w:t>“</w:t>
      </w:r>
      <w:r>
        <w:t>get_paciente_</w:t>
      </w:r>
      <w:proofErr w:type="gramStart"/>
      <w:r>
        <w:t>node(</w:t>
      </w:r>
      <w:proofErr w:type="gramEnd"/>
      <w:r>
        <w:t>)</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258"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259" w:author="Borja Gonzalez" w:date="2017-09-29T16:42:00Z">
          <w:tblPr>
            <w:tblStyle w:val="Tablaconcuadrcula"/>
            <w:tblW w:w="0" w:type="auto"/>
            <w:tblLook w:val="04A0" w:firstRow="1" w:lastRow="0" w:firstColumn="1" w:lastColumn="0" w:noHBand="0" w:noVBand="1"/>
          </w:tblPr>
        </w:tblPrChange>
      </w:tblPr>
      <w:tblGrid>
        <w:gridCol w:w="8856"/>
        <w:tblGridChange w:id="1260">
          <w:tblGrid>
            <w:gridCol w:w="8856"/>
          </w:tblGrid>
        </w:tblGridChange>
      </w:tblGrid>
      <w:tr w:rsidR="00AE3604" w14:paraId="2D7701B7" w14:textId="77777777" w:rsidTr="00333151">
        <w:tc>
          <w:tcPr>
            <w:tcW w:w="8856" w:type="dxa"/>
            <w:tcPrChange w:id="1261" w:author="Borja Gonzalez" w:date="2017-09-29T16:42:00Z">
              <w:tcPr>
                <w:tcW w:w="8856" w:type="dxa"/>
              </w:tcPr>
            </w:tcPrChange>
          </w:tcPr>
          <w:p w14:paraId="34BB8645" w14:textId="77777777" w:rsidR="00AE3604" w:rsidRPr="0050601B" w:rsidRDefault="00AE3604">
            <w:pPr>
              <w:rPr>
                <w:noProof/>
                <w:lang w:val="en-US"/>
                <w:rPrChange w:id="1262" w:author="Borja Gonzalez" w:date="2017-09-28T17:52:00Z">
                  <w:rPr>
                    <w:rFonts w:ascii="Monaco" w:eastAsiaTheme="majorEastAsia" w:hAnsi="Monaco" w:cs="Monaco"/>
                    <w:color w:val="243F60" w:themeColor="accent1" w:themeShade="7F"/>
                    <w:sz w:val="32"/>
                    <w:szCs w:val="32"/>
                    <w:lang w:val="en-US"/>
                  </w:rPr>
                </w:rPrChange>
              </w:rPr>
              <w:pPrChange w:id="1263"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264" w:author="Borja Gonzalez" w:date="2017-09-28T17:52:00Z">
                  <w:rPr>
                    <w:rFonts w:ascii="Monaco" w:hAnsi="Monaco" w:cs="Monaco"/>
                    <w:b/>
                    <w:bCs/>
                    <w:color w:val="204A87"/>
                    <w:sz w:val="32"/>
                    <w:szCs w:val="32"/>
                    <w:lang w:val="en-US"/>
                  </w:rPr>
                </w:rPrChange>
              </w:rPr>
              <w:t>function</w:t>
            </w:r>
            <w:r w:rsidRPr="0050601B">
              <w:rPr>
                <w:noProof/>
                <w:lang w:val="en-US"/>
                <w:rPrChange w:id="1265" w:author="Borja Gonzalez" w:date="2017-09-28T17:52:00Z">
                  <w:rPr>
                    <w:rFonts w:ascii="Monaco" w:hAnsi="Monaco" w:cs="Monaco"/>
                    <w:sz w:val="32"/>
                    <w:szCs w:val="32"/>
                    <w:lang w:val="en-US"/>
                  </w:rPr>
                </w:rPrChange>
              </w:rPr>
              <w:t xml:space="preserve"> get_paciente_node</w:t>
            </w:r>
            <w:r w:rsidRPr="0050601B">
              <w:rPr>
                <w:b/>
                <w:bCs/>
                <w:noProof/>
                <w:lang w:val="en-US"/>
                <w:rPrChange w:id="1266" w:author="Borja Gonzalez" w:date="2017-09-28T17:52:00Z">
                  <w:rPr>
                    <w:rFonts w:ascii="Monaco" w:hAnsi="Monaco" w:cs="Monaco"/>
                    <w:b/>
                    <w:bCs/>
                    <w:color w:val="000000"/>
                    <w:sz w:val="32"/>
                    <w:szCs w:val="32"/>
                    <w:lang w:val="en-US"/>
                  </w:rPr>
                </w:rPrChange>
              </w:rPr>
              <w:t>(</w:t>
            </w:r>
            <w:r w:rsidRPr="0050601B">
              <w:rPr>
                <w:noProof/>
                <w:lang w:val="en-US"/>
                <w:rPrChange w:id="1267" w:author="Borja Gonzalez" w:date="2017-09-28T17:52:00Z">
                  <w:rPr>
                    <w:rFonts w:ascii="Monaco" w:hAnsi="Monaco" w:cs="Monaco"/>
                    <w:color w:val="000000"/>
                    <w:sz w:val="32"/>
                    <w:szCs w:val="32"/>
                    <w:lang w:val="en-US"/>
                  </w:rPr>
                </w:rPrChange>
              </w:rPr>
              <w:t>callback</w:t>
            </w:r>
            <w:r w:rsidRPr="0050601B">
              <w:rPr>
                <w:b/>
                <w:bCs/>
                <w:noProof/>
                <w:lang w:val="en-US"/>
                <w:rPrChange w:id="1268"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269" w:author="Borja Gonzalez" w:date="2017-09-28T17:52:00Z">
                  <w:rPr>
                    <w:rFonts w:ascii="Monaco" w:hAnsi="Monaco" w:cs="Monaco"/>
                    <w:sz w:val="32"/>
                    <w:szCs w:val="32"/>
                    <w:lang w:val="en-US"/>
                  </w:rPr>
                </w:rPrChange>
              </w:rPr>
              <w:pPrChange w:id="1270"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271" w:author="Borja Gonzalez" w:date="2017-09-28T17:52:00Z">
                  <w:rPr>
                    <w:rFonts w:ascii="Monaco" w:eastAsiaTheme="majorEastAsia" w:hAnsi="Monaco" w:cs="Monaco"/>
                    <w:color w:val="243F60" w:themeColor="accent1" w:themeShade="7F"/>
                    <w:sz w:val="32"/>
                    <w:szCs w:val="32"/>
                    <w:lang w:val="en-US"/>
                  </w:rPr>
                </w:rPrChange>
              </w:rPr>
              <w:pPrChange w:id="1272" w:author="GONZALEZ DIAZ, BORJA" w:date="2017-09-29T19:29:00Z">
                <w:pPr>
                  <w:keepNext/>
                  <w:keepLines/>
                  <w:widowControl w:val="0"/>
                  <w:autoSpaceDE w:val="0"/>
                  <w:autoSpaceDN w:val="0"/>
                  <w:adjustRightInd w:val="0"/>
                  <w:spacing w:before="200"/>
                  <w:outlineLvl w:val="4"/>
                </w:pPr>
              </w:pPrChange>
            </w:pPr>
            <w:r w:rsidRPr="0050601B">
              <w:rPr>
                <w:noProof/>
                <w:lang w:val="en-US"/>
                <w:rPrChange w:id="1273" w:author="Borja Gonzalez" w:date="2017-09-28T17:52:00Z">
                  <w:rPr>
                    <w:rFonts w:ascii="Monaco" w:hAnsi="Monaco" w:cs="Monaco"/>
                    <w:sz w:val="32"/>
                    <w:szCs w:val="32"/>
                    <w:lang w:val="en-US"/>
                  </w:rPr>
                </w:rPrChange>
              </w:rPr>
              <w:t xml:space="preserve">    </w:t>
            </w:r>
            <w:r w:rsidRPr="0050601B">
              <w:rPr>
                <w:b/>
                <w:bCs/>
                <w:noProof/>
                <w:color w:val="204A87"/>
                <w:lang w:val="en-US"/>
                <w:rPrChange w:id="1274" w:author="Borja Gonzalez" w:date="2017-09-28T17:52:00Z">
                  <w:rPr>
                    <w:rFonts w:ascii="Monaco" w:hAnsi="Monaco" w:cs="Monaco"/>
                    <w:b/>
                    <w:bCs/>
                    <w:color w:val="204A87"/>
                    <w:sz w:val="32"/>
                    <w:szCs w:val="32"/>
                    <w:lang w:val="en-US"/>
                  </w:rPr>
                </w:rPrChange>
              </w:rPr>
              <w:t>var</w:t>
            </w:r>
            <w:r w:rsidRPr="0050601B">
              <w:rPr>
                <w:noProof/>
                <w:lang w:val="en-US"/>
                <w:rPrChange w:id="1275" w:author="Borja Gonzalez" w:date="2017-09-28T17:52:00Z">
                  <w:rPr>
                    <w:rFonts w:ascii="Monaco" w:hAnsi="Monaco" w:cs="Monaco"/>
                    <w:sz w:val="32"/>
                    <w:szCs w:val="32"/>
                    <w:lang w:val="en-US"/>
                  </w:rPr>
                </w:rPrChange>
              </w:rPr>
              <w:t xml:space="preserve"> socket </w:t>
            </w:r>
            <w:r w:rsidRPr="0050601B">
              <w:rPr>
                <w:b/>
                <w:bCs/>
                <w:noProof/>
                <w:color w:val="CE5C00"/>
                <w:lang w:val="en-US"/>
                <w:rPrChange w:id="1276" w:author="Borja Gonzalez" w:date="2017-09-28T17:52:00Z">
                  <w:rPr>
                    <w:rFonts w:ascii="Monaco" w:hAnsi="Monaco" w:cs="Monaco"/>
                    <w:b/>
                    <w:bCs/>
                    <w:color w:val="CE5C00"/>
                    <w:sz w:val="32"/>
                    <w:szCs w:val="32"/>
                    <w:lang w:val="en-US"/>
                  </w:rPr>
                </w:rPrChange>
              </w:rPr>
              <w:t>=</w:t>
            </w:r>
            <w:r w:rsidRPr="0050601B">
              <w:rPr>
                <w:noProof/>
                <w:lang w:val="en-US"/>
                <w:rPrChange w:id="1277" w:author="Borja Gonzalez" w:date="2017-09-28T17:52:00Z">
                  <w:rPr>
                    <w:rFonts w:ascii="Monaco" w:hAnsi="Monaco" w:cs="Monaco"/>
                    <w:sz w:val="32"/>
                    <w:szCs w:val="32"/>
                    <w:lang w:val="en-US"/>
                  </w:rPr>
                </w:rPrChange>
              </w:rPr>
              <w:t xml:space="preserve"> io</w:t>
            </w:r>
            <w:r w:rsidRPr="0050601B">
              <w:rPr>
                <w:b/>
                <w:bCs/>
                <w:noProof/>
                <w:lang w:val="en-US"/>
                <w:rPrChange w:id="1278" w:author="Borja Gonzalez" w:date="2017-09-28T17:52:00Z">
                  <w:rPr>
                    <w:rFonts w:ascii="Monaco" w:hAnsi="Monaco" w:cs="Monaco"/>
                    <w:b/>
                    <w:bCs/>
                    <w:color w:val="000000"/>
                    <w:sz w:val="32"/>
                    <w:szCs w:val="32"/>
                    <w:lang w:val="en-US"/>
                  </w:rPr>
                </w:rPrChange>
              </w:rPr>
              <w:t>.</w:t>
            </w:r>
            <w:r w:rsidRPr="0050601B">
              <w:rPr>
                <w:noProof/>
                <w:lang w:val="en-US"/>
                <w:rPrChange w:id="1279" w:author="Borja Gonzalez" w:date="2017-09-28T17:52:00Z">
                  <w:rPr>
                    <w:rFonts w:ascii="Monaco" w:hAnsi="Monaco" w:cs="Monaco"/>
                    <w:color w:val="000000"/>
                    <w:sz w:val="32"/>
                    <w:szCs w:val="32"/>
                    <w:lang w:val="en-US"/>
                  </w:rPr>
                </w:rPrChange>
              </w:rPr>
              <w:t>connect</w:t>
            </w:r>
            <w:r w:rsidRPr="0050601B">
              <w:rPr>
                <w:b/>
                <w:bCs/>
                <w:noProof/>
                <w:lang w:val="en-US"/>
                <w:rPrChange w:id="1280" w:author="Borja Gonzalez" w:date="2017-09-28T17:52:00Z">
                  <w:rPr>
                    <w:rFonts w:ascii="Monaco" w:hAnsi="Monaco" w:cs="Monaco"/>
                    <w:b/>
                    <w:bCs/>
                    <w:color w:val="000000"/>
                    <w:sz w:val="32"/>
                    <w:szCs w:val="32"/>
                    <w:lang w:val="en-US"/>
                  </w:rPr>
                </w:rPrChange>
              </w:rPr>
              <w:t>(</w:t>
            </w:r>
            <w:r w:rsidRPr="0050601B">
              <w:rPr>
                <w:noProof/>
                <w:color w:val="4E9A06"/>
                <w:lang w:val="en-US"/>
                <w:rPrChange w:id="1281" w:author="Borja Gonzalez" w:date="2017-09-28T17:52:00Z">
                  <w:rPr>
                    <w:rFonts w:ascii="Monaco" w:hAnsi="Monaco" w:cs="Monaco"/>
                    <w:color w:val="4E9A06"/>
                    <w:sz w:val="32"/>
                    <w:szCs w:val="32"/>
                    <w:lang w:val="en-US"/>
                  </w:rPr>
                </w:rPrChange>
              </w:rPr>
              <w:t>"http://172.20.10.5:8124"</w:t>
            </w:r>
            <w:r w:rsidRPr="0050601B">
              <w:rPr>
                <w:b/>
                <w:bCs/>
                <w:noProof/>
                <w:lang w:val="en-US"/>
                <w:rPrChange w:id="1282"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283" w:author="Rodrigo García" w:date="2017-09-29T10:04:00Z">
                  <w:rPr>
                    <w:rFonts w:ascii="Monaco" w:eastAsiaTheme="majorEastAsia" w:hAnsi="Monaco" w:cs="Monaco"/>
                    <w:color w:val="243F60" w:themeColor="accent1" w:themeShade="7F"/>
                    <w:sz w:val="32"/>
                    <w:szCs w:val="32"/>
                    <w:lang w:val="en-US"/>
                  </w:rPr>
                </w:rPrChange>
              </w:rPr>
              <w:pPrChange w:id="128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285" w:author="Borja Gonzalez" w:date="2017-09-28T17:52:00Z">
                  <w:rPr>
                    <w:rFonts w:ascii="Monaco" w:hAnsi="Monaco" w:cs="Monaco"/>
                    <w:sz w:val="32"/>
                    <w:szCs w:val="32"/>
                    <w:lang w:val="en-US"/>
                  </w:rPr>
                </w:rPrChange>
              </w:rPr>
              <w:t xml:space="preserve">    </w:t>
            </w:r>
            <w:r w:rsidRPr="0079203F">
              <w:rPr>
                <w:noProof/>
                <w:lang w:val="es-ES"/>
                <w:rPrChange w:id="1286" w:author="Rodrigo García" w:date="2017-09-29T10:04:00Z">
                  <w:rPr>
                    <w:rFonts w:ascii="Monaco" w:hAnsi="Monaco" w:cs="Monaco"/>
                    <w:color w:val="000000"/>
                    <w:sz w:val="32"/>
                    <w:szCs w:val="32"/>
                    <w:lang w:val="en-US"/>
                  </w:rPr>
                </w:rPrChange>
              </w:rPr>
              <w:t>console</w:t>
            </w:r>
            <w:r w:rsidRPr="0079203F">
              <w:rPr>
                <w:b/>
                <w:bCs/>
                <w:noProof/>
                <w:lang w:val="es-ES"/>
                <w:rPrChange w:id="1287" w:author="Rodrigo García" w:date="2017-09-29T10:04:00Z">
                  <w:rPr>
                    <w:rFonts w:ascii="Monaco" w:hAnsi="Monaco" w:cs="Monaco"/>
                    <w:b/>
                    <w:bCs/>
                    <w:color w:val="000000"/>
                    <w:sz w:val="32"/>
                    <w:szCs w:val="32"/>
                    <w:lang w:val="en-US"/>
                  </w:rPr>
                </w:rPrChange>
              </w:rPr>
              <w:t>.</w:t>
            </w:r>
            <w:r w:rsidRPr="0079203F">
              <w:rPr>
                <w:noProof/>
                <w:lang w:val="es-ES"/>
                <w:rPrChange w:id="1288" w:author="Rodrigo García" w:date="2017-09-29T10:04:00Z">
                  <w:rPr>
                    <w:rFonts w:ascii="Monaco" w:hAnsi="Monaco" w:cs="Monaco"/>
                    <w:color w:val="000000"/>
                    <w:sz w:val="32"/>
                    <w:szCs w:val="32"/>
                    <w:lang w:val="en-US"/>
                  </w:rPr>
                </w:rPrChange>
              </w:rPr>
              <w:t>log</w:t>
            </w:r>
            <w:r w:rsidRPr="0079203F">
              <w:rPr>
                <w:b/>
                <w:bCs/>
                <w:noProof/>
                <w:lang w:val="es-ES"/>
                <w:rPrChange w:id="1289" w:author="Rodrigo García" w:date="2017-09-29T10:04:00Z">
                  <w:rPr>
                    <w:rFonts w:ascii="Monaco" w:hAnsi="Monaco" w:cs="Monaco"/>
                    <w:b/>
                    <w:bCs/>
                    <w:color w:val="000000"/>
                    <w:sz w:val="32"/>
                    <w:szCs w:val="32"/>
                    <w:lang w:val="en-US"/>
                  </w:rPr>
                </w:rPrChange>
              </w:rPr>
              <w:t>(</w:t>
            </w:r>
            <w:r w:rsidRPr="0079203F">
              <w:rPr>
                <w:noProof/>
                <w:color w:val="4E9A06"/>
                <w:lang w:val="es-ES"/>
                <w:rPrChange w:id="1290"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291" w:author="Rodrigo García" w:date="2017-09-29T10:04:00Z">
                  <w:rPr>
                    <w:rFonts w:ascii="Monaco" w:hAnsi="Monaco" w:cs="Monaco"/>
                    <w:b/>
                    <w:bCs/>
                    <w:color w:val="000000"/>
                    <w:sz w:val="32"/>
                    <w:szCs w:val="32"/>
                    <w:lang w:val="en-US"/>
                  </w:rPr>
                </w:rPrChange>
              </w:rPr>
              <w:t>);</w:t>
            </w:r>
            <w:r w:rsidRPr="0079203F">
              <w:rPr>
                <w:noProof/>
                <w:lang w:val="es-ES"/>
                <w:rPrChange w:id="1292"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293" w:author="Rodrigo García" w:date="2017-09-29T10:04:00Z">
                  <w:rPr>
                    <w:rFonts w:ascii="Monaco" w:hAnsi="Monaco" w:cs="Monaco"/>
                    <w:sz w:val="32"/>
                    <w:szCs w:val="32"/>
                    <w:lang w:val="en-US"/>
                  </w:rPr>
                </w:rPrChange>
              </w:rPr>
              <w:pPrChange w:id="1294"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295" w:author="Borja Gonzalez" w:date="2017-09-28T17:52:00Z">
                  <w:rPr>
                    <w:rFonts w:ascii="Monaco" w:eastAsiaTheme="majorEastAsia" w:hAnsi="Monaco" w:cs="Monaco"/>
                    <w:color w:val="243F60" w:themeColor="accent1" w:themeShade="7F"/>
                    <w:sz w:val="32"/>
                    <w:szCs w:val="32"/>
                    <w:lang w:val="en-US"/>
                  </w:rPr>
                </w:rPrChange>
              </w:rPr>
              <w:pPrChange w:id="129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297" w:author="Rodrigo García" w:date="2017-09-29T10:04:00Z">
                  <w:rPr>
                    <w:rFonts w:ascii="Monaco" w:hAnsi="Monaco" w:cs="Monaco"/>
                    <w:sz w:val="32"/>
                    <w:szCs w:val="32"/>
                    <w:lang w:val="en-US"/>
                  </w:rPr>
                </w:rPrChange>
              </w:rPr>
              <w:t xml:space="preserve">    </w:t>
            </w:r>
            <w:r w:rsidRPr="0050601B">
              <w:rPr>
                <w:noProof/>
                <w:lang w:val="en-US"/>
                <w:rPrChange w:id="1298" w:author="Borja Gonzalez" w:date="2017-09-28T17:52:00Z">
                  <w:rPr>
                    <w:rFonts w:ascii="Monaco" w:hAnsi="Monaco" w:cs="Monaco"/>
                    <w:color w:val="000000"/>
                    <w:sz w:val="32"/>
                    <w:szCs w:val="32"/>
                    <w:lang w:val="en-US"/>
                  </w:rPr>
                </w:rPrChange>
              </w:rPr>
              <w:t>socket</w:t>
            </w:r>
            <w:r w:rsidRPr="0050601B">
              <w:rPr>
                <w:b/>
                <w:bCs/>
                <w:noProof/>
                <w:lang w:val="en-US"/>
                <w:rPrChange w:id="1299" w:author="Borja Gonzalez" w:date="2017-09-28T17:52:00Z">
                  <w:rPr>
                    <w:rFonts w:ascii="Monaco" w:hAnsi="Monaco" w:cs="Monaco"/>
                    <w:b/>
                    <w:bCs/>
                    <w:color w:val="000000"/>
                    <w:sz w:val="32"/>
                    <w:szCs w:val="32"/>
                    <w:lang w:val="en-US"/>
                  </w:rPr>
                </w:rPrChange>
              </w:rPr>
              <w:t>.</w:t>
            </w:r>
            <w:r w:rsidRPr="0050601B">
              <w:rPr>
                <w:noProof/>
                <w:lang w:val="en-US"/>
                <w:rPrChange w:id="1300" w:author="Borja Gonzalez" w:date="2017-09-28T17:52:00Z">
                  <w:rPr>
                    <w:rFonts w:ascii="Monaco" w:hAnsi="Monaco" w:cs="Monaco"/>
                    <w:color w:val="000000"/>
                    <w:sz w:val="32"/>
                    <w:szCs w:val="32"/>
                    <w:lang w:val="en-US"/>
                  </w:rPr>
                </w:rPrChange>
              </w:rPr>
              <w:t>on</w:t>
            </w:r>
            <w:r w:rsidRPr="0050601B">
              <w:rPr>
                <w:b/>
                <w:bCs/>
                <w:noProof/>
                <w:lang w:val="en-US"/>
                <w:rPrChange w:id="1301" w:author="Borja Gonzalez" w:date="2017-09-28T17:52:00Z">
                  <w:rPr>
                    <w:rFonts w:ascii="Monaco" w:hAnsi="Monaco" w:cs="Monaco"/>
                    <w:b/>
                    <w:bCs/>
                    <w:color w:val="000000"/>
                    <w:sz w:val="32"/>
                    <w:szCs w:val="32"/>
                    <w:lang w:val="en-US"/>
                  </w:rPr>
                </w:rPrChange>
              </w:rPr>
              <w:t>(</w:t>
            </w:r>
            <w:r w:rsidRPr="0050601B">
              <w:rPr>
                <w:noProof/>
                <w:color w:val="4E9A06"/>
                <w:lang w:val="en-US"/>
                <w:rPrChange w:id="1302" w:author="Borja Gonzalez" w:date="2017-09-28T17:52:00Z">
                  <w:rPr>
                    <w:rFonts w:ascii="Monaco" w:hAnsi="Monaco" w:cs="Monaco"/>
                    <w:color w:val="4E9A06"/>
                    <w:sz w:val="32"/>
                    <w:szCs w:val="32"/>
                    <w:lang w:val="en-US"/>
                  </w:rPr>
                </w:rPrChange>
              </w:rPr>
              <w:t>"message"</w:t>
            </w:r>
            <w:r w:rsidRPr="0050601B">
              <w:rPr>
                <w:b/>
                <w:bCs/>
                <w:noProof/>
                <w:lang w:val="en-US"/>
                <w:rPrChange w:id="1303" w:author="Borja Gonzalez" w:date="2017-09-28T17:52:00Z">
                  <w:rPr>
                    <w:rFonts w:ascii="Monaco" w:hAnsi="Monaco" w:cs="Monaco"/>
                    <w:b/>
                    <w:bCs/>
                    <w:color w:val="000000"/>
                    <w:sz w:val="32"/>
                    <w:szCs w:val="32"/>
                    <w:lang w:val="en-US"/>
                  </w:rPr>
                </w:rPrChange>
              </w:rPr>
              <w:t>,</w:t>
            </w:r>
            <w:r w:rsidRPr="0050601B">
              <w:rPr>
                <w:b/>
                <w:bCs/>
                <w:noProof/>
                <w:color w:val="204A87"/>
                <w:lang w:val="en-US"/>
                <w:rPrChange w:id="1304" w:author="Borja Gonzalez" w:date="2017-09-28T17:52:00Z">
                  <w:rPr>
                    <w:rFonts w:ascii="Monaco" w:hAnsi="Monaco" w:cs="Monaco"/>
                    <w:b/>
                    <w:bCs/>
                    <w:color w:val="204A87"/>
                    <w:sz w:val="32"/>
                    <w:szCs w:val="32"/>
                    <w:lang w:val="en-US"/>
                  </w:rPr>
                </w:rPrChange>
              </w:rPr>
              <w:t>function</w:t>
            </w:r>
            <w:r w:rsidRPr="0050601B">
              <w:rPr>
                <w:b/>
                <w:bCs/>
                <w:noProof/>
                <w:lang w:val="en-US"/>
                <w:rPrChange w:id="1305" w:author="Borja Gonzalez" w:date="2017-09-28T17:52:00Z">
                  <w:rPr>
                    <w:rFonts w:ascii="Monaco" w:hAnsi="Monaco" w:cs="Monaco"/>
                    <w:b/>
                    <w:bCs/>
                    <w:color w:val="000000"/>
                    <w:sz w:val="32"/>
                    <w:szCs w:val="32"/>
                    <w:lang w:val="en-US"/>
                  </w:rPr>
                </w:rPrChange>
              </w:rPr>
              <w:t>(</w:t>
            </w:r>
            <w:r w:rsidRPr="0050601B">
              <w:rPr>
                <w:noProof/>
                <w:lang w:val="en-US"/>
                <w:rPrChange w:id="1306" w:author="Borja Gonzalez" w:date="2017-09-28T17:52:00Z">
                  <w:rPr>
                    <w:rFonts w:ascii="Monaco" w:hAnsi="Monaco" w:cs="Monaco"/>
                    <w:color w:val="000000"/>
                    <w:sz w:val="32"/>
                    <w:szCs w:val="32"/>
                    <w:lang w:val="en-US"/>
                  </w:rPr>
                </w:rPrChange>
              </w:rPr>
              <w:t>message</w:t>
            </w:r>
            <w:r w:rsidRPr="0050601B">
              <w:rPr>
                <w:b/>
                <w:bCs/>
                <w:noProof/>
                <w:lang w:val="en-US"/>
                <w:rPrChange w:id="1307" w:author="Borja Gonzalez" w:date="2017-09-28T17:52:00Z">
                  <w:rPr>
                    <w:rFonts w:ascii="Monaco" w:hAnsi="Monaco" w:cs="Monaco"/>
                    <w:b/>
                    <w:bCs/>
                    <w:color w:val="000000"/>
                    <w:sz w:val="32"/>
                    <w:szCs w:val="32"/>
                    <w:lang w:val="en-US"/>
                  </w:rPr>
                </w:rPrChange>
              </w:rPr>
              <w:t>){</w:t>
            </w:r>
            <w:r w:rsidRPr="0050601B">
              <w:rPr>
                <w:noProof/>
                <w:lang w:val="en-US"/>
                <w:rPrChange w:id="1308"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309" w:author="Borja Gonzalez" w:date="2017-09-28T17:52:00Z">
                  <w:rPr>
                    <w:rFonts w:ascii="Monaco" w:eastAsiaTheme="majorEastAsia" w:hAnsi="Monaco" w:cs="Monaco"/>
                    <w:color w:val="243F60" w:themeColor="accent1" w:themeShade="7F"/>
                    <w:sz w:val="32"/>
                    <w:szCs w:val="32"/>
                    <w:lang w:val="en-US"/>
                  </w:rPr>
                </w:rPrChange>
              </w:rPr>
              <w:pPrChange w:id="131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11" w:author="Borja Gonzalez" w:date="2017-09-28T17:52:00Z">
                  <w:rPr>
                    <w:rFonts w:ascii="Monaco" w:hAnsi="Monaco" w:cs="Monaco"/>
                    <w:sz w:val="32"/>
                    <w:szCs w:val="32"/>
                    <w:lang w:val="en-US"/>
                  </w:rPr>
                </w:rPrChange>
              </w:rPr>
              <w:t xml:space="preserve">        message </w:t>
            </w:r>
            <w:r w:rsidRPr="0050601B">
              <w:rPr>
                <w:b/>
                <w:bCs/>
                <w:noProof/>
                <w:color w:val="CE5C00"/>
                <w:lang w:val="en-US"/>
                <w:rPrChange w:id="1312" w:author="Borja Gonzalez" w:date="2017-09-28T17:52:00Z">
                  <w:rPr>
                    <w:rFonts w:ascii="Monaco" w:hAnsi="Monaco" w:cs="Monaco"/>
                    <w:b/>
                    <w:bCs/>
                    <w:color w:val="CE5C00"/>
                    <w:sz w:val="32"/>
                    <w:szCs w:val="32"/>
                    <w:lang w:val="en-US"/>
                  </w:rPr>
                </w:rPrChange>
              </w:rPr>
              <w:t>=</w:t>
            </w:r>
            <w:r w:rsidRPr="0050601B">
              <w:rPr>
                <w:noProof/>
                <w:lang w:val="en-US"/>
                <w:rPrChange w:id="1313" w:author="Borja Gonzalez" w:date="2017-09-28T17:52:00Z">
                  <w:rPr>
                    <w:rFonts w:ascii="Monaco" w:hAnsi="Monaco" w:cs="Monaco"/>
                    <w:sz w:val="32"/>
                    <w:szCs w:val="32"/>
                    <w:lang w:val="en-US"/>
                  </w:rPr>
                </w:rPrChange>
              </w:rPr>
              <w:t xml:space="preserve"> JSON</w:t>
            </w:r>
            <w:r w:rsidRPr="0050601B">
              <w:rPr>
                <w:b/>
                <w:bCs/>
                <w:noProof/>
                <w:lang w:val="en-US"/>
                <w:rPrChange w:id="1314" w:author="Borja Gonzalez" w:date="2017-09-28T17:52:00Z">
                  <w:rPr>
                    <w:rFonts w:ascii="Monaco" w:hAnsi="Monaco" w:cs="Monaco"/>
                    <w:b/>
                    <w:bCs/>
                    <w:color w:val="000000"/>
                    <w:sz w:val="32"/>
                    <w:szCs w:val="32"/>
                    <w:lang w:val="en-US"/>
                  </w:rPr>
                </w:rPrChange>
              </w:rPr>
              <w:t>.</w:t>
            </w:r>
            <w:r w:rsidRPr="0050601B">
              <w:rPr>
                <w:noProof/>
                <w:lang w:val="en-US"/>
                <w:rPrChange w:id="1315" w:author="Borja Gonzalez" w:date="2017-09-28T17:52:00Z">
                  <w:rPr>
                    <w:rFonts w:ascii="Monaco" w:hAnsi="Monaco" w:cs="Monaco"/>
                    <w:color w:val="000000"/>
                    <w:sz w:val="32"/>
                    <w:szCs w:val="32"/>
                    <w:lang w:val="en-US"/>
                  </w:rPr>
                </w:rPrChange>
              </w:rPr>
              <w:t>parse</w:t>
            </w:r>
            <w:r w:rsidRPr="0050601B">
              <w:rPr>
                <w:b/>
                <w:bCs/>
                <w:noProof/>
                <w:lang w:val="en-US"/>
                <w:rPrChange w:id="1316" w:author="Borja Gonzalez" w:date="2017-09-28T17:52:00Z">
                  <w:rPr>
                    <w:rFonts w:ascii="Monaco" w:hAnsi="Monaco" w:cs="Monaco"/>
                    <w:b/>
                    <w:bCs/>
                    <w:color w:val="000000"/>
                    <w:sz w:val="32"/>
                    <w:szCs w:val="32"/>
                    <w:lang w:val="en-US"/>
                  </w:rPr>
                </w:rPrChange>
              </w:rPr>
              <w:t>(</w:t>
            </w:r>
            <w:r w:rsidRPr="0050601B">
              <w:rPr>
                <w:noProof/>
                <w:lang w:val="en-US"/>
                <w:rPrChange w:id="1317" w:author="Borja Gonzalez" w:date="2017-09-28T17:52:00Z">
                  <w:rPr>
                    <w:rFonts w:ascii="Monaco" w:hAnsi="Monaco" w:cs="Monaco"/>
                    <w:color w:val="000000"/>
                    <w:sz w:val="32"/>
                    <w:szCs w:val="32"/>
                    <w:lang w:val="en-US"/>
                  </w:rPr>
                </w:rPrChange>
              </w:rPr>
              <w:t>message</w:t>
            </w:r>
            <w:r w:rsidRPr="0050601B">
              <w:rPr>
                <w:b/>
                <w:bCs/>
                <w:noProof/>
                <w:lang w:val="en-US"/>
                <w:rPrChange w:id="1318"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319" w:author="Borja Gonzalez" w:date="2017-09-28T17:52:00Z">
                  <w:rPr>
                    <w:rFonts w:ascii="Monaco" w:eastAsiaTheme="majorEastAsia" w:hAnsi="Monaco" w:cs="Monaco"/>
                    <w:i/>
                    <w:iCs/>
                    <w:color w:val="8F5902"/>
                    <w:sz w:val="32"/>
                    <w:szCs w:val="32"/>
                    <w:lang w:val="en-US"/>
                  </w:rPr>
                </w:rPrChange>
              </w:rPr>
              <w:pPrChange w:id="132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21" w:author="Borja Gonzalez" w:date="2017-09-28T17:52:00Z">
                  <w:rPr>
                    <w:rFonts w:ascii="Monaco" w:hAnsi="Monaco" w:cs="Monaco"/>
                    <w:sz w:val="32"/>
                    <w:szCs w:val="32"/>
                    <w:lang w:val="en-US"/>
                  </w:rPr>
                </w:rPrChange>
              </w:rPr>
              <w:t xml:space="preserve">        </w:t>
            </w:r>
            <w:r w:rsidRPr="0050601B">
              <w:rPr>
                <w:i/>
                <w:iCs/>
                <w:noProof/>
                <w:color w:val="8F5902"/>
                <w:lang w:val="en-US"/>
                <w:rPrChange w:id="1322"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323" w:author="Rodrigo García" w:date="2017-09-29T10:04:00Z">
                  <w:rPr>
                    <w:rFonts w:ascii="Monaco" w:eastAsiaTheme="majorEastAsia" w:hAnsi="Monaco" w:cs="Monaco"/>
                    <w:color w:val="243F60" w:themeColor="accent1" w:themeShade="7F"/>
                    <w:sz w:val="32"/>
                    <w:szCs w:val="32"/>
                    <w:lang w:val="en-US"/>
                  </w:rPr>
                </w:rPrChange>
              </w:rPr>
              <w:pPrChange w:id="1324"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25" w:author="Borja Gonzalez" w:date="2017-09-28T17:52:00Z">
                  <w:rPr>
                    <w:rFonts w:ascii="Monaco" w:hAnsi="Monaco" w:cs="Monaco"/>
                    <w:sz w:val="32"/>
                    <w:szCs w:val="32"/>
                    <w:lang w:val="en-US"/>
                  </w:rPr>
                </w:rPrChange>
              </w:rPr>
              <w:t xml:space="preserve">    </w:t>
            </w:r>
            <w:r w:rsidRPr="0079203F">
              <w:rPr>
                <w:b/>
                <w:bCs/>
                <w:noProof/>
                <w:lang w:val="es-ES"/>
                <w:rPrChange w:id="1326"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327" w:author="Rodrigo García" w:date="2017-09-29T10:04:00Z">
                  <w:rPr>
                    <w:rFonts w:ascii="Monaco" w:hAnsi="Monaco" w:cs="Monaco"/>
                    <w:sz w:val="32"/>
                    <w:szCs w:val="32"/>
                    <w:lang w:val="en-US"/>
                  </w:rPr>
                </w:rPrChange>
              </w:rPr>
              <w:pPrChange w:id="1328"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329" w:author="Rodrigo García" w:date="2017-09-29T10:04:00Z">
                  <w:rPr>
                    <w:rFonts w:ascii="Monaco" w:eastAsiaTheme="majorEastAsia" w:hAnsi="Monaco" w:cs="Monaco"/>
                    <w:color w:val="243F60" w:themeColor="accent1" w:themeShade="7F"/>
                    <w:sz w:val="32"/>
                    <w:szCs w:val="32"/>
                    <w:lang w:val="en-US"/>
                  </w:rPr>
                </w:rPrChange>
              </w:rPr>
              <w:pPrChange w:id="1330"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31" w:author="Rodrigo García" w:date="2017-09-29T10:04:00Z">
                  <w:rPr>
                    <w:rFonts w:ascii="Monaco" w:hAnsi="Monaco" w:cs="Monaco"/>
                    <w:sz w:val="32"/>
                    <w:szCs w:val="32"/>
                    <w:lang w:val="en-US"/>
                  </w:rPr>
                </w:rPrChange>
              </w:rPr>
              <w:t xml:space="preserve">     </w:t>
            </w:r>
            <w:r w:rsidRPr="0079203F">
              <w:rPr>
                <w:b/>
                <w:bCs/>
                <w:noProof/>
                <w:color w:val="204A87"/>
                <w:lang w:val="es-ES"/>
                <w:rPrChange w:id="1332" w:author="Rodrigo García" w:date="2017-09-29T10:04:00Z">
                  <w:rPr>
                    <w:rFonts w:ascii="Monaco" w:hAnsi="Monaco" w:cs="Monaco"/>
                    <w:b/>
                    <w:bCs/>
                    <w:color w:val="204A87"/>
                    <w:sz w:val="32"/>
                    <w:szCs w:val="32"/>
                    <w:lang w:val="en-US"/>
                  </w:rPr>
                </w:rPrChange>
              </w:rPr>
              <w:t>var</w:t>
            </w:r>
            <w:r w:rsidRPr="0079203F">
              <w:rPr>
                <w:noProof/>
                <w:lang w:val="es-ES"/>
                <w:rPrChange w:id="1333" w:author="Rodrigo García" w:date="2017-09-29T10:04:00Z">
                  <w:rPr>
                    <w:rFonts w:ascii="Monaco" w:hAnsi="Monaco" w:cs="Monaco"/>
                    <w:sz w:val="32"/>
                    <w:szCs w:val="32"/>
                    <w:lang w:val="en-US"/>
                  </w:rPr>
                </w:rPrChange>
              </w:rPr>
              <w:t xml:space="preserve"> datos5 </w:t>
            </w:r>
            <w:r w:rsidRPr="0079203F">
              <w:rPr>
                <w:b/>
                <w:bCs/>
                <w:noProof/>
                <w:color w:val="CE5C00"/>
                <w:lang w:val="es-ES"/>
                <w:rPrChange w:id="1334" w:author="Rodrigo García" w:date="2017-09-29T10:04:00Z">
                  <w:rPr>
                    <w:rFonts w:ascii="Monaco" w:hAnsi="Monaco" w:cs="Monaco"/>
                    <w:b/>
                    <w:bCs/>
                    <w:color w:val="CE5C00"/>
                    <w:sz w:val="32"/>
                    <w:szCs w:val="32"/>
                    <w:lang w:val="en-US"/>
                  </w:rPr>
                </w:rPrChange>
              </w:rPr>
              <w:t>=</w:t>
            </w:r>
            <w:r w:rsidRPr="0079203F">
              <w:rPr>
                <w:noProof/>
                <w:lang w:val="es-ES"/>
                <w:rPrChange w:id="1335" w:author="Rodrigo García" w:date="2017-09-29T10:04:00Z">
                  <w:rPr>
                    <w:rFonts w:ascii="Monaco" w:hAnsi="Monaco" w:cs="Monaco"/>
                    <w:sz w:val="32"/>
                    <w:szCs w:val="32"/>
                    <w:lang w:val="en-US"/>
                  </w:rPr>
                </w:rPrChange>
              </w:rPr>
              <w:t xml:space="preserve"> </w:t>
            </w:r>
            <w:r w:rsidRPr="0079203F">
              <w:rPr>
                <w:b/>
                <w:bCs/>
                <w:noProof/>
                <w:lang w:val="es-ES"/>
                <w:rPrChange w:id="1336"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337" w:author="Rodrigo García" w:date="2017-09-29T10:04:00Z">
                  <w:rPr>
                    <w:rFonts w:ascii="Monaco" w:eastAsiaTheme="majorEastAsia" w:hAnsi="Monaco" w:cs="Monaco"/>
                    <w:color w:val="243F60" w:themeColor="accent1" w:themeShade="7F"/>
                    <w:sz w:val="32"/>
                    <w:szCs w:val="32"/>
                    <w:lang w:val="en-US"/>
                  </w:rPr>
                </w:rPrChange>
              </w:rPr>
              <w:pPrChange w:id="1338"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39"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340" w:author="Rodrigo García" w:date="2017-09-29T10:04:00Z">
                  <w:rPr>
                    <w:rFonts w:ascii="Monaco" w:hAnsi="Monaco" w:cs="Monaco"/>
                    <w:b/>
                    <w:bCs/>
                    <w:color w:val="CE5C00"/>
                    <w:sz w:val="32"/>
                    <w:szCs w:val="32"/>
                    <w:lang w:val="en-US"/>
                  </w:rPr>
                </w:rPrChange>
              </w:rPr>
              <w:t>:</w:t>
            </w:r>
            <w:r w:rsidRPr="0079203F">
              <w:rPr>
                <w:noProof/>
                <w:lang w:val="es-ES"/>
                <w:rPrChange w:id="1341" w:author="Rodrigo García" w:date="2017-09-29T10:04:00Z">
                  <w:rPr>
                    <w:rFonts w:ascii="Monaco" w:hAnsi="Monaco" w:cs="Monaco"/>
                    <w:sz w:val="32"/>
                    <w:szCs w:val="32"/>
                    <w:lang w:val="en-US"/>
                  </w:rPr>
                </w:rPrChange>
              </w:rPr>
              <w:t xml:space="preserve"> </w:t>
            </w:r>
            <w:r w:rsidRPr="0079203F">
              <w:rPr>
                <w:noProof/>
                <w:color w:val="4E9A06"/>
                <w:lang w:val="es-ES"/>
                <w:rPrChange w:id="1342" w:author="Rodrigo García" w:date="2017-09-29T10:04:00Z">
                  <w:rPr>
                    <w:rFonts w:ascii="Monaco" w:hAnsi="Monaco" w:cs="Monaco"/>
                    <w:color w:val="4E9A06"/>
                    <w:sz w:val="32"/>
                    <w:szCs w:val="32"/>
                    <w:lang w:val="en-US"/>
                  </w:rPr>
                </w:rPrChange>
              </w:rPr>
              <w:t>"Pacientes"</w:t>
            </w:r>
            <w:r w:rsidRPr="0079203F">
              <w:rPr>
                <w:noProof/>
                <w:lang w:val="es-ES"/>
                <w:rPrChange w:id="1343"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344" w:author="Rodrigo García" w:date="2017-09-29T10:04:00Z">
                  <w:rPr>
                    <w:rFonts w:ascii="Monaco" w:eastAsiaTheme="majorEastAsia" w:hAnsi="Monaco" w:cs="Monaco"/>
                    <w:color w:val="243F60" w:themeColor="accent1" w:themeShade="7F"/>
                    <w:sz w:val="32"/>
                    <w:szCs w:val="32"/>
                    <w:lang w:val="en-US"/>
                  </w:rPr>
                </w:rPrChange>
              </w:rPr>
              <w:pPrChange w:id="134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46" w:author="Rodrigo García" w:date="2017-09-29T10:04:00Z">
                  <w:rPr>
                    <w:rFonts w:ascii="Monaco" w:hAnsi="Monaco" w:cs="Monaco"/>
                    <w:sz w:val="32"/>
                    <w:szCs w:val="32"/>
                    <w:lang w:val="en-US"/>
                  </w:rPr>
                </w:rPrChange>
              </w:rPr>
              <w:t xml:space="preserve">    </w:t>
            </w:r>
            <w:r w:rsidRPr="0079203F">
              <w:rPr>
                <w:b/>
                <w:bCs/>
                <w:noProof/>
                <w:lang w:val="es-ES"/>
                <w:rPrChange w:id="1347"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348" w:author="Rodrigo García" w:date="2017-09-29T10:04:00Z">
                  <w:rPr>
                    <w:rFonts w:ascii="Monaco" w:eastAsiaTheme="majorEastAsia" w:hAnsi="Monaco" w:cs="Monaco"/>
                    <w:color w:val="243F60" w:themeColor="accent1" w:themeShade="7F"/>
                    <w:sz w:val="32"/>
                    <w:szCs w:val="32"/>
                    <w:lang w:val="en-US"/>
                  </w:rPr>
                </w:rPrChange>
              </w:rPr>
              <w:pPrChange w:id="134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50" w:author="Rodrigo García" w:date="2017-09-29T10:04:00Z">
                  <w:rPr>
                    <w:rFonts w:ascii="Monaco" w:hAnsi="Monaco" w:cs="Monaco"/>
                    <w:sz w:val="32"/>
                    <w:szCs w:val="32"/>
                    <w:lang w:val="en-US"/>
                  </w:rPr>
                </w:rPrChange>
              </w:rPr>
              <w:t xml:space="preserve">    socket</w:t>
            </w:r>
            <w:r w:rsidRPr="0079203F">
              <w:rPr>
                <w:b/>
                <w:bCs/>
                <w:noProof/>
                <w:lang w:val="es-ES"/>
                <w:rPrChange w:id="1351" w:author="Rodrigo García" w:date="2017-09-29T10:04:00Z">
                  <w:rPr>
                    <w:rFonts w:ascii="Monaco" w:hAnsi="Monaco" w:cs="Monaco"/>
                    <w:b/>
                    <w:bCs/>
                    <w:color w:val="000000"/>
                    <w:sz w:val="32"/>
                    <w:szCs w:val="32"/>
                    <w:lang w:val="en-US"/>
                  </w:rPr>
                </w:rPrChange>
              </w:rPr>
              <w:t>.</w:t>
            </w:r>
            <w:r w:rsidRPr="0079203F">
              <w:rPr>
                <w:noProof/>
                <w:lang w:val="es-ES"/>
                <w:rPrChange w:id="1352" w:author="Rodrigo García" w:date="2017-09-29T10:04:00Z">
                  <w:rPr>
                    <w:rFonts w:ascii="Monaco" w:hAnsi="Monaco" w:cs="Monaco"/>
                    <w:color w:val="000000"/>
                    <w:sz w:val="32"/>
                    <w:szCs w:val="32"/>
                    <w:lang w:val="en-US"/>
                  </w:rPr>
                </w:rPrChange>
              </w:rPr>
              <w:t>send</w:t>
            </w:r>
            <w:r w:rsidRPr="0079203F">
              <w:rPr>
                <w:b/>
                <w:bCs/>
                <w:noProof/>
                <w:lang w:val="es-ES"/>
                <w:rPrChange w:id="1353" w:author="Rodrigo García" w:date="2017-09-29T10:04:00Z">
                  <w:rPr>
                    <w:rFonts w:ascii="Monaco" w:hAnsi="Monaco" w:cs="Monaco"/>
                    <w:b/>
                    <w:bCs/>
                    <w:color w:val="000000"/>
                    <w:sz w:val="32"/>
                    <w:szCs w:val="32"/>
                    <w:lang w:val="en-US"/>
                  </w:rPr>
                </w:rPrChange>
              </w:rPr>
              <w:t>(</w:t>
            </w:r>
            <w:r w:rsidRPr="0079203F">
              <w:rPr>
                <w:noProof/>
                <w:lang w:val="es-ES"/>
                <w:rPrChange w:id="1354" w:author="Rodrigo García" w:date="2017-09-29T10:04:00Z">
                  <w:rPr>
                    <w:rFonts w:ascii="Monaco" w:hAnsi="Monaco" w:cs="Monaco"/>
                    <w:color w:val="000000"/>
                    <w:sz w:val="32"/>
                    <w:szCs w:val="32"/>
                    <w:lang w:val="en-US"/>
                  </w:rPr>
                </w:rPrChange>
              </w:rPr>
              <w:t>JSON</w:t>
            </w:r>
            <w:r w:rsidRPr="0079203F">
              <w:rPr>
                <w:b/>
                <w:bCs/>
                <w:noProof/>
                <w:lang w:val="es-ES"/>
                <w:rPrChange w:id="1355" w:author="Rodrigo García" w:date="2017-09-29T10:04:00Z">
                  <w:rPr>
                    <w:rFonts w:ascii="Monaco" w:hAnsi="Monaco" w:cs="Monaco"/>
                    <w:b/>
                    <w:bCs/>
                    <w:color w:val="000000"/>
                    <w:sz w:val="32"/>
                    <w:szCs w:val="32"/>
                    <w:lang w:val="en-US"/>
                  </w:rPr>
                </w:rPrChange>
              </w:rPr>
              <w:t>.</w:t>
            </w:r>
            <w:r w:rsidRPr="0079203F">
              <w:rPr>
                <w:noProof/>
                <w:lang w:val="es-ES"/>
                <w:rPrChange w:id="1356" w:author="Rodrigo García" w:date="2017-09-29T10:04:00Z">
                  <w:rPr>
                    <w:rFonts w:ascii="Monaco" w:hAnsi="Monaco" w:cs="Monaco"/>
                    <w:color w:val="000000"/>
                    <w:sz w:val="32"/>
                    <w:szCs w:val="32"/>
                    <w:lang w:val="en-US"/>
                  </w:rPr>
                </w:rPrChange>
              </w:rPr>
              <w:t>stringify</w:t>
            </w:r>
            <w:r w:rsidRPr="0079203F">
              <w:rPr>
                <w:b/>
                <w:bCs/>
                <w:noProof/>
                <w:lang w:val="es-ES"/>
                <w:rPrChange w:id="1357" w:author="Rodrigo García" w:date="2017-09-29T10:04:00Z">
                  <w:rPr>
                    <w:rFonts w:ascii="Monaco" w:hAnsi="Monaco" w:cs="Monaco"/>
                    <w:b/>
                    <w:bCs/>
                    <w:color w:val="000000"/>
                    <w:sz w:val="32"/>
                    <w:szCs w:val="32"/>
                    <w:lang w:val="en-US"/>
                  </w:rPr>
                </w:rPrChange>
              </w:rPr>
              <w:t>(</w:t>
            </w:r>
            <w:r w:rsidRPr="0079203F">
              <w:rPr>
                <w:noProof/>
                <w:lang w:val="es-ES"/>
                <w:rPrChange w:id="1358" w:author="Rodrigo García" w:date="2017-09-29T10:04:00Z">
                  <w:rPr>
                    <w:rFonts w:ascii="Monaco" w:hAnsi="Monaco" w:cs="Monaco"/>
                    <w:color w:val="000000"/>
                    <w:sz w:val="32"/>
                    <w:szCs w:val="32"/>
                    <w:lang w:val="en-US"/>
                  </w:rPr>
                </w:rPrChange>
              </w:rPr>
              <w:t>datos5</w:t>
            </w:r>
            <w:r w:rsidRPr="0079203F">
              <w:rPr>
                <w:b/>
                <w:bCs/>
                <w:noProof/>
                <w:lang w:val="es-ES"/>
                <w:rPrChange w:id="1359"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360" w:author="Rodrigo García" w:date="2017-09-29T10:04:00Z">
                  <w:rPr>
                    <w:rFonts w:ascii="Monaco" w:eastAsiaTheme="majorEastAsia" w:hAnsi="Monaco" w:cs="Monaco"/>
                    <w:color w:val="243F60" w:themeColor="accent1" w:themeShade="7F"/>
                    <w:sz w:val="32"/>
                    <w:szCs w:val="32"/>
                    <w:lang w:val="en-US"/>
                  </w:rPr>
                </w:rPrChange>
              </w:rPr>
              <w:pPrChange w:id="1361"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62" w:author="Rodrigo García" w:date="2017-09-29T10:04:00Z">
                  <w:rPr>
                    <w:rFonts w:ascii="Monaco" w:hAnsi="Monaco" w:cs="Monaco"/>
                    <w:sz w:val="32"/>
                    <w:szCs w:val="32"/>
                    <w:lang w:val="en-US"/>
                  </w:rPr>
                </w:rPrChange>
              </w:rPr>
              <w:t xml:space="preserve">    console</w:t>
            </w:r>
            <w:r w:rsidRPr="0079203F">
              <w:rPr>
                <w:b/>
                <w:bCs/>
                <w:noProof/>
                <w:lang w:val="es-ES"/>
                <w:rPrChange w:id="1363" w:author="Rodrigo García" w:date="2017-09-29T10:04:00Z">
                  <w:rPr>
                    <w:rFonts w:ascii="Monaco" w:hAnsi="Monaco" w:cs="Monaco"/>
                    <w:b/>
                    <w:bCs/>
                    <w:color w:val="000000"/>
                    <w:sz w:val="32"/>
                    <w:szCs w:val="32"/>
                    <w:lang w:val="en-US"/>
                  </w:rPr>
                </w:rPrChange>
              </w:rPr>
              <w:t>.</w:t>
            </w:r>
            <w:r w:rsidRPr="0079203F">
              <w:rPr>
                <w:noProof/>
                <w:lang w:val="es-ES"/>
                <w:rPrChange w:id="1364" w:author="Rodrigo García" w:date="2017-09-29T10:04:00Z">
                  <w:rPr>
                    <w:rFonts w:ascii="Monaco" w:hAnsi="Monaco" w:cs="Monaco"/>
                    <w:color w:val="000000"/>
                    <w:sz w:val="32"/>
                    <w:szCs w:val="32"/>
                    <w:lang w:val="en-US"/>
                  </w:rPr>
                </w:rPrChange>
              </w:rPr>
              <w:t>log</w:t>
            </w:r>
            <w:r w:rsidRPr="0079203F">
              <w:rPr>
                <w:b/>
                <w:bCs/>
                <w:noProof/>
                <w:lang w:val="es-ES"/>
                <w:rPrChange w:id="1365" w:author="Rodrigo García" w:date="2017-09-29T10:04:00Z">
                  <w:rPr>
                    <w:rFonts w:ascii="Monaco" w:hAnsi="Monaco" w:cs="Monaco"/>
                    <w:b/>
                    <w:bCs/>
                    <w:color w:val="000000"/>
                    <w:sz w:val="32"/>
                    <w:szCs w:val="32"/>
                    <w:lang w:val="en-US"/>
                  </w:rPr>
                </w:rPrChange>
              </w:rPr>
              <w:t>(</w:t>
            </w:r>
            <w:r w:rsidRPr="0079203F">
              <w:rPr>
                <w:noProof/>
                <w:color w:val="4E9A06"/>
                <w:lang w:val="es-ES"/>
                <w:rPrChange w:id="1366"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367"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368" w:author="Borja Gonzalez" w:date="2017-09-28T17:52:00Z">
                  <w:rPr>
                    <w:rFonts w:ascii="Monaco" w:eastAsiaTheme="majorEastAsia" w:hAnsi="Monaco" w:cs="Monaco"/>
                    <w:color w:val="243F60" w:themeColor="accent1" w:themeShade="7F"/>
                    <w:sz w:val="32"/>
                    <w:szCs w:val="32"/>
                    <w:lang w:val="en-US"/>
                  </w:rPr>
                </w:rPrChange>
              </w:rPr>
              <w:pPrChange w:id="1369"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70" w:author="Rodrigo García" w:date="2017-09-29T10:04:00Z">
                  <w:rPr>
                    <w:rFonts w:ascii="Monaco" w:hAnsi="Monaco" w:cs="Monaco"/>
                    <w:sz w:val="32"/>
                    <w:szCs w:val="32"/>
                    <w:lang w:val="en-US"/>
                  </w:rPr>
                </w:rPrChange>
              </w:rPr>
              <w:t xml:space="preserve">    </w:t>
            </w:r>
            <w:r w:rsidRPr="0050601B">
              <w:rPr>
                <w:noProof/>
                <w:lang w:val="en-US"/>
                <w:rPrChange w:id="1371" w:author="Borja Gonzalez" w:date="2017-09-28T17:52:00Z">
                  <w:rPr>
                    <w:rFonts w:ascii="Monaco" w:hAnsi="Monaco" w:cs="Monaco"/>
                    <w:color w:val="000000"/>
                    <w:sz w:val="32"/>
                    <w:szCs w:val="32"/>
                    <w:lang w:val="en-US"/>
                  </w:rPr>
                </w:rPrChange>
              </w:rPr>
              <w:t>socket</w:t>
            </w:r>
            <w:r w:rsidRPr="0050601B">
              <w:rPr>
                <w:b/>
                <w:bCs/>
                <w:noProof/>
                <w:lang w:val="en-US"/>
                <w:rPrChange w:id="1372" w:author="Borja Gonzalez" w:date="2017-09-28T17:52:00Z">
                  <w:rPr>
                    <w:rFonts w:ascii="Monaco" w:hAnsi="Monaco" w:cs="Monaco"/>
                    <w:b/>
                    <w:bCs/>
                    <w:color w:val="000000"/>
                    <w:sz w:val="32"/>
                    <w:szCs w:val="32"/>
                    <w:lang w:val="en-US"/>
                  </w:rPr>
                </w:rPrChange>
              </w:rPr>
              <w:t>.</w:t>
            </w:r>
            <w:r w:rsidRPr="0050601B">
              <w:rPr>
                <w:noProof/>
                <w:lang w:val="en-US"/>
                <w:rPrChange w:id="1373" w:author="Borja Gonzalez" w:date="2017-09-28T17:52:00Z">
                  <w:rPr>
                    <w:rFonts w:ascii="Monaco" w:hAnsi="Monaco" w:cs="Monaco"/>
                    <w:color w:val="000000"/>
                    <w:sz w:val="32"/>
                    <w:szCs w:val="32"/>
                    <w:lang w:val="en-US"/>
                  </w:rPr>
                </w:rPrChange>
              </w:rPr>
              <w:t>on</w:t>
            </w:r>
            <w:r w:rsidRPr="0050601B">
              <w:rPr>
                <w:b/>
                <w:bCs/>
                <w:noProof/>
                <w:lang w:val="en-US"/>
                <w:rPrChange w:id="1374" w:author="Borja Gonzalez" w:date="2017-09-28T17:52:00Z">
                  <w:rPr>
                    <w:rFonts w:ascii="Monaco" w:hAnsi="Monaco" w:cs="Monaco"/>
                    <w:b/>
                    <w:bCs/>
                    <w:color w:val="000000"/>
                    <w:sz w:val="32"/>
                    <w:szCs w:val="32"/>
                    <w:lang w:val="en-US"/>
                  </w:rPr>
                </w:rPrChange>
              </w:rPr>
              <w:t>(</w:t>
            </w:r>
            <w:r w:rsidRPr="0050601B">
              <w:rPr>
                <w:noProof/>
                <w:color w:val="4E9A06"/>
                <w:lang w:val="en-US"/>
                <w:rPrChange w:id="1375" w:author="Borja Gonzalez" w:date="2017-09-28T17:52:00Z">
                  <w:rPr>
                    <w:rFonts w:ascii="Monaco" w:hAnsi="Monaco" w:cs="Monaco"/>
                    <w:color w:val="4E9A06"/>
                    <w:sz w:val="32"/>
                    <w:szCs w:val="32"/>
                    <w:lang w:val="en-US"/>
                  </w:rPr>
                </w:rPrChange>
              </w:rPr>
              <w:t>"pacientes"</w:t>
            </w:r>
            <w:r w:rsidRPr="0050601B">
              <w:rPr>
                <w:b/>
                <w:bCs/>
                <w:noProof/>
                <w:lang w:val="en-US"/>
                <w:rPrChange w:id="1376" w:author="Borja Gonzalez" w:date="2017-09-28T17:52:00Z">
                  <w:rPr>
                    <w:rFonts w:ascii="Monaco" w:hAnsi="Monaco" w:cs="Monaco"/>
                    <w:b/>
                    <w:bCs/>
                    <w:color w:val="000000"/>
                    <w:sz w:val="32"/>
                    <w:szCs w:val="32"/>
                    <w:lang w:val="en-US"/>
                  </w:rPr>
                </w:rPrChange>
              </w:rPr>
              <w:t>,</w:t>
            </w:r>
            <w:r w:rsidRPr="0050601B">
              <w:rPr>
                <w:noProof/>
                <w:lang w:val="en-US"/>
                <w:rPrChange w:id="1377" w:author="Borja Gonzalez" w:date="2017-09-28T17:52:00Z">
                  <w:rPr>
                    <w:rFonts w:ascii="Monaco" w:hAnsi="Monaco" w:cs="Monaco"/>
                    <w:sz w:val="32"/>
                    <w:szCs w:val="32"/>
                    <w:lang w:val="en-US"/>
                  </w:rPr>
                </w:rPrChange>
              </w:rPr>
              <w:t xml:space="preserve"> </w:t>
            </w:r>
            <w:r w:rsidRPr="0050601B">
              <w:rPr>
                <w:b/>
                <w:bCs/>
                <w:noProof/>
                <w:color w:val="204A87"/>
                <w:lang w:val="en-US"/>
                <w:rPrChange w:id="1378" w:author="Borja Gonzalez" w:date="2017-09-28T17:52:00Z">
                  <w:rPr>
                    <w:rFonts w:ascii="Monaco" w:hAnsi="Monaco" w:cs="Monaco"/>
                    <w:b/>
                    <w:bCs/>
                    <w:color w:val="204A87"/>
                    <w:sz w:val="32"/>
                    <w:szCs w:val="32"/>
                    <w:lang w:val="en-US"/>
                  </w:rPr>
                </w:rPrChange>
              </w:rPr>
              <w:t>function</w:t>
            </w:r>
            <w:r w:rsidRPr="0050601B">
              <w:rPr>
                <w:noProof/>
                <w:lang w:val="en-US"/>
                <w:rPrChange w:id="1379" w:author="Borja Gonzalez" w:date="2017-09-28T17:52:00Z">
                  <w:rPr>
                    <w:rFonts w:ascii="Monaco" w:hAnsi="Monaco" w:cs="Monaco"/>
                    <w:sz w:val="32"/>
                    <w:szCs w:val="32"/>
                    <w:lang w:val="en-US"/>
                  </w:rPr>
                </w:rPrChange>
              </w:rPr>
              <w:t xml:space="preserve"> </w:t>
            </w:r>
            <w:r w:rsidRPr="0050601B">
              <w:rPr>
                <w:b/>
                <w:bCs/>
                <w:noProof/>
                <w:lang w:val="en-US"/>
                <w:rPrChange w:id="1380" w:author="Borja Gonzalez" w:date="2017-09-28T17:52:00Z">
                  <w:rPr>
                    <w:rFonts w:ascii="Monaco" w:hAnsi="Monaco" w:cs="Monaco"/>
                    <w:b/>
                    <w:bCs/>
                    <w:color w:val="000000"/>
                    <w:sz w:val="32"/>
                    <w:szCs w:val="32"/>
                    <w:lang w:val="en-US"/>
                  </w:rPr>
                </w:rPrChange>
              </w:rPr>
              <w:t>(</w:t>
            </w:r>
            <w:r w:rsidRPr="0050601B">
              <w:rPr>
                <w:noProof/>
                <w:lang w:val="en-US"/>
                <w:rPrChange w:id="1381" w:author="Borja Gonzalez" w:date="2017-09-28T17:52:00Z">
                  <w:rPr>
                    <w:rFonts w:ascii="Monaco" w:hAnsi="Monaco" w:cs="Monaco"/>
                    <w:color w:val="000000"/>
                    <w:sz w:val="32"/>
                    <w:szCs w:val="32"/>
                    <w:lang w:val="en-US"/>
                  </w:rPr>
                </w:rPrChange>
              </w:rPr>
              <w:t>data</w:t>
            </w:r>
            <w:r w:rsidRPr="0050601B">
              <w:rPr>
                <w:b/>
                <w:bCs/>
                <w:noProof/>
                <w:lang w:val="en-US"/>
                <w:rPrChange w:id="1382" w:author="Borja Gonzalez" w:date="2017-09-28T17:52:00Z">
                  <w:rPr>
                    <w:rFonts w:ascii="Monaco" w:hAnsi="Monaco" w:cs="Monaco"/>
                    <w:b/>
                    <w:bCs/>
                    <w:color w:val="000000"/>
                    <w:sz w:val="32"/>
                    <w:szCs w:val="32"/>
                    <w:lang w:val="en-US"/>
                  </w:rPr>
                </w:rPrChange>
              </w:rPr>
              <w:t>)</w:t>
            </w:r>
            <w:r w:rsidRPr="0050601B">
              <w:rPr>
                <w:noProof/>
                <w:lang w:val="en-US"/>
                <w:rPrChange w:id="1383" w:author="Borja Gonzalez" w:date="2017-09-28T17:52:00Z">
                  <w:rPr>
                    <w:rFonts w:ascii="Monaco" w:hAnsi="Monaco" w:cs="Monaco"/>
                    <w:sz w:val="32"/>
                    <w:szCs w:val="32"/>
                    <w:lang w:val="en-US"/>
                  </w:rPr>
                </w:rPrChange>
              </w:rPr>
              <w:t xml:space="preserve"> </w:t>
            </w:r>
            <w:r w:rsidRPr="0050601B">
              <w:rPr>
                <w:b/>
                <w:bCs/>
                <w:noProof/>
                <w:lang w:val="en-US"/>
                <w:rPrChange w:id="1384"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385" w:author="Rodrigo García" w:date="2017-09-29T10:04:00Z">
                  <w:rPr>
                    <w:rFonts w:ascii="Monaco" w:eastAsiaTheme="majorEastAsia" w:hAnsi="Monaco" w:cs="Monaco"/>
                    <w:color w:val="243F60" w:themeColor="accent1" w:themeShade="7F"/>
                    <w:sz w:val="32"/>
                    <w:szCs w:val="32"/>
                    <w:lang w:val="en-US"/>
                  </w:rPr>
                </w:rPrChange>
              </w:rPr>
              <w:pPrChange w:id="138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387" w:author="Borja Gonzalez" w:date="2017-09-28T17:52:00Z">
                  <w:rPr>
                    <w:rFonts w:ascii="Monaco" w:hAnsi="Monaco" w:cs="Monaco"/>
                    <w:sz w:val="32"/>
                    <w:szCs w:val="32"/>
                    <w:lang w:val="en-US"/>
                  </w:rPr>
                </w:rPrChange>
              </w:rPr>
              <w:t xml:space="preserve">        </w:t>
            </w:r>
            <w:r w:rsidRPr="0079203F">
              <w:rPr>
                <w:noProof/>
                <w:lang w:val="es-ES"/>
                <w:rPrChange w:id="1388" w:author="Rodrigo García" w:date="2017-09-29T10:04:00Z">
                  <w:rPr>
                    <w:rFonts w:ascii="Monaco" w:hAnsi="Monaco" w:cs="Monaco"/>
                    <w:color w:val="000000"/>
                    <w:sz w:val="32"/>
                    <w:szCs w:val="32"/>
                    <w:lang w:val="en-US"/>
                  </w:rPr>
                </w:rPrChange>
              </w:rPr>
              <w:t>console</w:t>
            </w:r>
            <w:r w:rsidRPr="0079203F">
              <w:rPr>
                <w:b/>
                <w:bCs/>
                <w:noProof/>
                <w:lang w:val="es-ES"/>
                <w:rPrChange w:id="1389" w:author="Rodrigo García" w:date="2017-09-29T10:04:00Z">
                  <w:rPr>
                    <w:rFonts w:ascii="Monaco" w:hAnsi="Monaco" w:cs="Monaco"/>
                    <w:b/>
                    <w:bCs/>
                    <w:color w:val="000000"/>
                    <w:sz w:val="32"/>
                    <w:szCs w:val="32"/>
                    <w:lang w:val="en-US"/>
                  </w:rPr>
                </w:rPrChange>
              </w:rPr>
              <w:t>.</w:t>
            </w:r>
            <w:r w:rsidRPr="0079203F">
              <w:rPr>
                <w:noProof/>
                <w:lang w:val="es-ES"/>
                <w:rPrChange w:id="1390" w:author="Rodrigo García" w:date="2017-09-29T10:04:00Z">
                  <w:rPr>
                    <w:rFonts w:ascii="Monaco" w:hAnsi="Monaco" w:cs="Monaco"/>
                    <w:color w:val="000000"/>
                    <w:sz w:val="32"/>
                    <w:szCs w:val="32"/>
                    <w:lang w:val="en-US"/>
                  </w:rPr>
                </w:rPrChange>
              </w:rPr>
              <w:t>log</w:t>
            </w:r>
            <w:r w:rsidRPr="0079203F">
              <w:rPr>
                <w:b/>
                <w:bCs/>
                <w:noProof/>
                <w:lang w:val="es-ES"/>
                <w:rPrChange w:id="1391" w:author="Rodrigo García" w:date="2017-09-29T10:04:00Z">
                  <w:rPr>
                    <w:rFonts w:ascii="Monaco" w:hAnsi="Monaco" w:cs="Monaco"/>
                    <w:b/>
                    <w:bCs/>
                    <w:color w:val="000000"/>
                    <w:sz w:val="32"/>
                    <w:szCs w:val="32"/>
                    <w:lang w:val="en-US"/>
                  </w:rPr>
                </w:rPrChange>
              </w:rPr>
              <w:t>(</w:t>
            </w:r>
            <w:r w:rsidRPr="0079203F">
              <w:rPr>
                <w:noProof/>
                <w:color w:val="4E9A06"/>
                <w:lang w:val="es-ES"/>
                <w:rPrChange w:id="1392"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393"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394" w:author="Borja Gonzalez" w:date="2017-09-28T17:52:00Z">
                  <w:rPr>
                    <w:rFonts w:ascii="Monaco" w:eastAsiaTheme="majorEastAsia" w:hAnsi="Monaco" w:cs="Monaco"/>
                    <w:color w:val="243F60" w:themeColor="accent1" w:themeShade="7F"/>
                    <w:sz w:val="32"/>
                    <w:szCs w:val="32"/>
                    <w:lang w:val="en-US"/>
                  </w:rPr>
                </w:rPrChange>
              </w:rPr>
              <w:pPrChange w:id="139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396" w:author="Rodrigo García" w:date="2017-09-29T10:04:00Z">
                  <w:rPr>
                    <w:rFonts w:ascii="Monaco" w:hAnsi="Monaco" w:cs="Monaco"/>
                    <w:sz w:val="32"/>
                    <w:szCs w:val="32"/>
                    <w:lang w:val="en-US"/>
                  </w:rPr>
                </w:rPrChange>
              </w:rPr>
              <w:t xml:space="preserve">        </w:t>
            </w:r>
            <w:r w:rsidRPr="0050601B">
              <w:rPr>
                <w:noProof/>
                <w:lang w:val="en-US"/>
                <w:rPrChange w:id="1397" w:author="Borja Gonzalez" w:date="2017-09-28T17:52:00Z">
                  <w:rPr>
                    <w:rFonts w:ascii="Monaco" w:hAnsi="Monaco" w:cs="Monaco"/>
                    <w:color w:val="000000"/>
                    <w:sz w:val="32"/>
                    <w:szCs w:val="32"/>
                    <w:lang w:val="en-US"/>
                  </w:rPr>
                </w:rPrChange>
              </w:rPr>
              <w:t>callback</w:t>
            </w:r>
            <w:r w:rsidRPr="0050601B">
              <w:rPr>
                <w:b/>
                <w:bCs/>
                <w:noProof/>
                <w:lang w:val="en-US"/>
                <w:rPrChange w:id="1398" w:author="Borja Gonzalez" w:date="2017-09-28T17:52:00Z">
                  <w:rPr>
                    <w:rFonts w:ascii="Monaco" w:hAnsi="Monaco" w:cs="Monaco"/>
                    <w:b/>
                    <w:bCs/>
                    <w:color w:val="000000"/>
                    <w:sz w:val="32"/>
                    <w:szCs w:val="32"/>
                    <w:lang w:val="en-US"/>
                  </w:rPr>
                </w:rPrChange>
              </w:rPr>
              <w:t>(</w:t>
            </w:r>
            <w:r w:rsidRPr="0050601B">
              <w:rPr>
                <w:noProof/>
                <w:lang w:val="en-US"/>
                <w:rPrChange w:id="1399" w:author="Borja Gonzalez" w:date="2017-09-28T17:52:00Z">
                  <w:rPr>
                    <w:rFonts w:ascii="Monaco" w:hAnsi="Monaco" w:cs="Monaco"/>
                    <w:color w:val="000000"/>
                    <w:sz w:val="32"/>
                    <w:szCs w:val="32"/>
                    <w:lang w:val="en-US"/>
                  </w:rPr>
                </w:rPrChange>
              </w:rPr>
              <w:t>data</w:t>
            </w:r>
            <w:r w:rsidRPr="0050601B">
              <w:rPr>
                <w:b/>
                <w:bCs/>
                <w:noProof/>
                <w:lang w:val="en-US"/>
                <w:rPrChange w:id="1400"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401" w:author="Borja Gonzalez" w:date="2017-09-28T17:52:00Z">
                  <w:rPr>
                    <w:rFonts w:ascii="Monaco" w:eastAsiaTheme="majorEastAsia" w:hAnsi="Monaco" w:cs="Monaco"/>
                    <w:color w:val="243F60" w:themeColor="accent1" w:themeShade="7F"/>
                    <w:sz w:val="32"/>
                    <w:szCs w:val="32"/>
                    <w:lang w:val="en-US"/>
                  </w:rPr>
                </w:rPrChange>
              </w:rPr>
              <w:pPrChange w:id="1402" w:author="GONZALEZ DIAZ, BORJA" w:date="2017-09-29T19:29:00Z">
                <w:pPr>
                  <w:keepNext/>
                  <w:keepLines/>
                  <w:widowControl w:val="0"/>
                  <w:autoSpaceDE w:val="0"/>
                  <w:autoSpaceDN w:val="0"/>
                  <w:adjustRightInd w:val="0"/>
                  <w:spacing w:before="200"/>
                  <w:outlineLvl w:val="4"/>
                </w:pPr>
              </w:pPrChange>
            </w:pPr>
            <w:r w:rsidRPr="0050601B">
              <w:rPr>
                <w:noProof/>
                <w:lang w:val="en-US"/>
                <w:rPrChange w:id="1403" w:author="Borja Gonzalez" w:date="2017-09-28T17:52:00Z">
                  <w:rPr>
                    <w:rFonts w:ascii="Monaco" w:hAnsi="Monaco" w:cs="Monaco"/>
                    <w:sz w:val="32"/>
                    <w:szCs w:val="32"/>
                    <w:lang w:val="en-US"/>
                  </w:rPr>
                </w:rPrChange>
              </w:rPr>
              <w:t xml:space="preserve">    </w:t>
            </w:r>
            <w:r w:rsidRPr="0050601B">
              <w:rPr>
                <w:b/>
                <w:bCs/>
                <w:noProof/>
                <w:lang w:val="en-US"/>
                <w:rPrChange w:id="1404"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405" w:author="Borja Gonzalez" w:date="2017-09-28T17:52:00Z">
                  <w:rPr>
                    <w:rFonts w:ascii="Monaco" w:hAnsi="Monaco" w:cs="Monaco"/>
                    <w:sz w:val="32"/>
                    <w:szCs w:val="32"/>
                    <w:lang w:val="en-US"/>
                  </w:rPr>
                </w:rPrChange>
              </w:rPr>
              <w:pPrChange w:id="1406"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407"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w:t>
      </w:r>
      <w:proofErr w:type="gramStart"/>
      <w:r>
        <w:t>socket.on</w:t>
      </w:r>
      <w:proofErr w:type="gramEnd"/>
      <w:r>
        <w:t xml:space="preserve">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408" w:author="Borja Gonzalez" w:date="2017-09-28T17:52:00Z">
                  <w:rPr>
                    <w:rFonts w:ascii="Monaco" w:eastAsiaTheme="majorEastAsia" w:hAnsi="Monaco" w:cs="Monaco"/>
                    <w:color w:val="243F60" w:themeColor="accent1" w:themeShade="7F"/>
                    <w:sz w:val="32"/>
                    <w:szCs w:val="32"/>
                    <w:lang w:val="en-US"/>
                  </w:rPr>
                </w:rPrChange>
              </w:rPr>
              <w:pPrChange w:id="1409"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10" w:author="Borja Gonzalez" w:date="2017-09-28T17:52:00Z">
                  <w:rPr>
                    <w:rFonts w:ascii="Monaco" w:hAnsi="Monaco" w:cs="Monaco"/>
                    <w:color w:val="000000"/>
                    <w:sz w:val="32"/>
                    <w:szCs w:val="32"/>
                    <w:lang w:val="en-US"/>
                  </w:rPr>
                </w:rPrChange>
              </w:rPr>
              <w:t>socket</w:t>
            </w:r>
            <w:r w:rsidRPr="0050601B">
              <w:rPr>
                <w:b/>
                <w:bCs/>
                <w:noProof/>
                <w:lang w:val="en-US"/>
                <w:rPrChange w:id="1411" w:author="Borja Gonzalez" w:date="2017-09-28T17:52:00Z">
                  <w:rPr>
                    <w:rFonts w:ascii="Monaco" w:hAnsi="Monaco" w:cs="Monaco"/>
                    <w:b/>
                    <w:bCs/>
                    <w:color w:val="000000"/>
                    <w:sz w:val="32"/>
                    <w:szCs w:val="32"/>
                    <w:lang w:val="en-US"/>
                  </w:rPr>
                </w:rPrChange>
              </w:rPr>
              <w:t>.</w:t>
            </w:r>
            <w:r w:rsidRPr="0050601B">
              <w:rPr>
                <w:noProof/>
                <w:lang w:val="en-US"/>
                <w:rPrChange w:id="1412" w:author="Borja Gonzalez" w:date="2017-09-28T17:52:00Z">
                  <w:rPr>
                    <w:rFonts w:ascii="Monaco" w:hAnsi="Monaco" w:cs="Monaco"/>
                    <w:color w:val="000000"/>
                    <w:sz w:val="32"/>
                    <w:szCs w:val="32"/>
                    <w:lang w:val="en-US"/>
                  </w:rPr>
                </w:rPrChange>
              </w:rPr>
              <w:t>on</w:t>
            </w:r>
            <w:r w:rsidRPr="0050601B">
              <w:rPr>
                <w:b/>
                <w:bCs/>
                <w:noProof/>
                <w:lang w:val="en-US"/>
                <w:rPrChange w:id="1413" w:author="Borja Gonzalez" w:date="2017-09-28T17:52:00Z">
                  <w:rPr>
                    <w:rFonts w:ascii="Monaco" w:hAnsi="Monaco" w:cs="Monaco"/>
                    <w:b/>
                    <w:bCs/>
                    <w:color w:val="000000"/>
                    <w:sz w:val="32"/>
                    <w:szCs w:val="32"/>
                    <w:lang w:val="en-US"/>
                  </w:rPr>
                </w:rPrChange>
              </w:rPr>
              <w:t>(</w:t>
            </w:r>
            <w:r w:rsidRPr="0050601B">
              <w:rPr>
                <w:noProof/>
                <w:color w:val="4E9A06"/>
                <w:lang w:val="en-US"/>
                <w:rPrChange w:id="1414" w:author="Borja Gonzalez" w:date="2017-09-28T17:52:00Z">
                  <w:rPr>
                    <w:rFonts w:ascii="Monaco" w:hAnsi="Monaco" w:cs="Monaco"/>
                    <w:color w:val="4E9A06"/>
                    <w:sz w:val="32"/>
                    <w:szCs w:val="32"/>
                    <w:lang w:val="en-US"/>
                  </w:rPr>
                </w:rPrChange>
              </w:rPr>
              <w:t>"message"</w:t>
            </w:r>
            <w:r w:rsidRPr="0050601B">
              <w:rPr>
                <w:b/>
                <w:bCs/>
                <w:noProof/>
                <w:lang w:val="en-US"/>
                <w:rPrChange w:id="1415" w:author="Borja Gonzalez" w:date="2017-09-28T17:52:00Z">
                  <w:rPr>
                    <w:rFonts w:ascii="Monaco" w:hAnsi="Monaco" w:cs="Monaco"/>
                    <w:b/>
                    <w:bCs/>
                    <w:color w:val="000000"/>
                    <w:sz w:val="32"/>
                    <w:szCs w:val="32"/>
                    <w:lang w:val="en-US"/>
                  </w:rPr>
                </w:rPrChange>
              </w:rPr>
              <w:t>,</w:t>
            </w:r>
            <w:r w:rsidRPr="0050601B">
              <w:rPr>
                <w:b/>
                <w:bCs/>
                <w:noProof/>
                <w:color w:val="204A87"/>
                <w:lang w:val="en-US"/>
                <w:rPrChange w:id="1416" w:author="Borja Gonzalez" w:date="2017-09-28T17:52:00Z">
                  <w:rPr>
                    <w:rFonts w:ascii="Monaco" w:hAnsi="Monaco" w:cs="Monaco"/>
                    <w:b/>
                    <w:bCs/>
                    <w:color w:val="204A87"/>
                    <w:sz w:val="32"/>
                    <w:szCs w:val="32"/>
                    <w:lang w:val="en-US"/>
                  </w:rPr>
                </w:rPrChange>
              </w:rPr>
              <w:t>function</w:t>
            </w:r>
            <w:r w:rsidRPr="0050601B">
              <w:rPr>
                <w:b/>
                <w:bCs/>
                <w:noProof/>
                <w:lang w:val="en-US"/>
                <w:rPrChange w:id="1417" w:author="Borja Gonzalez" w:date="2017-09-28T17:52:00Z">
                  <w:rPr>
                    <w:rFonts w:ascii="Monaco" w:hAnsi="Monaco" w:cs="Monaco"/>
                    <w:b/>
                    <w:bCs/>
                    <w:color w:val="000000"/>
                    <w:sz w:val="32"/>
                    <w:szCs w:val="32"/>
                    <w:lang w:val="en-US"/>
                  </w:rPr>
                </w:rPrChange>
              </w:rPr>
              <w:t>(</w:t>
            </w:r>
            <w:r w:rsidRPr="0050601B">
              <w:rPr>
                <w:noProof/>
                <w:lang w:val="en-US"/>
                <w:rPrChange w:id="1418" w:author="Borja Gonzalez" w:date="2017-09-28T17:52:00Z">
                  <w:rPr>
                    <w:rFonts w:ascii="Monaco" w:hAnsi="Monaco" w:cs="Monaco"/>
                    <w:color w:val="000000"/>
                    <w:sz w:val="32"/>
                    <w:szCs w:val="32"/>
                    <w:lang w:val="en-US"/>
                  </w:rPr>
                </w:rPrChange>
              </w:rPr>
              <w:t>info</w:t>
            </w:r>
            <w:r w:rsidRPr="0050601B">
              <w:rPr>
                <w:b/>
                <w:bCs/>
                <w:noProof/>
                <w:lang w:val="en-US"/>
                <w:rPrChange w:id="1419"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420" w:author="Rodrigo García" w:date="2017-09-29T10:04:00Z">
                  <w:rPr>
                    <w:rFonts w:ascii="Monaco" w:eastAsiaTheme="majorEastAsia" w:hAnsi="Monaco" w:cs="Monaco"/>
                    <w:color w:val="243F60" w:themeColor="accent1" w:themeShade="7F"/>
                    <w:sz w:val="32"/>
                    <w:szCs w:val="32"/>
                    <w:lang w:val="en-US"/>
                  </w:rPr>
                </w:rPrChange>
              </w:rPr>
              <w:pPrChange w:id="142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22" w:author="Borja Gonzalez" w:date="2017-09-28T17:52:00Z">
                  <w:rPr>
                    <w:rFonts w:ascii="Monaco" w:hAnsi="Monaco" w:cs="Monaco"/>
                    <w:sz w:val="32"/>
                    <w:szCs w:val="32"/>
                    <w:lang w:val="en-US"/>
                  </w:rPr>
                </w:rPrChange>
              </w:rPr>
              <w:t xml:space="preserve">    </w:t>
            </w:r>
            <w:r w:rsidRPr="0079203F">
              <w:rPr>
                <w:noProof/>
                <w:lang w:val="es-ES"/>
                <w:rPrChange w:id="1423"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424" w:author="Rodrigo García" w:date="2017-09-29T10:04:00Z">
                  <w:rPr>
                    <w:rFonts w:ascii="Monaco" w:hAnsi="Monaco" w:cs="Monaco"/>
                    <w:b/>
                    <w:bCs/>
                    <w:color w:val="CE5C00"/>
                    <w:sz w:val="32"/>
                    <w:szCs w:val="32"/>
                    <w:lang w:val="en-US"/>
                  </w:rPr>
                </w:rPrChange>
              </w:rPr>
              <w:t>=</w:t>
            </w:r>
            <w:r w:rsidRPr="0079203F">
              <w:rPr>
                <w:noProof/>
                <w:lang w:val="es-ES"/>
                <w:rPrChange w:id="1425" w:author="Rodrigo García" w:date="2017-09-29T10:04:00Z">
                  <w:rPr>
                    <w:rFonts w:ascii="Monaco" w:hAnsi="Monaco" w:cs="Monaco"/>
                    <w:sz w:val="32"/>
                    <w:szCs w:val="32"/>
                    <w:lang w:val="en-US"/>
                  </w:rPr>
                </w:rPrChange>
              </w:rPr>
              <w:t xml:space="preserve"> JSON</w:t>
            </w:r>
            <w:r w:rsidRPr="0079203F">
              <w:rPr>
                <w:b/>
                <w:bCs/>
                <w:noProof/>
                <w:lang w:val="es-ES"/>
                <w:rPrChange w:id="1426" w:author="Rodrigo García" w:date="2017-09-29T10:04:00Z">
                  <w:rPr>
                    <w:rFonts w:ascii="Monaco" w:hAnsi="Monaco" w:cs="Monaco"/>
                    <w:b/>
                    <w:bCs/>
                    <w:color w:val="000000"/>
                    <w:sz w:val="32"/>
                    <w:szCs w:val="32"/>
                    <w:lang w:val="en-US"/>
                  </w:rPr>
                </w:rPrChange>
              </w:rPr>
              <w:t>.</w:t>
            </w:r>
            <w:r w:rsidRPr="0079203F">
              <w:rPr>
                <w:noProof/>
                <w:lang w:val="es-ES"/>
                <w:rPrChange w:id="1427" w:author="Rodrigo García" w:date="2017-09-29T10:04:00Z">
                  <w:rPr>
                    <w:rFonts w:ascii="Monaco" w:hAnsi="Monaco" w:cs="Monaco"/>
                    <w:color w:val="000000"/>
                    <w:sz w:val="32"/>
                    <w:szCs w:val="32"/>
                    <w:lang w:val="en-US"/>
                  </w:rPr>
                </w:rPrChange>
              </w:rPr>
              <w:t>parse</w:t>
            </w:r>
            <w:r w:rsidRPr="0079203F">
              <w:rPr>
                <w:b/>
                <w:bCs/>
                <w:noProof/>
                <w:lang w:val="es-ES"/>
                <w:rPrChange w:id="1428" w:author="Rodrigo García" w:date="2017-09-29T10:04:00Z">
                  <w:rPr>
                    <w:rFonts w:ascii="Monaco" w:hAnsi="Monaco" w:cs="Monaco"/>
                    <w:b/>
                    <w:bCs/>
                    <w:color w:val="000000"/>
                    <w:sz w:val="32"/>
                    <w:szCs w:val="32"/>
                    <w:lang w:val="en-US"/>
                  </w:rPr>
                </w:rPrChange>
              </w:rPr>
              <w:t>(</w:t>
            </w:r>
            <w:r w:rsidRPr="0079203F">
              <w:rPr>
                <w:noProof/>
                <w:lang w:val="es-ES"/>
                <w:rPrChange w:id="1429" w:author="Rodrigo García" w:date="2017-09-29T10:04:00Z">
                  <w:rPr>
                    <w:rFonts w:ascii="Monaco" w:hAnsi="Monaco" w:cs="Monaco"/>
                    <w:color w:val="000000"/>
                    <w:sz w:val="32"/>
                    <w:szCs w:val="32"/>
                    <w:lang w:val="en-US"/>
                  </w:rPr>
                </w:rPrChange>
              </w:rPr>
              <w:t>info</w:t>
            </w:r>
            <w:r w:rsidRPr="0079203F">
              <w:rPr>
                <w:b/>
                <w:bCs/>
                <w:noProof/>
                <w:lang w:val="es-ES"/>
                <w:rPrChange w:id="1430"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431" w:author="Rodrigo García" w:date="2017-09-29T10:04:00Z">
                  <w:rPr>
                    <w:rFonts w:ascii="Monaco" w:eastAsiaTheme="majorEastAsia" w:hAnsi="Monaco" w:cs="Monaco"/>
                    <w:color w:val="243F60" w:themeColor="accent1" w:themeShade="7F"/>
                    <w:sz w:val="32"/>
                    <w:szCs w:val="32"/>
                    <w:lang w:val="en-US"/>
                  </w:rPr>
                </w:rPrChange>
              </w:rPr>
              <w:pPrChange w:id="143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433" w:author="Rodrigo García" w:date="2017-09-29T10:04:00Z">
                  <w:rPr>
                    <w:rFonts w:ascii="Monaco" w:hAnsi="Monaco" w:cs="Monaco"/>
                    <w:sz w:val="32"/>
                    <w:szCs w:val="32"/>
                    <w:lang w:val="en-US"/>
                  </w:rPr>
                </w:rPrChange>
              </w:rPr>
              <w:t xml:space="preserve">    console</w:t>
            </w:r>
            <w:r w:rsidRPr="0079203F">
              <w:rPr>
                <w:b/>
                <w:bCs/>
                <w:noProof/>
                <w:lang w:val="es-ES"/>
                <w:rPrChange w:id="1434" w:author="Rodrigo García" w:date="2017-09-29T10:04:00Z">
                  <w:rPr>
                    <w:rFonts w:ascii="Monaco" w:hAnsi="Monaco" w:cs="Monaco"/>
                    <w:b/>
                    <w:bCs/>
                    <w:color w:val="000000"/>
                    <w:sz w:val="32"/>
                    <w:szCs w:val="32"/>
                    <w:lang w:val="en-US"/>
                  </w:rPr>
                </w:rPrChange>
              </w:rPr>
              <w:t>.</w:t>
            </w:r>
            <w:r w:rsidRPr="0079203F">
              <w:rPr>
                <w:noProof/>
                <w:lang w:val="es-ES"/>
                <w:rPrChange w:id="1435" w:author="Rodrigo García" w:date="2017-09-29T10:04:00Z">
                  <w:rPr>
                    <w:rFonts w:ascii="Monaco" w:hAnsi="Monaco" w:cs="Monaco"/>
                    <w:color w:val="000000"/>
                    <w:sz w:val="32"/>
                    <w:szCs w:val="32"/>
                    <w:lang w:val="en-US"/>
                  </w:rPr>
                </w:rPrChange>
              </w:rPr>
              <w:t>log</w:t>
            </w:r>
            <w:r w:rsidRPr="0079203F">
              <w:rPr>
                <w:b/>
                <w:bCs/>
                <w:noProof/>
                <w:lang w:val="es-ES"/>
                <w:rPrChange w:id="1436" w:author="Rodrigo García" w:date="2017-09-29T10:04:00Z">
                  <w:rPr>
                    <w:rFonts w:ascii="Monaco" w:hAnsi="Monaco" w:cs="Monaco"/>
                    <w:b/>
                    <w:bCs/>
                    <w:color w:val="000000"/>
                    <w:sz w:val="32"/>
                    <w:szCs w:val="32"/>
                    <w:lang w:val="en-US"/>
                  </w:rPr>
                </w:rPrChange>
              </w:rPr>
              <w:t>(</w:t>
            </w:r>
            <w:r w:rsidRPr="0079203F">
              <w:rPr>
                <w:noProof/>
                <w:lang w:val="es-ES"/>
                <w:rPrChange w:id="1437" w:author="Rodrigo García" w:date="2017-09-29T10:04:00Z">
                  <w:rPr>
                    <w:rFonts w:ascii="Monaco" w:hAnsi="Monaco" w:cs="Monaco"/>
                    <w:color w:val="000000"/>
                    <w:sz w:val="32"/>
                    <w:szCs w:val="32"/>
                    <w:lang w:val="en-US"/>
                  </w:rPr>
                </w:rPrChange>
              </w:rPr>
              <w:t>timestamp</w:t>
            </w:r>
            <w:r w:rsidRPr="0079203F">
              <w:rPr>
                <w:b/>
                <w:bCs/>
                <w:noProof/>
                <w:lang w:val="es-ES"/>
                <w:rPrChange w:id="1438" w:author="Rodrigo García" w:date="2017-09-29T10:04:00Z">
                  <w:rPr>
                    <w:rFonts w:ascii="Monaco" w:hAnsi="Monaco" w:cs="Monaco"/>
                    <w:b/>
                    <w:bCs/>
                    <w:color w:val="000000"/>
                    <w:sz w:val="32"/>
                    <w:szCs w:val="32"/>
                    <w:lang w:val="en-US"/>
                  </w:rPr>
                </w:rPrChange>
              </w:rPr>
              <w:t>(</w:t>
            </w:r>
            <w:r w:rsidRPr="0079203F">
              <w:rPr>
                <w:noProof/>
                <w:color w:val="4E9A06"/>
                <w:lang w:val="es-ES"/>
                <w:rPrChange w:id="1439" w:author="Rodrigo García" w:date="2017-09-29T10:04:00Z">
                  <w:rPr>
                    <w:rFonts w:ascii="Monaco" w:hAnsi="Monaco" w:cs="Monaco"/>
                    <w:color w:val="4E9A06"/>
                    <w:sz w:val="32"/>
                    <w:szCs w:val="32"/>
                    <w:lang w:val="en-US"/>
                  </w:rPr>
                </w:rPrChange>
              </w:rPr>
              <w:t>'hh:mm:ss:iii'</w:t>
            </w:r>
            <w:r w:rsidRPr="0079203F">
              <w:rPr>
                <w:b/>
                <w:bCs/>
                <w:noProof/>
                <w:lang w:val="es-ES"/>
                <w:rPrChange w:id="1440" w:author="Rodrigo García" w:date="2017-09-29T10:04:00Z">
                  <w:rPr>
                    <w:rFonts w:ascii="Monaco" w:hAnsi="Monaco" w:cs="Monaco"/>
                    <w:b/>
                    <w:bCs/>
                    <w:color w:val="000000"/>
                    <w:sz w:val="32"/>
                    <w:szCs w:val="32"/>
                    <w:lang w:val="en-US"/>
                  </w:rPr>
                </w:rPrChange>
              </w:rPr>
              <w:t>)</w:t>
            </w:r>
            <w:r w:rsidRPr="0079203F">
              <w:rPr>
                <w:b/>
                <w:bCs/>
                <w:noProof/>
                <w:color w:val="CE5C00"/>
                <w:lang w:val="es-ES"/>
                <w:rPrChange w:id="1441" w:author="Rodrigo García" w:date="2017-09-29T10:04:00Z">
                  <w:rPr>
                    <w:rFonts w:ascii="Monaco" w:hAnsi="Monaco" w:cs="Monaco"/>
                    <w:b/>
                    <w:bCs/>
                    <w:color w:val="CE5C00"/>
                    <w:sz w:val="32"/>
                    <w:szCs w:val="32"/>
                    <w:lang w:val="en-US"/>
                  </w:rPr>
                </w:rPrChange>
              </w:rPr>
              <w:t>+</w:t>
            </w:r>
            <w:r w:rsidRPr="0079203F">
              <w:rPr>
                <w:noProof/>
                <w:color w:val="4E9A06"/>
                <w:lang w:val="es-ES"/>
                <w:rPrChange w:id="1442"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443" w:author="Rodrigo García" w:date="2017-09-29T10:04:00Z">
                  <w:rPr>
                    <w:rFonts w:ascii="Monaco" w:hAnsi="Monaco" w:cs="Monaco"/>
                    <w:b/>
                    <w:bCs/>
                    <w:color w:val="CE5C00"/>
                    <w:sz w:val="32"/>
                    <w:szCs w:val="32"/>
                    <w:lang w:val="en-US"/>
                  </w:rPr>
                </w:rPrChange>
              </w:rPr>
              <w:t>+</w:t>
            </w:r>
            <w:r w:rsidRPr="0079203F">
              <w:rPr>
                <w:noProof/>
                <w:lang w:val="es-ES"/>
                <w:rPrChange w:id="1444" w:author="Rodrigo García" w:date="2017-09-29T10:04:00Z">
                  <w:rPr>
                    <w:rFonts w:ascii="Monaco" w:hAnsi="Monaco" w:cs="Monaco"/>
                    <w:color w:val="000000"/>
                    <w:sz w:val="32"/>
                    <w:szCs w:val="32"/>
                    <w:lang w:val="en-US"/>
                  </w:rPr>
                </w:rPrChange>
              </w:rPr>
              <w:t>datos</w:t>
            </w:r>
            <w:r w:rsidRPr="0079203F">
              <w:rPr>
                <w:b/>
                <w:bCs/>
                <w:noProof/>
                <w:lang w:val="es-ES"/>
                <w:rPrChange w:id="1445" w:author="Rodrigo García" w:date="2017-09-29T10:04:00Z">
                  <w:rPr>
                    <w:rFonts w:ascii="Monaco" w:hAnsi="Monaco" w:cs="Monaco"/>
                    <w:b/>
                    <w:bCs/>
                    <w:color w:val="000000"/>
                    <w:sz w:val="32"/>
                    <w:szCs w:val="32"/>
                    <w:lang w:val="en-US"/>
                  </w:rPr>
                </w:rPrChange>
              </w:rPr>
              <w:t>.</w:t>
            </w:r>
            <w:r w:rsidRPr="0079203F">
              <w:rPr>
                <w:noProof/>
                <w:lang w:val="es-ES"/>
                <w:rPrChange w:id="1446" w:author="Rodrigo García" w:date="2017-09-29T10:04:00Z">
                  <w:rPr>
                    <w:rFonts w:ascii="Monaco" w:hAnsi="Monaco" w:cs="Monaco"/>
                    <w:color w:val="000000"/>
                    <w:sz w:val="32"/>
                    <w:szCs w:val="32"/>
                    <w:lang w:val="en-US"/>
                  </w:rPr>
                </w:rPrChange>
              </w:rPr>
              <w:t>operacion</w:t>
            </w:r>
            <w:r w:rsidRPr="0079203F">
              <w:rPr>
                <w:b/>
                <w:bCs/>
                <w:noProof/>
                <w:lang w:val="es-ES"/>
                <w:rPrChange w:id="1447"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448" w:author="Rodrigo García" w:date="2017-09-29T10:04:00Z">
                  <w:rPr>
                    <w:rFonts w:ascii="Monaco" w:hAnsi="Monaco" w:cs="Monaco"/>
                    <w:sz w:val="32"/>
                    <w:szCs w:val="32"/>
                    <w:lang w:val="en-US"/>
                  </w:rPr>
                </w:rPrChange>
              </w:rPr>
              <w:pPrChange w:id="1449"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450" w:author="Borja Gonzalez" w:date="2017-09-28T17:52:00Z">
                  <w:rPr>
                    <w:rFonts w:ascii="Monaco" w:eastAsiaTheme="majorEastAsia" w:hAnsi="Monaco" w:cs="Monaco"/>
                    <w:color w:val="243F60" w:themeColor="accent1" w:themeShade="7F"/>
                    <w:sz w:val="32"/>
                    <w:szCs w:val="32"/>
                    <w:lang w:val="en-US"/>
                  </w:rPr>
                </w:rPrChange>
              </w:rPr>
              <w:pPrChange w:id="145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452" w:author="Rodrigo García" w:date="2017-09-29T10:04:00Z">
                  <w:rPr>
                    <w:rFonts w:ascii="Monaco" w:hAnsi="Monaco" w:cs="Monaco"/>
                    <w:sz w:val="32"/>
                    <w:szCs w:val="32"/>
                    <w:lang w:val="en-US"/>
                  </w:rPr>
                </w:rPrChange>
              </w:rPr>
              <w:t xml:space="preserve">    </w:t>
            </w:r>
            <w:r w:rsidRPr="0050601B">
              <w:rPr>
                <w:b/>
                <w:bCs/>
                <w:noProof/>
                <w:color w:val="204A87"/>
                <w:lang w:val="en-US"/>
                <w:rPrChange w:id="1453" w:author="Borja Gonzalez" w:date="2017-09-28T17:52:00Z">
                  <w:rPr>
                    <w:rFonts w:ascii="Monaco" w:hAnsi="Monaco" w:cs="Monaco"/>
                    <w:b/>
                    <w:bCs/>
                    <w:color w:val="204A87"/>
                    <w:sz w:val="32"/>
                    <w:szCs w:val="32"/>
                    <w:lang w:val="en-US"/>
                  </w:rPr>
                </w:rPrChange>
              </w:rPr>
              <w:t>if</w:t>
            </w:r>
            <w:r w:rsidRPr="0050601B">
              <w:rPr>
                <w:noProof/>
                <w:lang w:val="en-US"/>
                <w:rPrChange w:id="1454" w:author="Borja Gonzalez" w:date="2017-09-28T17:52:00Z">
                  <w:rPr>
                    <w:rFonts w:ascii="Monaco" w:hAnsi="Monaco" w:cs="Monaco"/>
                    <w:sz w:val="32"/>
                    <w:szCs w:val="32"/>
                    <w:lang w:val="en-US"/>
                  </w:rPr>
                </w:rPrChange>
              </w:rPr>
              <w:t xml:space="preserve"> </w:t>
            </w:r>
            <w:r w:rsidRPr="0050601B">
              <w:rPr>
                <w:b/>
                <w:bCs/>
                <w:noProof/>
                <w:lang w:val="en-US"/>
                <w:rPrChange w:id="1455" w:author="Borja Gonzalez" w:date="2017-09-28T17:52:00Z">
                  <w:rPr>
                    <w:rFonts w:ascii="Monaco" w:hAnsi="Monaco" w:cs="Monaco"/>
                    <w:b/>
                    <w:bCs/>
                    <w:color w:val="000000"/>
                    <w:sz w:val="32"/>
                    <w:szCs w:val="32"/>
                    <w:lang w:val="en-US"/>
                  </w:rPr>
                </w:rPrChange>
              </w:rPr>
              <w:t>(</w:t>
            </w:r>
            <w:r w:rsidRPr="0050601B">
              <w:rPr>
                <w:noProof/>
                <w:lang w:val="en-US"/>
                <w:rPrChange w:id="1456" w:author="Borja Gonzalez" w:date="2017-09-28T17:52:00Z">
                  <w:rPr>
                    <w:rFonts w:ascii="Monaco" w:hAnsi="Monaco" w:cs="Monaco"/>
                    <w:color w:val="000000"/>
                    <w:sz w:val="32"/>
                    <w:szCs w:val="32"/>
                    <w:lang w:val="en-US"/>
                  </w:rPr>
                </w:rPrChange>
              </w:rPr>
              <w:t>datos</w:t>
            </w:r>
            <w:r w:rsidRPr="0050601B">
              <w:rPr>
                <w:b/>
                <w:bCs/>
                <w:noProof/>
                <w:lang w:val="en-US"/>
                <w:rPrChange w:id="1457" w:author="Borja Gonzalez" w:date="2017-09-28T17:52:00Z">
                  <w:rPr>
                    <w:rFonts w:ascii="Monaco" w:hAnsi="Monaco" w:cs="Monaco"/>
                    <w:b/>
                    <w:bCs/>
                    <w:color w:val="000000"/>
                    <w:sz w:val="32"/>
                    <w:szCs w:val="32"/>
                    <w:lang w:val="en-US"/>
                  </w:rPr>
                </w:rPrChange>
              </w:rPr>
              <w:t>.</w:t>
            </w:r>
            <w:r w:rsidRPr="0050601B">
              <w:rPr>
                <w:noProof/>
                <w:lang w:val="en-US"/>
                <w:rPrChange w:id="1458"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459" w:author="Borja Gonzalez" w:date="2017-09-28T17:52:00Z">
                  <w:rPr>
                    <w:rFonts w:ascii="Monaco" w:hAnsi="Monaco" w:cs="Monaco"/>
                    <w:b/>
                    <w:bCs/>
                    <w:color w:val="CE5C00"/>
                    <w:sz w:val="32"/>
                    <w:szCs w:val="32"/>
                    <w:lang w:val="en-US"/>
                  </w:rPr>
                </w:rPrChange>
              </w:rPr>
              <w:t>==</w:t>
            </w:r>
            <w:r w:rsidRPr="0050601B">
              <w:rPr>
                <w:noProof/>
                <w:lang w:val="en-US"/>
                <w:rPrChange w:id="1460" w:author="Borja Gonzalez" w:date="2017-09-28T17:52:00Z">
                  <w:rPr>
                    <w:rFonts w:ascii="Monaco" w:hAnsi="Monaco" w:cs="Monaco"/>
                    <w:sz w:val="32"/>
                    <w:szCs w:val="32"/>
                    <w:lang w:val="en-US"/>
                  </w:rPr>
                </w:rPrChange>
              </w:rPr>
              <w:t xml:space="preserve"> </w:t>
            </w:r>
            <w:r w:rsidRPr="0050601B">
              <w:rPr>
                <w:noProof/>
                <w:color w:val="4E9A06"/>
                <w:lang w:val="en-US"/>
                <w:rPrChange w:id="1461" w:author="Borja Gonzalez" w:date="2017-09-28T17:52:00Z">
                  <w:rPr>
                    <w:rFonts w:ascii="Monaco" w:hAnsi="Monaco" w:cs="Monaco"/>
                    <w:color w:val="4E9A06"/>
                    <w:sz w:val="32"/>
                    <w:szCs w:val="32"/>
                    <w:lang w:val="en-US"/>
                  </w:rPr>
                </w:rPrChange>
              </w:rPr>
              <w:t>"Pacientes"</w:t>
            </w:r>
            <w:r w:rsidRPr="0050601B">
              <w:rPr>
                <w:b/>
                <w:bCs/>
                <w:noProof/>
                <w:lang w:val="en-US"/>
                <w:rPrChange w:id="1462"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463" w:author="Borja Gonzalez" w:date="2017-09-28T17:52:00Z">
                  <w:rPr>
                    <w:rFonts w:ascii="Monaco" w:eastAsiaTheme="majorEastAsia" w:hAnsi="Monaco" w:cs="Monaco"/>
                    <w:color w:val="243F60" w:themeColor="accent1" w:themeShade="7F"/>
                    <w:sz w:val="32"/>
                    <w:szCs w:val="32"/>
                    <w:lang w:val="en-US"/>
                  </w:rPr>
                </w:rPrChange>
              </w:rPr>
              <w:pPrChange w:id="146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65" w:author="Borja Gonzalez" w:date="2017-09-28T17:52:00Z">
                  <w:rPr>
                    <w:rFonts w:ascii="Monaco" w:hAnsi="Monaco" w:cs="Monaco"/>
                    <w:sz w:val="32"/>
                    <w:szCs w:val="32"/>
                    <w:lang w:val="en-US"/>
                  </w:rPr>
                </w:rPrChange>
              </w:rPr>
              <w:t xml:space="preserve">        </w:t>
            </w:r>
            <w:r w:rsidRPr="0050601B">
              <w:rPr>
                <w:b/>
                <w:bCs/>
                <w:noProof/>
                <w:color w:val="204A87"/>
                <w:lang w:val="en-US"/>
                <w:rPrChange w:id="1466" w:author="Borja Gonzalez" w:date="2017-09-28T17:52:00Z">
                  <w:rPr>
                    <w:rFonts w:ascii="Monaco" w:hAnsi="Monaco" w:cs="Monaco"/>
                    <w:b/>
                    <w:bCs/>
                    <w:color w:val="204A87"/>
                    <w:sz w:val="32"/>
                    <w:szCs w:val="32"/>
                    <w:lang w:val="en-US"/>
                  </w:rPr>
                </w:rPrChange>
              </w:rPr>
              <w:t>var</w:t>
            </w:r>
            <w:r w:rsidRPr="0050601B">
              <w:rPr>
                <w:noProof/>
                <w:lang w:val="en-US"/>
                <w:rPrChange w:id="1467"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468" w:author="Borja Gonzalez" w:date="2017-09-28T17:52:00Z">
                  <w:rPr>
                    <w:rFonts w:ascii="Monaco" w:hAnsi="Monaco" w:cs="Monaco"/>
                    <w:b/>
                    <w:bCs/>
                    <w:color w:val="CE5C00"/>
                    <w:sz w:val="32"/>
                    <w:szCs w:val="32"/>
                    <w:lang w:val="en-US"/>
                  </w:rPr>
                </w:rPrChange>
              </w:rPr>
              <w:t>=</w:t>
            </w:r>
            <w:r w:rsidRPr="0050601B">
              <w:rPr>
                <w:noProof/>
                <w:lang w:val="en-US"/>
                <w:rPrChange w:id="1469" w:author="Borja Gonzalez" w:date="2017-09-28T17:52:00Z">
                  <w:rPr>
                    <w:rFonts w:ascii="Monaco" w:hAnsi="Monaco" w:cs="Monaco"/>
                    <w:sz w:val="32"/>
                    <w:szCs w:val="32"/>
                    <w:lang w:val="en-US"/>
                  </w:rPr>
                </w:rPrChange>
              </w:rPr>
              <w:t xml:space="preserve"> fs</w:t>
            </w:r>
            <w:r w:rsidRPr="0050601B">
              <w:rPr>
                <w:b/>
                <w:bCs/>
                <w:noProof/>
                <w:lang w:val="en-US"/>
                <w:rPrChange w:id="1470" w:author="Borja Gonzalez" w:date="2017-09-28T17:52:00Z">
                  <w:rPr>
                    <w:rFonts w:ascii="Monaco" w:hAnsi="Monaco" w:cs="Monaco"/>
                    <w:b/>
                    <w:bCs/>
                    <w:color w:val="000000"/>
                    <w:sz w:val="32"/>
                    <w:szCs w:val="32"/>
                    <w:lang w:val="en-US"/>
                  </w:rPr>
                </w:rPrChange>
              </w:rPr>
              <w:t>.</w:t>
            </w:r>
            <w:r w:rsidRPr="0050601B">
              <w:rPr>
                <w:noProof/>
                <w:lang w:val="en-US"/>
                <w:rPrChange w:id="1471" w:author="Borja Gonzalez" w:date="2017-09-28T17:52:00Z">
                  <w:rPr>
                    <w:rFonts w:ascii="Monaco" w:hAnsi="Monaco" w:cs="Monaco"/>
                    <w:color w:val="000000"/>
                    <w:sz w:val="32"/>
                    <w:szCs w:val="32"/>
                    <w:lang w:val="en-US"/>
                  </w:rPr>
                </w:rPrChange>
              </w:rPr>
              <w:t>readFileSync</w:t>
            </w:r>
            <w:r w:rsidRPr="0050601B">
              <w:rPr>
                <w:b/>
                <w:bCs/>
                <w:noProof/>
                <w:lang w:val="en-US"/>
                <w:rPrChange w:id="1472" w:author="Borja Gonzalez" w:date="2017-09-28T17:52:00Z">
                  <w:rPr>
                    <w:rFonts w:ascii="Monaco" w:hAnsi="Monaco" w:cs="Monaco"/>
                    <w:b/>
                    <w:bCs/>
                    <w:color w:val="000000"/>
                    <w:sz w:val="32"/>
                    <w:szCs w:val="32"/>
                    <w:lang w:val="en-US"/>
                  </w:rPr>
                </w:rPrChange>
              </w:rPr>
              <w:t>(</w:t>
            </w:r>
            <w:r w:rsidRPr="0050601B">
              <w:rPr>
                <w:noProof/>
                <w:color w:val="4E9A06"/>
                <w:lang w:val="en-US"/>
                <w:rPrChange w:id="1473" w:author="Borja Gonzalez" w:date="2017-09-28T17:52:00Z">
                  <w:rPr>
                    <w:rFonts w:ascii="Monaco" w:hAnsi="Monaco" w:cs="Monaco"/>
                    <w:color w:val="4E9A06"/>
                    <w:sz w:val="32"/>
                    <w:szCs w:val="32"/>
                    <w:lang w:val="en-US"/>
                  </w:rPr>
                </w:rPrChange>
              </w:rPr>
              <w:t>'./Pacientes_DB.db'</w:t>
            </w:r>
            <w:r w:rsidRPr="0050601B">
              <w:rPr>
                <w:b/>
                <w:bCs/>
                <w:noProof/>
                <w:lang w:val="en-US"/>
                <w:rPrChange w:id="1474"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475" w:author="Borja Gonzalez" w:date="2017-09-28T17:52:00Z">
                  <w:rPr>
                    <w:rFonts w:ascii="Monaco" w:eastAsiaTheme="majorEastAsia" w:hAnsi="Monaco" w:cs="Monaco"/>
                    <w:color w:val="243F60" w:themeColor="accent1" w:themeShade="7F"/>
                    <w:sz w:val="32"/>
                    <w:szCs w:val="32"/>
                    <w:lang w:val="en-US"/>
                  </w:rPr>
                </w:rPrChange>
              </w:rPr>
              <w:pPrChange w:id="147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77" w:author="Borja Gonzalez" w:date="2017-09-28T17:52:00Z">
                  <w:rPr>
                    <w:rFonts w:ascii="Monaco" w:hAnsi="Monaco" w:cs="Monaco"/>
                    <w:sz w:val="32"/>
                    <w:szCs w:val="32"/>
                    <w:lang w:val="en-US"/>
                  </w:rPr>
                </w:rPrChange>
              </w:rPr>
              <w:t xml:space="preserve">        </w:t>
            </w:r>
            <w:r w:rsidRPr="0050601B">
              <w:rPr>
                <w:b/>
                <w:bCs/>
                <w:noProof/>
                <w:color w:val="204A87"/>
                <w:lang w:val="en-US"/>
                <w:rPrChange w:id="1478" w:author="Borja Gonzalez" w:date="2017-09-28T17:52:00Z">
                  <w:rPr>
                    <w:rFonts w:ascii="Monaco" w:hAnsi="Monaco" w:cs="Monaco"/>
                    <w:b/>
                    <w:bCs/>
                    <w:color w:val="204A87"/>
                    <w:sz w:val="32"/>
                    <w:szCs w:val="32"/>
                    <w:lang w:val="en-US"/>
                  </w:rPr>
                </w:rPrChange>
              </w:rPr>
              <w:t>var</w:t>
            </w:r>
            <w:r w:rsidRPr="0050601B">
              <w:rPr>
                <w:noProof/>
                <w:lang w:val="en-US"/>
                <w:rPrChange w:id="1479" w:author="Borja Gonzalez" w:date="2017-09-28T17:52:00Z">
                  <w:rPr>
                    <w:rFonts w:ascii="Monaco" w:hAnsi="Monaco" w:cs="Monaco"/>
                    <w:sz w:val="32"/>
                    <w:szCs w:val="32"/>
                    <w:lang w:val="en-US"/>
                  </w:rPr>
                </w:rPrChange>
              </w:rPr>
              <w:t xml:space="preserve"> db </w:t>
            </w:r>
            <w:r w:rsidRPr="0050601B">
              <w:rPr>
                <w:b/>
                <w:bCs/>
                <w:noProof/>
                <w:color w:val="CE5C00"/>
                <w:lang w:val="en-US"/>
                <w:rPrChange w:id="1480" w:author="Borja Gonzalez" w:date="2017-09-28T17:52:00Z">
                  <w:rPr>
                    <w:rFonts w:ascii="Monaco" w:hAnsi="Monaco" w:cs="Monaco"/>
                    <w:b/>
                    <w:bCs/>
                    <w:color w:val="CE5C00"/>
                    <w:sz w:val="32"/>
                    <w:szCs w:val="32"/>
                    <w:lang w:val="en-US"/>
                  </w:rPr>
                </w:rPrChange>
              </w:rPr>
              <w:t>=</w:t>
            </w:r>
            <w:r w:rsidRPr="0050601B">
              <w:rPr>
                <w:noProof/>
                <w:lang w:val="en-US"/>
                <w:rPrChange w:id="1481" w:author="Borja Gonzalez" w:date="2017-09-28T17:52:00Z">
                  <w:rPr>
                    <w:rFonts w:ascii="Monaco" w:hAnsi="Monaco" w:cs="Monaco"/>
                    <w:sz w:val="32"/>
                    <w:szCs w:val="32"/>
                    <w:lang w:val="en-US"/>
                  </w:rPr>
                </w:rPrChange>
              </w:rPr>
              <w:t xml:space="preserve"> </w:t>
            </w:r>
            <w:r w:rsidRPr="0050601B">
              <w:rPr>
                <w:b/>
                <w:bCs/>
                <w:noProof/>
                <w:color w:val="204A87"/>
                <w:lang w:val="en-US"/>
                <w:rPrChange w:id="1482" w:author="Borja Gonzalez" w:date="2017-09-28T17:52:00Z">
                  <w:rPr>
                    <w:rFonts w:ascii="Monaco" w:hAnsi="Monaco" w:cs="Monaco"/>
                    <w:b/>
                    <w:bCs/>
                    <w:color w:val="204A87"/>
                    <w:sz w:val="32"/>
                    <w:szCs w:val="32"/>
                    <w:lang w:val="en-US"/>
                  </w:rPr>
                </w:rPrChange>
              </w:rPr>
              <w:t>new</w:t>
            </w:r>
            <w:r w:rsidRPr="0050601B">
              <w:rPr>
                <w:noProof/>
                <w:lang w:val="en-US"/>
                <w:rPrChange w:id="1483" w:author="Borja Gonzalez" w:date="2017-09-28T17:52:00Z">
                  <w:rPr>
                    <w:rFonts w:ascii="Monaco" w:hAnsi="Monaco" w:cs="Monaco"/>
                    <w:sz w:val="32"/>
                    <w:szCs w:val="32"/>
                    <w:lang w:val="en-US"/>
                  </w:rPr>
                </w:rPrChange>
              </w:rPr>
              <w:t xml:space="preserve"> SQL</w:t>
            </w:r>
            <w:r w:rsidRPr="0050601B">
              <w:rPr>
                <w:b/>
                <w:bCs/>
                <w:noProof/>
                <w:lang w:val="en-US"/>
                <w:rPrChange w:id="1484" w:author="Borja Gonzalez" w:date="2017-09-28T17:52:00Z">
                  <w:rPr>
                    <w:rFonts w:ascii="Monaco" w:hAnsi="Monaco" w:cs="Monaco"/>
                    <w:b/>
                    <w:bCs/>
                    <w:color w:val="000000"/>
                    <w:sz w:val="32"/>
                    <w:szCs w:val="32"/>
                    <w:lang w:val="en-US"/>
                  </w:rPr>
                </w:rPrChange>
              </w:rPr>
              <w:t>.</w:t>
            </w:r>
            <w:r w:rsidRPr="0050601B">
              <w:rPr>
                <w:noProof/>
                <w:lang w:val="en-US"/>
                <w:rPrChange w:id="1485" w:author="Borja Gonzalez" w:date="2017-09-28T17:52:00Z">
                  <w:rPr>
                    <w:rFonts w:ascii="Monaco" w:hAnsi="Monaco" w:cs="Monaco"/>
                    <w:color w:val="000000"/>
                    <w:sz w:val="32"/>
                    <w:szCs w:val="32"/>
                    <w:lang w:val="en-US"/>
                  </w:rPr>
                </w:rPrChange>
              </w:rPr>
              <w:t>Database</w:t>
            </w:r>
            <w:r w:rsidRPr="0050601B">
              <w:rPr>
                <w:b/>
                <w:bCs/>
                <w:noProof/>
                <w:lang w:val="en-US"/>
                <w:rPrChange w:id="1486" w:author="Borja Gonzalez" w:date="2017-09-28T17:52:00Z">
                  <w:rPr>
                    <w:rFonts w:ascii="Monaco" w:hAnsi="Monaco" w:cs="Monaco"/>
                    <w:b/>
                    <w:bCs/>
                    <w:color w:val="000000"/>
                    <w:sz w:val="32"/>
                    <w:szCs w:val="32"/>
                    <w:lang w:val="en-US"/>
                  </w:rPr>
                </w:rPrChange>
              </w:rPr>
              <w:t>(</w:t>
            </w:r>
            <w:r w:rsidRPr="0050601B">
              <w:rPr>
                <w:noProof/>
                <w:lang w:val="en-US"/>
                <w:rPrChange w:id="1487" w:author="Borja Gonzalez" w:date="2017-09-28T17:52:00Z">
                  <w:rPr>
                    <w:rFonts w:ascii="Monaco" w:hAnsi="Monaco" w:cs="Monaco"/>
                    <w:color w:val="000000"/>
                    <w:sz w:val="32"/>
                    <w:szCs w:val="32"/>
                    <w:lang w:val="en-US"/>
                  </w:rPr>
                </w:rPrChange>
              </w:rPr>
              <w:t>filebuffer</w:t>
            </w:r>
            <w:r w:rsidRPr="0050601B">
              <w:rPr>
                <w:b/>
                <w:bCs/>
                <w:noProof/>
                <w:lang w:val="en-US"/>
                <w:rPrChange w:id="1488"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489" w:author="Rodrigo García" w:date="2017-09-29T10:04:00Z">
                  <w:rPr>
                    <w:rFonts w:ascii="Monaco" w:eastAsiaTheme="majorEastAsia" w:hAnsi="Monaco" w:cs="Monaco"/>
                    <w:color w:val="243F60" w:themeColor="accent1" w:themeShade="7F"/>
                    <w:sz w:val="32"/>
                    <w:szCs w:val="32"/>
                    <w:lang w:val="en-US"/>
                  </w:rPr>
                </w:rPrChange>
              </w:rPr>
              <w:pPrChange w:id="149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491" w:author="Borja Gonzalez" w:date="2017-09-28T17:52:00Z">
                  <w:rPr>
                    <w:rFonts w:ascii="Monaco" w:hAnsi="Monaco" w:cs="Monaco"/>
                    <w:sz w:val="32"/>
                    <w:szCs w:val="32"/>
                    <w:lang w:val="en-US"/>
                  </w:rPr>
                </w:rPrChange>
              </w:rPr>
              <w:t xml:space="preserve">        </w:t>
            </w:r>
            <w:r w:rsidRPr="0079203F">
              <w:rPr>
                <w:noProof/>
                <w:lang w:val="es-ES"/>
                <w:rPrChange w:id="1492" w:author="Rodrigo García" w:date="2017-09-29T10:04:00Z">
                  <w:rPr>
                    <w:rFonts w:ascii="Monaco" w:hAnsi="Monaco" w:cs="Monaco"/>
                    <w:color w:val="000000"/>
                    <w:sz w:val="32"/>
                    <w:szCs w:val="32"/>
                    <w:lang w:val="en-US"/>
                  </w:rPr>
                </w:rPrChange>
              </w:rPr>
              <w:t>console</w:t>
            </w:r>
            <w:r w:rsidRPr="0079203F">
              <w:rPr>
                <w:b/>
                <w:bCs/>
                <w:noProof/>
                <w:lang w:val="es-ES"/>
                <w:rPrChange w:id="1493" w:author="Rodrigo García" w:date="2017-09-29T10:04:00Z">
                  <w:rPr>
                    <w:rFonts w:ascii="Monaco" w:hAnsi="Monaco" w:cs="Monaco"/>
                    <w:b/>
                    <w:bCs/>
                    <w:color w:val="000000"/>
                    <w:sz w:val="32"/>
                    <w:szCs w:val="32"/>
                    <w:lang w:val="en-US"/>
                  </w:rPr>
                </w:rPrChange>
              </w:rPr>
              <w:t>.</w:t>
            </w:r>
            <w:r w:rsidRPr="0079203F">
              <w:rPr>
                <w:noProof/>
                <w:lang w:val="es-ES"/>
                <w:rPrChange w:id="1494" w:author="Rodrigo García" w:date="2017-09-29T10:04:00Z">
                  <w:rPr>
                    <w:rFonts w:ascii="Monaco" w:hAnsi="Monaco" w:cs="Monaco"/>
                    <w:color w:val="000000"/>
                    <w:sz w:val="32"/>
                    <w:szCs w:val="32"/>
                    <w:lang w:val="en-US"/>
                  </w:rPr>
                </w:rPrChange>
              </w:rPr>
              <w:t>log</w:t>
            </w:r>
            <w:r w:rsidRPr="0079203F">
              <w:rPr>
                <w:b/>
                <w:bCs/>
                <w:noProof/>
                <w:lang w:val="es-ES"/>
                <w:rPrChange w:id="1495" w:author="Rodrigo García" w:date="2017-09-29T10:04:00Z">
                  <w:rPr>
                    <w:rFonts w:ascii="Monaco" w:hAnsi="Monaco" w:cs="Monaco"/>
                    <w:b/>
                    <w:bCs/>
                    <w:color w:val="000000"/>
                    <w:sz w:val="32"/>
                    <w:szCs w:val="32"/>
                    <w:lang w:val="en-US"/>
                  </w:rPr>
                </w:rPrChange>
              </w:rPr>
              <w:t>(</w:t>
            </w:r>
            <w:r w:rsidRPr="0079203F">
              <w:rPr>
                <w:noProof/>
                <w:lang w:val="es-ES"/>
                <w:rPrChange w:id="1496" w:author="Rodrigo García" w:date="2017-09-29T10:04:00Z">
                  <w:rPr>
                    <w:rFonts w:ascii="Monaco" w:hAnsi="Monaco" w:cs="Monaco"/>
                    <w:color w:val="000000"/>
                    <w:sz w:val="32"/>
                    <w:szCs w:val="32"/>
                    <w:lang w:val="en-US"/>
                  </w:rPr>
                </w:rPrChange>
              </w:rPr>
              <w:t>timestamp</w:t>
            </w:r>
            <w:r w:rsidRPr="0079203F">
              <w:rPr>
                <w:b/>
                <w:bCs/>
                <w:noProof/>
                <w:lang w:val="es-ES"/>
                <w:rPrChange w:id="1497" w:author="Rodrigo García" w:date="2017-09-29T10:04:00Z">
                  <w:rPr>
                    <w:rFonts w:ascii="Monaco" w:hAnsi="Monaco" w:cs="Monaco"/>
                    <w:b/>
                    <w:bCs/>
                    <w:color w:val="000000"/>
                    <w:sz w:val="32"/>
                    <w:szCs w:val="32"/>
                    <w:lang w:val="en-US"/>
                  </w:rPr>
                </w:rPrChange>
              </w:rPr>
              <w:t>(</w:t>
            </w:r>
            <w:r w:rsidRPr="0079203F">
              <w:rPr>
                <w:noProof/>
                <w:color w:val="4E9A06"/>
                <w:lang w:val="es-ES"/>
                <w:rPrChange w:id="1498" w:author="Rodrigo García" w:date="2017-09-29T10:04:00Z">
                  <w:rPr>
                    <w:rFonts w:ascii="Monaco" w:hAnsi="Monaco" w:cs="Monaco"/>
                    <w:color w:val="4E9A06"/>
                    <w:sz w:val="32"/>
                    <w:szCs w:val="32"/>
                    <w:lang w:val="en-US"/>
                  </w:rPr>
                </w:rPrChange>
              </w:rPr>
              <w:t>'hh:mm:ss:iii'</w:t>
            </w:r>
            <w:r w:rsidRPr="0079203F">
              <w:rPr>
                <w:b/>
                <w:bCs/>
                <w:noProof/>
                <w:lang w:val="es-ES"/>
                <w:rPrChange w:id="1499"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00" w:author="Rodrigo García" w:date="2017-09-29T10:04:00Z">
                  <w:rPr>
                    <w:rFonts w:ascii="Monaco" w:hAnsi="Monaco" w:cs="Monaco"/>
                    <w:b/>
                    <w:bCs/>
                    <w:color w:val="CE5C00"/>
                    <w:sz w:val="32"/>
                    <w:szCs w:val="32"/>
                    <w:lang w:val="en-US"/>
                  </w:rPr>
                </w:rPrChange>
              </w:rPr>
              <w:t>+</w:t>
            </w:r>
            <w:r w:rsidRPr="0079203F">
              <w:rPr>
                <w:noProof/>
                <w:color w:val="4E9A06"/>
                <w:lang w:val="es-ES"/>
                <w:rPrChange w:id="1501" w:author="Rodrigo García" w:date="2017-09-29T10:04:00Z">
                  <w:rPr>
                    <w:rFonts w:ascii="Monaco" w:hAnsi="Monaco" w:cs="Monaco"/>
                    <w:color w:val="4E9A06"/>
                    <w:sz w:val="32"/>
                    <w:szCs w:val="32"/>
                    <w:lang w:val="en-US"/>
                  </w:rPr>
                </w:rPrChange>
              </w:rPr>
              <w:t>" Base de datos abierta"</w:t>
            </w:r>
            <w:r w:rsidRPr="0079203F">
              <w:rPr>
                <w:b/>
                <w:bCs/>
                <w:noProof/>
                <w:lang w:val="es-ES"/>
                <w:rPrChange w:id="1502"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503" w:author="Rodrigo García" w:date="2017-09-29T10:04:00Z">
                  <w:rPr>
                    <w:rFonts w:ascii="Monaco" w:eastAsiaTheme="majorEastAsia" w:hAnsi="Monaco" w:cs="Monaco"/>
                    <w:color w:val="243F60" w:themeColor="accent1" w:themeShade="7F"/>
                    <w:sz w:val="32"/>
                    <w:szCs w:val="32"/>
                    <w:lang w:val="en-US"/>
                  </w:rPr>
                </w:rPrChange>
              </w:rPr>
              <w:pPrChange w:id="150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05" w:author="Rodrigo García" w:date="2017-09-29T10:04:00Z">
                  <w:rPr>
                    <w:rFonts w:ascii="Monaco" w:hAnsi="Monaco" w:cs="Monaco"/>
                    <w:sz w:val="32"/>
                    <w:szCs w:val="32"/>
                    <w:lang w:val="en-US"/>
                  </w:rPr>
                </w:rPrChange>
              </w:rPr>
              <w:t xml:space="preserve">        </w:t>
            </w:r>
            <w:r w:rsidRPr="0079203F">
              <w:rPr>
                <w:b/>
                <w:bCs/>
                <w:noProof/>
                <w:color w:val="204A87"/>
                <w:lang w:val="es-ES"/>
                <w:rPrChange w:id="1506" w:author="Rodrigo García" w:date="2017-09-29T10:04:00Z">
                  <w:rPr>
                    <w:rFonts w:ascii="Monaco" w:hAnsi="Monaco" w:cs="Monaco"/>
                    <w:b/>
                    <w:bCs/>
                    <w:color w:val="204A87"/>
                    <w:sz w:val="32"/>
                    <w:szCs w:val="32"/>
                    <w:lang w:val="en-US"/>
                  </w:rPr>
                </w:rPrChange>
              </w:rPr>
              <w:t>var</w:t>
            </w:r>
            <w:r w:rsidRPr="0079203F">
              <w:rPr>
                <w:noProof/>
                <w:lang w:val="es-ES"/>
                <w:rPrChange w:id="1507"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508" w:author="Rodrigo García" w:date="2017-09-29T10:04:00Z">
                  <w:rPr>
                    <w:rFonts w:ascii="Monaco" w:hAnsi="Monaco" w:cs="Monaco"/>
                    <w:b/>
                    <w:bCs/>
                    <w:color w:val="CE5C00"/>
                    <w:sz w:val="32"/>
                    <w:szCs w:val="32"/>
                    <w:lang w:val="en-US"/>
                  </w:rPr>
                </w:rPrChange>
              </w:rPr>
              <w:t>=</w:t>
            </w:r>
            <w:r w:rsidRPr="0079203F">
              <w:rPr>
                <w:noProof/>
                <w:lang w:val="es-ES"/>
                <w:rPrChange w:id="1509" w:author="Rodrigo García" w:date="2017-09-29T10:04:00Z">
                  <w:rPr>
                    <w:rFonts w:ascii="Monaco" w:hAnsi="Monaco" w:cs="Monaco"/>
                    <w:sz w:val="32"/>
                    <w:szCs w:val="32"/>
                    <w:lang w:val="en-US"/>
                  </w:rPr>
                </w:rPrChange>
              </w:rPr>
              <w:t xml:space="preserve"> db</w:t>
            </w:r>
            <w:r w:rsidRPr="0079203F">
              <w:rPr>
                <w:b/>
                <w:bCs/>
                <w:noProof/>
                <w:lang w:val="es-ES"/>
                <w:rPrChange w:id="1510" w:author="Rodrigo García" w:date="2017-09-29T10:04:00Z">
                  <w:rPr>
                    <w:rFonts w:ascii="Monaco" w:hAnsi="Monaco" w:cs="Monaco"/>
                    <w:b/>
                    <w:bCs/>
                    <w:color w:val="000000"/>
                    <w:sz w:val="32"/>
                    <w:szCs w:val="32"/>
                    <w:lang w:val="en-US"/>
                  </w:rPr>
                </w:rPrChange>
              </w:rPr>
              <w:t>.</w:t>
            </w:r>
            <w:r w:rsidRPr="0079203F">
              <w:rPr>
                <w:noProof/>
                <w:lang w:val="es-ES"/>
                <w:rPrChange w:id="1511" w:author="Rodrigo García" w:date="2017-09-29T10:04:00Z">
                  <w:rPr>
                    <w:rFonts w:ascii="Monaco" w:hAnsi="Monaco" w:cs="Monaco"/>
                    <w:color w:val="000000"/>
                    <w:sz w:val="32"/>
                    <w:szCs w:val="32"/>
                    <w:lang w:val="en-US"/>
                  </w:rPr>
                </w:rPrChange>
              </w:rPr>
              <w:t>exec</w:t>
            </w:r>
            <w:r w:rsidRPr="0079203F">
              <w:rPr>
                <w:b/>
                <w:bCs/>
                <w:noProof/>
                <w:lang w:val="es-ES"/>
                <w:rPrChange w:id="1512" w:author="Rodrigo García" w:date="2017-09-29T10:04:00Z">
                  <w:rPr>
                    <w:rFonts w:ascii="Monaco" w:hAnsi="Monaco" w:cs="Monaco"/>
                    <w:b/>
                    <w:bCs/>
                    <w:color w:val="000000"/>
                    <w:sz w:val="32"/>
                    <w:szCs w:val="32"/>
                    <w:lang w:val="en-US"/>
                  </w:rPr>
                </w:rPrChange>
              </w:rPr>
              <w:t>(</w:t>
            </w:r>
            <w:r w:rsidRPr="0079203F">
              <w:rPr>
                <w:noProof/>
                <w:color w:val="4E9A06"/>
                <w:lang w:val="es-ES"/>
                <w:rPrChange w:id="1513" w:author="Rodrigo García" w:date="2017-09-29T10:04:00Z">
                  <w:rPr>
                    <w:rFonts w:ascii="Monaco" w:hAnsi="Monaco" w:cs="Monaco"/>
                    <w:color w:val="4E9A06"/>
                    <w:sz w:val="32"/>
                    <w:szCs w:val="32"/>
                    <w:lang w:val="en-US"/>
                  </w:rPr>
                </w:rPrChange>
              </w:rPr>
              <w:t>"SELECT * FROM pacientes"</w:t>
            </w:r>
            <w:r w:rsidRPr="0079203F">
              <w:rPr>
                <w:b/>
                <w:bCs/>
                <w:noProof/>
                <w:lang w:val="es-ES"/>
                <w:rPrChange w:id="1514"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515" w:author="Rodrigo García" w:date="2017-09-29T10:04:00Z">
                  <w:rPr>
                    <w:rFonts w:ascii="Monaco" w:eastAsiaTheme="majorEastAsia" w:hAnsi="Monaco" w:cs="Monaco"/>
                    <w:color w:val="243F60" w:themeColor="accent1" w:themeShade="7F"/>
                    <w:sz w:val="32"/>
                    <w:szCs w:val="32"/>
                    <w:lang w:val="en-US"/>
                  </w:rPr>
                </w:rPrChange>
              </w:rPr>
              <w:pPrChange w:id="15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17" w:author="Rodrigo García" w:date="2017-09-29T10:04:00Z">
                  <w:rPr>
                    <w:rFonts w:ascii="Monaco" w:hAnsi="Monaco" w:cs="Monaco"/>
                    <w:sz w:val="32"/>
                    <w:szCs w:val="32"/>
                    <w:lang w:val="en-US"/>
                  </w:rPr>
                </w:rPrChange>
              </w:rPr>
              <w:t xml:space="preserve">        socket</w:t>
            </w:r>
            <w:r w:rsidRPr="0079203F">
              <w:rPr>
                <w:b/>
                <w:bCs/>
                <w:noProof/>
                <w:lang w:val="es-ES"/>
                <w:rPrChange w:id="1518" w:author="Rodrigo García" w:date="2017-09-29T10:04:00Z">
                  <w:rPr>
                    <w:rFonts w:ascii="Monaco" w:hAnsi="Monaco" w:cs="Monaco"/>
                    <w:b/>
                    <w:bCs/>
                    <w:color w:val="000000"/>
                    <w:sz w:val="32"/>
                    <w:szCs w:val="32"/>
                    <w:lang w:val="en-US"/>
                  </w:rPr>
                </w:rPrChange>
              </w:rPr>
              <w:t>.</w:t>
            </w:r>
            <w:r w:rsidRPr="0079203F">
              <w:rPr>
                <w:noProof/>
                <w:lang w:val="es-ES"/>
                <w:rPrChange w:id="1519" w:author="Rodrigo García" w:date="2017-09-29T10:04:00Z">
                  <w:rPr>
                    <w:rFonts w:ascii="Monaco" w:hAnsi="Monaco" w:cs="Monaco"/>
                    <w:color w:val="000000"/>
                    <w:sz w:val="32"/>
                    <w:szCs w:val="32"/>
                    <w:lang w:val="en-US"/>
                  </w:rPr>
                </w:rPrChange>
              </w:rPr>
              <w:t>emit</w:t>
            </w:r>
            <w:r w:rsidRPr="0079203F">
              <w:rPr>
                <w:b/>
                <w:bCs/>
                <w:noProof/>
                <w:lang w:val="es-ES"/>
                <w:rPrChange w:id="1520" w:author="Rodrigo García" w:date="2017-09-29T10:04:00Z">
                  <w:rPr>
                    <w:rFonts w:ascii="Monaco" w:hAnsi="Monaco" w:cs="Monaco"/>
                    <w:b/>
                    <w:bCs/>
                    <w:color w:val="000000"/>
                    <w:sz w:val="32"/>
                    <w:szCs w:val="32"/>
                    <w:lang w:val="en-US"/>
                  </w:rPr>
                </w:rPrChange>
              </w:rPr>
              <w:t>(</w:t>
            </w:r>
            <w:r w:rsidRPr="0079203F">
              <w:rPr>
                <w:noProof/>
                <w:color w:val="4E9A06"/>
                <w:lang w:val="es-ES"/>
                <w:rPrChange w:id="1521" w:author="Rodrigo García" w:date="2017-09-29T10:04:00Z">
                  <w:rPr>
                    <w:rFonts w:ascii="Monaco" w:hAnsi="Monaco" w:cs="Monaco"/>
                    <w:color w:val="4E9A06"/>
                    <w:sz w:val="32"/>
                    <w:szCs w:val="32"/>
                    <w:lang w:val="en-US"/>
                  </w:rPr>
                </w:rPrChange>
              </w:rPr>
              <w:t>"pacientes"</w:t>
            </w:r>
            <w:r w:rsidRPr="0079203F">
              <w:rPr>
                <w:b/>
                <w:bCs/>
                <w:noProof/>
                <w:lang w:val="es-ES"/>
                <w:rPrChange w:id="1522" w:author="Rodrigo García" w:date="2017-09-29T10:04:00Z">
                  <w:rPr>
                    <w:rFonts w:ascii="Monaco" w:hAnsi="Monaco" w:cs="Monaco"/>
                    <w:b/>
                    <w:bCs/>
                    <w:color w:val="000000"/>
                    <w:sz w:val="32"/>
                    <w:szCs w:val="32"/>
                    <w:lang w:val="en-US"/>
                  </w:rPr>
                </w:rPrChange>
              </w:rPr>
              <w:t>,</w:t>
            </w:r>
            <w:r w:rsidRPr="0079203F">
              <w:rPr>
                <w:noProof/>
                <w:lang w:val="es-ES"/>
                <w:rPrChange w:id="1523" w:author="Rodrigo García" w:date="2017-09-29T10:04:00Z">
                  <w:rPr>
                    <w:rFonts w:ascii="Monaco" w:hAnsi="Monaco" w:cs="Monaco"/>
                    <w:color w:val="000000"/>
                    <w:sz w:val="32"/>
                    <w:szCs w:val="32"/>
                    <w:lang w:val="en-US"/>
                  </w:rPr>
                </w:rPrChange>
              </w:rPr>
              <w:t>pacientes</w:t>
            </w:r>
            <w:r w:rsidRPr="0079203F">
              <w:rPr>
                <w:b/>
                <w:bCs/>
                <w:noProof/>
                <w:lang w:val="es-ES"/>
                <w:rPrChange w:id="1524" w:author="Rodrigo García" w:date="2017-09-29T10:04:00Z">
                  <w:rPr>
                    <w:rFonts w:ascii="Monaco" w:hAnsi="Monaco" w:cs="Monaco"/>
                    <w:b/>
                    <w:bCs/>
                    <w:color w:val="000000"/>
                    <w:sz w:val="32"/>
                    <w:szCs w:val="32"/>
                    <w:lang w:val="en-US"/>
                  </w:rPr>
                </w:rPrChange>
              </w:rPr>
              <w:t>[</w:t>
            </w:r>
            <w:r w:rsidRPr="0079203F">
              <w:rPr>
                <w:b/>
                <w:bCs/>
                <w:noProof/>
                <w:color w:val="0000CF"/>
                <w:lang w:val="es-ES"/>
                <w:rPrChange w:id="1525" w:author="Rodrigo García" w:date="2017-09-29T10:04:00Z">
                  <w:rPr>
                    <w:rFonts w:ascii="Monaco" w:hAnsi="Monaco" w:cs="Monaco"/>
                    <w:b/>
                    <w:bCs/>
                    <w:color w:val="0000CF"/>
                    <w:sz w:val="32"/>
                    <w:szCs w:val="32"/>
                    <w:lang w:val="en-US"/>
                  </w:rPr>
                </w:rPrChange>
              </w:rPr>
              <w:t>0</w:t>
            </w:r>
            <w:r w:rsidRPr="0079203F">
              <w:rPr>
                <w:b/>
                <w:bCs/>
                <w:noProof/>
                <w:lang w:val="es-ES"/>
                <w:rPrChange w:id="1526" w:author="Rodrigo García" w:date="2017-09-29T10:04:00Z">
                  <w:rPr>
                    <w:rFonts w:ascii="Monaco" w:hAnsi="Monaco" w:cs="Monaco"/>
                    <w:b/>
                    <w:bCs/>
                    <w:color w:val="000000"/>
                    <w:sz w:val="32"/>
                    <w:szCs w:val="32"/>
                    <w:lang w:val="en-US"/>
                  </w:rPr>
                </w:rPrChange>
              </w:rPr>
              <w:t>].</w:t>
            </w:r>
            <w:r w:rsidRPr="0079203F">
              <w:rPr>
                <w:noProof/>
                <w:lang w:val="es-ES"/>
                <w:rPrChange w:id="1527" w:author="Rodrigo García" w:date="2017-09-29T10:04:00Z">
                  <w:rPr>
                    <w:rFonts w:ascii="Monaco" w:hAnsi="Monaco" w:cs="Monaco"/>
                    <w:color w:val="000000"/>
                    <w:sz w:val="32"/>
                    <w:szCs w:val="32"/>
                    <w:lang w:val="en-US"/>
                  </w:rPr>
                </w:rPrChange>
              </w:rPr>
              <w:t>values</w:t>
            </w:r>
            <w:r w:rsidRPr="0079203F">
              <w:rPr>
                <w:b/>
                <w:bCs/>
                <w:noProof/>
                <w:lang w:val="es-ES"/>
                <w:rPrChange w:id="1528"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529" w:author="Rodrigo García" w:date="2017-09-29T10:04:00Z">
                  <w:rPr>
                    <w:rFonts w:ascii="Monaco" w:eastAsiaTheme="majorEastAsia" w:hAnsi="Monaco" w:cs="Monaco"/>
                    <w:color w:val="243F60" w:themeColor="accent1" w:themeShade="7F"/>
                    <w:sz w:val="32"/>
                    <w:szCs w:val="32"/>
                    <w:lang w:val="en-US"/>
                  </w:rPr>
                </w:rPrChange>
              </w:rPr>
              <w:pPrChange w:id="15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31" w:author="Rodrigo García" w:date="2017-09-29T10:04:00Z">
                  <w:rPr>
                    <w:rFonts w:ascii="Monaco" w:hAnsi="Monaco" w:cs="Monaco"/>
                    <w:sz w:val="32"/>
                    <w:szCs w:val="32"/>
                    <w:lang w:val="en-US"/>
                  </w:rPr>
                </w:rPrChange>
              </w:rPr>
              <w:t xml:space="preserve">        console</w:t>
            </w:r>
            <w:r w:rsidRPr="0079203F">
              <w:rPr>
                <w:b/>
                <w:bCs/>
                <w:noProof/>
                <w:lang w:val="es-ES"/>
                <w:rPrChange w:id="1532" w:author="Rodrigo García" w:date="2017-09-29T10:04:00Z">
                  <w:rPr>
                    <w:rFonts w:ascii="Monaco" w:hAnsi="Monaco" w:cs="Monaco"/>
                    <w:b/>
                    <w:bCs/>
                    <w:color w:val="000000"/>
                    <w:sz w:val="32"/>
                    <w:szCs w:val="32"/>
                    <w:lang w:val="en-US"/>
                  </w:rPr>
                </w:rPrChange>
              </w:rPr>
              <w:t>.</w:t>
            </w:r>
            <w:r w:rsidRPr="0079203F">
              <w:rPr>
                <w:noProof/>
                <w:lang w:val="es-ES"/>
                <w:rPrChange w:id="1533" w:author="Rodrigo García" w:date="2017-09-29T10:04:00Z">
                  <w:rPr>
                    <w:rFonts w:ascii="Monaco" w:hAnsi="Monaco" w:cs="Monaco"/>
                    <w:color w:val="000000"/>
                    <w:sz w:val="32"/>
                    <w:szCs w:val="32"/>
                    <w:lang w:val="en-US"/>
                  </w:rPr>
                </w:rPrChange>
              </w:rPr>
              <w:t>log</w:t>
            </w:r>
            <w:r w:rsidRPr="0079203F">
              <w:rPr>
                <w:b/>
                <w:bCs/>
                <w:noProof/>
                <w:lang w:val="es-ES"/>
                <w:rPrChange w:id="1534" w:author="Rodrigo García" w:date="2017-09-29T10:04:00Z">
                  <w:rPr>
                    <w:rFonts w:ascii="Monaco" w:hAnsi="Monaco" w:cs="Monaco"/>
                    <w:b/>
                    <w:bCs/>
                    <w:color w:val="000000"/>
                    <w:sz w:val="32"/>
                    <w:szCs w:val="32"/>
                    <w:lang w:val="en-US"/>
                  </w:rPr>
                </w:rPrChange>
              </w:rPr>
              <w:t>(</w:t>
            </w:r>
            <w:r w:rsidRPr="0079203F">
              <w:rPr>
                <w:noProof/>
                <w:lang w:val="es-ES"/>
                <w:rPrChange w:id="1535" w:author="Rodrigo García" w:date="2017-09-29T10:04:00Z">
                  <w:rPr>
                    <w:rFonts w:ascii="Monaco" w:hAnsi="Monaco" w:cs="Monaco"/>
                    <w:color w:val="000000"/>
                    <w:sz w:val="32"/>
                    <w:szCs w:val="32"/>
                    <w:lang w:val="en-US"/>
                  </w:rPr>
                </w:rPrChange>
              </w:rPr>
              <w:t>timestamp</w:t>
            </w:r>
            <w:r w:rsidRPr="0079203F">
              <w:rPr>
                <w:b/>
                <w:bCs/>
                <w:noProof/>
                <w:lang w:val="es-ES"/>
                <w:rPrChange w:id="1536" w:author="Rodrigo García" w:date="2017-09-29T10:04:00Z">
                  <w:rPr>
                    <w:rFonts w:ascii="Monaco" w:hAnsi="Monaco" w:cs="Monaco"/>
                    <w:b/>
                    <w:bCs/>
                    <w:color w:val="000000"/>
                    <w:sz w:val="32"/>
                    <w:szCs w:val="32"/>
                    <w:lang w:val="en-US"/>
                  </w:rPr>
                </w:rPrChange>
              </w:rPr>
              <w:t>(</w:t>
            </w:r>
            <w:r w:rsidRPr="0079203F">
              <w:rPr>
                <w:noProof/>
                <w:color w:val="4E9A06"/>
                <w:lang w:val="es-ES"/>
                <w:rPrChange w:id="1537" w:author="Rodrigo García" w:date="2017-09-29T10:04:00Z">
                  <w:rPr>
                    <w:rFonts w:ascii="Monaco" w:hAnsi="Monaco" w:cs="Monaco"/>
                    <w:color w:val="4E9A06"/>
                    <w:sz w:val="32"/>
                    <w:szCs w:val="32"/>
                    <w:lang w:val="en-US"/>
                  </w:rPr>
                </w:rPrChange>
              </w:rPr>
              <w:t>'hh:mm:ss:iii'</w:t>
            </w:r>
            <w:r w:rsidRPr="0079203F">
              <w:rPr>
                <w:b/>
                <w:bCs/>
                <w:noProof/>
                <w:lang w:val="es-ES"/>
                <w:rPrChange w:id="1538"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39" w:author="Rodrigo García" w:date="2017-09-29T10:04:00Z">
                  <w:rPr>
                    <w:rFonts w:ascii="Monaco" w:hAnsi="Monaco" w:cs="Monaco"/>
                    <w:b/>
                    <w:bCs/>
                    <w:color w:val="CE5C00"/>
                    <w:sz w:val="32"/>
                    <w:szCs w:val="32"/>
                    <w:lang w:val="en-US"/>
                  </w:rPr>
                </w:rPrChange>
              </w:rPr>
              <w:t>+</w:t>
            </w:r>
            <w:r w:rsidRPr="0079203F">
              <w:rPr>
                <w:noProof/>
                <w:color w:val="4E9A06"/>
                <w:lang w:val="es-ES"/>
                <w:rPrChange w:id="1540"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541"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542" w:author="Rodrigo García" w:date="2017-09-29T10:04:00Z">
                  <w:rPr>
                    <w:rFonts w:ascii="Monaco" w:eastAsiaTheme="majorEastAsia" w:hAnsi="Monaco" w:cs="Monaco"/>
                    <w:color w:val="243F60" w:themeColor="accent1" w:themeShade="7F"/>
                    <w:sz w:val="32"/>
                    <w:szCs w:val="32"/>
                    <w:lang w:val="en-US"/>
                  </w:rPr>
                </w:rPrChange>
              </w:rPr>
              <w:pPrChange w:id="154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44" w:author="Rodrigo García" w:date="2017-09-29T10:04:00Z">
                  <w:rPr>
                    <w:rFonts w:ascii="Monaco" w:hAnsi="Monaco" w:cs="Monaco"/>
                    <w:sz w:val="32"/>
                    <w:szCs w:val="32"/>
                    <w:lang w:val="en-US"/>
                  </w:rPr>
                </w:rPrChange>
              </w:rPr>
              <w:t xml:space="preserve">        db</w:t>
            </w:r>
            <w:r w:rsidRPr="0079203F">
              <w:rPr>
                <w:b/>
                <w:bCs/>
                <w:noProof/>
                <w:lang w:val="es-ES"/>
                <w:rPrChange w:id="1545" w:author="Rodrigo García" w:date="2017-09-29T10:04:00Z">
                  <w:rPr>
                    <w:rFonts w:ascii="Monaco" w:hAnsi="Monaco" w:cs="Monaco"/>
                    <w:b/>
                    <w:bCs/>
                    <w:color w:val="000000"/>
                    <w:sz w:val="32"/>
                    <w:szCs w:val="32"/>
                    <w:lang w:val="en-US"/>
                  </w:rPr>
                </w:rPrChange>
              </w:rPr>
              <w:t>.</w:t>
            </w:r>
            <w:r w:rsidRPr="0079203F">
              <w:rPr>
                <w:noProof/>
                <w:lang w:val="es-ES"/>
                <w:rPrChange w:id="1546" w:author="Rodrigo García" w:date="2017-09-29T10:04:00Z">
                  <w:rPr>
                    <w:rFonts w:ascii="Monaco" w:hAnsi="Monaco" w:cs="Monaco"/>
                    <w:color w:val="000000"/>
                    <w:sz w:val="32"/>
                    <w:szCs w:val="32"/>
                    <w:lang w:val="en-US"/>
                  </w:rPr>
                </w:rPrChange>
              </w:rPr>
              <w:t>close</w:t>
            </w:r>
            <w:r w:rsidRPr="0079203F">
              <w:rPr>
                <w:b/>
                <w:bCs/>
                <w:noProof/>
                <w:lang w:val="es-ES"/>
                <w:rPrChange w:id="1547"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1548" w:author="Rodrigo García" w:date="2017-09-29T10:04:00Z">
                  <w:rPr>
                    <w:rFonts w:ascii="Monaco" w:eastAsiaTheme="majorEastAsia" w:hAnsi="Monaco" w:cs="Monaco"/>
                    <w:color w:val="243F60" w:themeColor="accent1" w:themeShade="7F"/>
                    <w:sz w:val="32"/>
                    <w:szCs w:val="32"/>
                    <w:lang w:val="en-US"/>
                  </w:rPr>
                </w:rPrChange>
              </w:rPr>
              <w:pPrChange w:id="154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50" w:author="Rodrigo García" w:date="2017-09-29T10:04:00Z">
                  <w:rPr>
                    <w:rFonts w:ascii="Monaco" w:hAnsi="Monaco" w:cs="Monaco"/>
                    <w:sz w:val="32"/>
                    <w:szCs w:val="32"/>
                    <w:lang w:val="en-US"/>
                  </w:rPr>
                </w:rPrChange>
              </w:rPr>
              <w:t xml:space="preserve">        console</w:t>
            </w:r>
            <w:r w:rsidRPr="0079203F">
              <w:rPr>
                <w:b/>
                <w:bCs/>
                <w:noProof/>
                <w:lang w:val="es-ES"/>
                <w:rPrChange w:id="1551" w:author="Rodrigo García" w:date="2017-09-29T10:04:00Z">
                  <w:rPr>
                    <w:rFonts w:ascii="Monaco" w:hAnsi="Monaco" w:cs="Monaco"/>
                    <w:b/>
                    <w:bCs/>
                    <w:color w:val="000000"/>
                    <w:sz w:val="32"/>
                    <w:szCs w:val="32"/>
                    <w:lang w:val="en-US"/>
                  </w:rPr>
                </w:rPrChange>
              </w:rPr>
              <w:t>.</w:t>
            </w:r>
            <w:r w:rsidRPr="0079203F">
              <w:rPr>
                <w:noProof/>
                <w:lang w:val="es-ES"/>
                <w:rPrChange w:id="1552" w:author="Rodrigo García" w:date="2017-09-29T10:04:00Z">
                  <w:rPr>
                    <w:rFonts w:ascii="Monaco" w:hAnsi="Monaco" w:cs="Monaco"/>
                    <w:color w:val="000000"/>
                    <w:sz w:val="32"/>
                    <w:szCs w:val="32"/>
                    <w:lang w:val="en-US"/>
                  </w:rPr>
                </w:rPrChange>
              </w:rPr>
              <w:t>log</w:t>
            </w:r>
            <w:r w:rsidRPr="0079203F">
              <w:rPr>
                <w:b/>
                <w:bCs/>
                <w:noProof/>
                <w:lang w:val="es-ES"/>
                <w:rPrChange w:id="1553" w:author="Rodrigo García" w:date="2017-09-29T10:04:00Z">
                  <w:rPr>
                    <w:rFonts w:ascii="Monaco" w:hAnsi="Monaco" w:cs="Monaco"/>
                    <w:b/>
                    <w:bCs/>
                    <w:color w:val="000000"/>
                    <w:sz w:val="32"/>
                    <w:szCs w:val="32"/>
                    <w:lang w:val="en-US"/>
                  </w:rPr>
                </w:rPrChange>
              </w:rPr>
              <w:t>(</w:t>
            </w:r>
            <w:r w:rsidRPr="0079203F">
              <w:rPr>
                <w:noProof/>
                <w:lang w:val="es-ES"/>
                <w:rPrChange w:id="1554" w:author="Rodrigo García" w:date="2017-09-29T10:04:00Z">
                  <w:rPr>
                    <w:rFonts w:ascii="Monaco" w:hAnsi="Monaco" w:cs="Monaco"/>
                    <w:color w:val="000000"/>
                    <w:sz w:val="32"/>
                    <w:szCs w:val="32"/>
                    <w:lang w:val="en-US"/>
                  </w:rPr>
                </w:rPrChange>
              </w:rPr>
              <w:t>timestamp</w:t>
            </w:r>
            <w:r w:rsidRPr="0079203F">
              <w:rPr>
                <w:b/>
                <w:bCs/>
                <w:noProof/>
                <w:lang w:val="es-ES"/>
                <w:rPrChange w:id="1555" w:author="Rodrigo García" w:date="2017-09-29T10:04:00Z">
                  <w:rPr>
                    <w:rFonts w:ascii="Monaco" w:hAnsi="Monaco" w:cs="Monaco"/>
                    <w:b/>
                    <w:bCs/>
                    <w:color w:val="000000"/>
                    <w:sz w:val="32"/>
                    <w:szCs w:val="32"/>
                    <w:lang w:val="en-US"/>
                  </w:rPr>
                </w:rPrChange>
              </w:rPr>
              <w:t>(</w:t>
            </w:r>
            <w:r w:rsidRPr="0079203F">
              <w:rPr>
                <w:noProof/>
                <w:color w:val="4E9A06"/>
                <w:lang w:val="es-ES"/>
                <w:rPrChange w:id="1556" w:author="Rodrigo García" w:date="2017-09-29T10:04:00Z">
                  <w:rPr>
                    <w:rFonts w:ascii="Monaco" w:hAnsi="Monaco" w:cs="Monaco"/>
                    <w:color w:val="4E9A06"/>
                    <w:sz w:val="32"/>
                    <w:szCs w:val="32"/>
                    <w:lang w:val="en-US"/>
                  </w:rPr>
                </w:rPrChange>
              </w:rPr>
              <w:t>'hh:mm:ss:iii'</w:t>
            </w:r>
            <w:r w:rsidRPr="0079203F">
              <w:rPr>
                <w:b/>
                <w:bCs/>
                <w:noProof/>
                <w:lang w:val="es-ES"/>
                <w:rPrChange w:id="1557" w:author="Rodrigo García" w:date="2017-09-29T10:04:00Z">
                  <w:rPr>
                    <w:rFonts w:ascii="Monaco" w:hAnsi="Monaco" w:cs="Monaco"/>
                    <w:b/>
                    <w:bCs/>
                    <w:color w:val="000000"/>
                    <w:sz w:val="32"/>
                    <w:szCs w:val="32"/>
                    <w:lang w:val="en-US"/>
                  </w:rPr>
                </w:rPrChange>
              </w:rPr>
              <w:t>)</w:t>
            </w:r>
            <w:r w:rsidRPr="0079203F">
              <w:rPr>
                <w:b/>
                <w:bCs/>
                <w:noProof/>
                <w:color w:val="CE5C00"/>
                <w:lang w:val="es-ES"/>
                <w:rPrChange w:id="1558" w:author="Rodrigo García" w:date="2017-09-29T10:04:00Z">
                  <w:rPr>
                    <w:rFonts w:ascii="Monaco" w:hAnsi="Monaco" w:cs="Monaco"/>
                    <w:b/>
                    <w:bCs/>
                    <w:color w:val="CE5C00"/>
                    <w:sz w:val="32"/>
                    <w:szCs w:val="32"/>
                    <w:lang w:val="en-US"/>
                  </w:rPr>
                </w:rPrChange>
              </w:rPr>
              <w:t>+</w:t>
            </w:r>
            <w:r w:rsidRPr="0079203F">
              <w:rPr>
                <w:noProof/>
                <w:color w:val="4E9A06"/>
                <w:lang w:val="es-ES"/>
                <w:rPrChange w:id="1559" w:author="Rodrigo García" w:date="2017-09-29T10:04:00Z">
                  <w:rPr>
                    <w:rFonts w:ascii="Monaco" w:hAnsi="Monaco" w:cs="Monaco"/>
                    <w:color w:val="4E9A06"/>
                    <w:sz w:val="32"/>
                    <w:szCs w:val="32"/>
                    <w:lang w:val="en-US"/>
                  </w:rPr>
                </w:rPrChange>
              </w:rPr>
              <w:t>" Base de datos cerrada"</w:t>
            </w:r>
            <w:r w:rsidRPr="0079203F">
              <w:rPr>
                <w:b/>
                <w:bCs/>
                <w:noProof/>
                <w:lang w:val="es-ES"/>
                <w:rPrChange w:id="1560"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1561" w:author="Borja Gonzalez" w:date="2017-09-28T17:52:00Z">
                  <w:rPr>
                    <w:rFonts w:ascii="Monaco" w:eastAsiaTheme="majorEastAsia" w:hAnsi="Monaco" w:cs="Monaco"/>
                    <w:color w:val="243F60" w:themeColor="accent1" w:themeShade="7F"/>
                    <w:sz w:val="32"/>
                    <w:szCs w:val="32"/>
                    <w:lang w:val="en-US"/>
                  </w:rPr>
                </w:rPrChange>
              </w:rPr>
              <w:pPrChange w:id="156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563" w:author="Rodrigo García" w:date="2017-09-29T10:04:00Z">
                  <w:rPr>
                    <w:rFonts w:ascii="Monaco" w:hAnsi="Monaco" w:cs="Monaco"/>
                    <w:sz w:val="32"/>
                    <w:szCs w:val="32"/>
                    <w:lang w:val="en-US"/>
                  </w:rPr>
                </w:rPrChange>
              </w:rPr>
              <w:t xml:space="preserve">    </w:t>
            </w:r>
            <w:r w:rsidRPr="0050601B">
              <w:rPr>
                <w:b/>
                <w:bCs/>
                <w:noProof/>
                <w:lang w:val="en-US"/>
                <w:rPrChange w:id="1564"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gramStart"/>
      <w:r>
        <w:t>db.exec</w:t>
      </w:r>
      <w:proofErr w:type="gramEnd"/>
      <w:r>
        <w:t xml:space="preserve">(). El resultado de esta consulta </w:t>
      </w:r>
      <w:r w:rsidR="00B60BF4">
        <w:t xml:space="preserve">(array de pacientes) </w:t>
      </w:r>
      <w:r>
        <w:t xml:space="preserve">se envía al cliente mediante el websocket con la operación </w:t>
      </w:r>
      <w:proofErr w:type="gramStart"/>
      <w:r>
        <w:t>socket.emit</w:t>
      </w:r>
      <w:proofErr w:type="gramEnd"/>
      <w:r>
        <w: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565" w:author="Rodrigo García" w:date="2017-09-29T10:33:00Z"/>
        </w:rPr>
      </w:pPr>
    </w:p>
    <w:p w14:paraId="1BA4603D" w14:textId="0622C1DA" w:rsidR="003066E2" w:rsidRDefault="003066E2" w:rsidP="003066E2">
      <w:pPr>
        <w:pStyle w:val="Ttulo3"/>
      </w:pPr>
      <w:bookmarkStart w:id="1566" w:name="_Toc494476018"/>
      <w:bookmarkStart w:id="1567" w:name="_Toc494496068"/>
      <w:r>
        <w:t>4.3.2.  Borrar Paciente</w:t>
      </w:r>
      <w:bookmarkEnd w:id="1566"/>
      <w:bookmarkEnd w:id="1567"/>
    </w:p>
    <w:p w14:paraId="3DB0B292" w14:textId="77777777" w:rsidR="003066E2" w:rsidRDefault="003066E2" w:rsidP="003066E2"/>
    <w:p w14:paraId="0FB11996" w14:textId="4D2A5BA5" w:rsidR="003066E2" w:rsidRDefault="003066E2" w:rsidP="003066E2">
      <w:r>
        <w:lastRenderedPageBreak/>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1568"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proofErr w:type="gramStart"/>
      <w:r>
        <w:t>varias elementos</w:t>
      </w:r>
      <w:proofErr w:type="gramEnd"/>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1569"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891F58" w14:paraId="2BF62D97" w14:textId="77777777" w:rsidTr="00AE3604">
        <w:tc>
          <w:tcPr>
            <w:tcW w:w="8856" w:type="dxa"/>
          </w:tcPr>
          <w:p w14:paraId="313A1824" w14:textId="77777777" w:rsidR="00AE3604" w:rsidRPr="0050601B" w:rsidRDefault="00AE3604">
            <w:pPr>
              <w:rPr>
                <w:noProof/>
                <w:lang w:val="en-US"/>
                <w:rPrChange w:id="1570" w:author="Borja Gonzalez" w:date="2017-09-28T17:53:00Z">
                  <w:rPr>
                    <w:rFonts w:ascii="Monaco" w:eastAsiaTheme="majorEastAsia" w:hAnsi="Monaco" w:cs="Monaco"/>
                    <w:color w:val="243F60" w:themeColor="accent1" w:themeShade="7F"/>
                    <w:sz w:val="32"/>
                    <w:szCs w:val="32"/>
                    <w:lang w:val="en-US"/>
                  </w:rPr>
                </w:rPrChange>
              </w:rPr>
              <w:pPrChange w:id="157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72"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1573" w:author="Borja Gonzalez" w:date="2017-09-28T17:53:00Z">
                  <w:rPr>
                    <w:rFonts w:ascii="Monaco" w:eastAsiaTheme="majorEastAsia" w:hAnsi="Monaco" w:cs="Monaco"/>
                    <w:color w:val="243F60" w:themeColor="accent1" w:themeShade="7F"/>
                    <w:sz w:val="32"/>
                    <w:szCs w:val="32"/>
                    <w:lang w:val="en-US"/>
                  </w:rPr>
                </w:rPrChange>
              </w:rPr>
              <w:pPrChange w:id="1574"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75"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1576" w:author="Borja Gonzalez" w:date="2017-09-28T17:53:00Z">
                  <w:rPr>
                    <w:rFonts w:ascii="Monaco" w:eastAsiaTheme="majorEastAsia" w:hAnsi="Monaco" w:cs="Monaco"/>
                    <w:color w:val="243F60" w:themeColor="accent1" w:themeShade="7F"/>
                    <w:sz w:val="32"/>
                    <w:szCs w:val="32"/>
                    <w:lang w:val="en-US"/>
                  </w:rPr>
                </w:rPrChange>
              </w:rPr>
              <w:pPrChange w:id="157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578" w:author="Borja Gonzalez" w:date="2017-09-28T17:53:00Z">
                  <w:rPr>
                    <w:rFonts w:ascii="Monaco" w:hAnsi="Monaco" w:cs="Monaco"/>
                    <w:sz w:val="32"/>
                    <w:szCs w:val="32"/>
                    <w:lang w:val="en-US"/>
                  </w:rPr>
                </w:rPrChange>
              </w:rPr>
              <w:t>fila.insertCell(0).innerHTML = '</w:t>
            </w:r>
            <w:r w:rsidRPr="0050601B">
              <w:rPr>
                <w:b/>
                <w:bCs/>
                <w:noProof/>
                <w:color w:val="204A87"/>
                <w:lang w:val="en-US"/>
                <w:rPrChange w:id="1579" w:author="Borja Gonzalez" w:date="2017-09-28T17:53:00Z">
                  <w:rPr>
                    <w:rFonts w:ascii="Monaco" w:hAnsi="Monaco" w:cs="Monaco"/>
                    <w:b/>
                    <w:bCs/>
                    <w:color w:val="204A87"/>
                    <w:sz w:val="32"/>
                    <w:szCs w:val="32"/>
                    <w:lang w:val="en-US"/>
                  </w:rPr>
                </w:rPrChange>
              </w:rPr>
              <w:t>&lt;button</w:t>
            </w:r>
            <w:r w:rsidRPr="0050601B">
              <w:rPr>
                <w:noProof/>
                <w:lang w:val="en-US"/>
                <w:rPrChange w:id="1580" w:author="Borja Gonzalez" w:date="2017-09-28T17:53:00Z">
                  <w:rPr>
                    <w:rFonts w:ascii="Monaco" w:hAnsi="Monaco" w:cs="Monaco"/>
                    <w:sz w:val="32"/>
                    <w:szCs w:val="32"/>
                    <w:lang w:val="en-US"/>
                  </w:rPr>
                </w:rPrChange>
              </w:rPr>
              <w:t xml:space="preserve"> </w:t>
            </w:r>
            <w:r w:rsidRPr="0050601B">
              <w:rPr>
                <w:noProof/>
                <w:color w:val="C4A000"/>
                <w:lang w:val="en-US"/>
                <w:rPrChange w:id="1581" w:author="Borja Gonzalez" w:date="2017-09-28T17:53:00Z">
                  <w:rPr>
                    <w:rFonts w:ascii="Monaco" w:hAnsi="Monaco" w:cs="Monaco"/>
                    <w:color w:val="C4A000"/>
                    <w:sz w:val="32"/>
                    <w:szCs w:val="32"/>
                    <w:lang w:val="en-US"/>
                  </w:rPr>
                </w:rPrChange>
              </w:rPr>
              <w:t>class=</w:t>
            </w:r>
            <w:r w:rsidRPr="0050601B">
              <w:rPr>
                <w:noProof/>
                <w:color w:val="4E9A06"/>
                <w:lang w:val="en-US"/>
                <w:rPrChange w:id="1582" w:author="Borja Gonzalez" w:date="2017-09-28T17:53:00Z">
                  <w:rPr>
                    <w:rFonts w:ascii="Monaco" w:hAnsi="Monaco" w:cs="Monaco"/>
                    <w:color w:val="4E9A06"/>
                    <w:sz w:val="32"/>
                    <w:szCs w:val="32"/>
                    <w:lang w:val="en-US"/>
                  </w:rPr>
                </w:rPrChange>
              </w:rPr>
              <w:t>"btn_borrar"</w:t>
            </w:r>
            <w:r w:rsidRPr="0050601B">
              <w:rPr>
                <w:noProof/>
                <w:lang w:val="en-US"/>
                <w:rPrChange w:id="1583" w:author="Borja Gonzalez" w:date="2017-09-28T17:53:00Z">
                  <w:rPr>
                    <w:rFonts w:ascii="Monaco" w:hAnsi="Monaco" w:cs="Monaco"/>
                    <w:sz w:val="32"/>
                    <w:szCs w:val="32"/>
                    <w:lang w:val="en-US"/>
                  </w:rPr>
                </w:rPrChange>
              </w:rPr>
              <w:t xml:space="preserve"> </w:t>
            </w:r>
            <w:r w:rsidRPr="0050601B">
              <w:rPr>
                <w:noProof/>
                <w:color w:val="C4A000"/>
                <w:lang w:val="en-US"/>
                <w:rPrChange w:id="1584" w:author="Borja Gonzalez" w:date="2017-09-28T17:53:00Z">
                  <w:rPr>
                    <w:rFonts w:ascii="Monaco" w:hAnsi="Monaco" w:cs="Monaco"/>
                    <w:color w:val="C4A000"/>
                    <w:sz w:val="32"/>
                    <w:szCs w:val="32"/>
                    <w:lang w:val="en-US"/>
                  </w:rPr>
                </w:rPrChange>
              </w:rPr>
              <w:t>type=</w:t>
            </w:r>
            <w:r w:rsidRPr="0050601B">
              <w:rPr>
                <w:noProof/>
                <w:color w:val="4E9A06"/>
                <w:lang w:val="en-US"/>
                <w:rPrChange w:id="1585" w:author="Borja Gonzalez" w:date="2017-09-28T17:53:00Z">
                  <w:rPr>
                    <w:rFonts w:ascii="Monaco" w:hAnsi="Monaco" w:cs="Monaco"/>
                    <w:color w:val="4E9A06"/>
                    <w:sz w:val="32"/>
                    <w:szCs w:val="32"/>
                    <w:lang w:val="en-US"/>
                  </w:rPr>
                </w:rPrChange>
              </w:rPr>
              <w:t>"button"</w:t>
            </w:r>
            <w:r w:rsidRPr="0050601B">
              <w:rPr>
                <w:noProof/>
                <w:lang w:val="en-US"/>
                <w:rPrChange w:id="1586" w:author="Borja Gonzalez" w:date="2017-09-28T17:53:00Z">
                  <w:rPr>
                    <w:rFonts w:ascii="Monaco" w:hAnsi="Monaco" w:cs="Monaco"/>
                    <w:sz w:val="32"/>
                    <w:szCs w:val="32"/>
                    <w:lang w:val="en-US"/>
                  </w:rPr>
                </w:rPrChange>
              </w:rPr>
              <w:t xml:space="preserve"> </w:t>
            </w:r>
            <w:r w:rsidRPr="0050601B">
              <w:rPr>
                <w:noProof/>
                <w:color w:val="C4A000"/>
                <w:lang w:val="en-US"/>
                <w:rPrChange w:id="1587" w:author="Borja Gonzalez" w:date="2017-09-28T17:53:00Z">
                  <w:rPr>
                    <w:rFonts w:ascii="Monaco" w:hAnsi="Monaco" w:cs="Monaco"/>
                    <w:color w:val="C4A000"/>
                    <w:sz w:val="32"/>
                    <w:szCs w:val="32"/>
                    <w:lang w:val="en-US"/>
                  </w:rPr>
                </w:rPrChange>
              </w:rPr>
              <w:t>onClick=</w:t>
            </w:r>
            <w:r w:rsidRPr="0050601B">
              <w:rPr>
                <w:noProof/>
                <w:color w:val="4E9A06"/>
                <w:lang w:val="en-US"/>
                <w:rPrChange w:id="1588"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1589" w:author="Borja Gonzalez" w:date="2017-09-28T17:53:00Z">
                  <w:rPr>
                    <w:rFonts w:ascii="Monaco" w:hAnsi="Monaco" w:cs="Monaco"/>
                    <w:b/>
                    <w:bCs/>
                    <w:color w:val="204A87"/>
                    <w:sz w:val="32"/>
                    <w:szCs w:val="32"/>
                    <w:lang w:val="en-US"/>
                  </w:rPr>
                </w:rPrChange>
              </w:rPr>
              <w:t>&gt;&lt;/button&gt;</w:t>
            </w:r>
            <w:r w:rsidRPr="0050601B">
              <w:rPr>
                <w:noProof/>
                <w:lang w:val="en-US"/>
                <w:rPrChange w:id="1590"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1591" w:author="Rodrigo García" w:date="2017-09-29T10:04:00Z">
                  <w:rPr/>
                </w:rPrChange>
              </w:rPr>
            </w:pPr>
          </w:p>
        </w:tc>
      </w:tr>
    </w:tbl>
    <w:p w14:paraId="535BF8D1" w14:textId="1D84C74C" w:rsidR="003066E2" w:rsidRPr="0079203F" w:rsidRDefault="003066E2" w:rsidP="003066E2">
      <w:pPr>
        <w:rPr>
          <w:lang w:val="en-US"/>
          <w:rPrChange w:id="1592" w:author="Rodrigo García" w:date="2017-09-29T10:04:00Z">
            <w:rPr/>
          </w:rPrChange>
        </w:rPr>
      </w:pPr>
    </w:p>
    <w:p w14:paraId="1E9C0C01" w14:textId="77777777" w:rsidR="003066E2" w:rsidRPr="0079203F" w:rsidRDefault="003066E2" w:rsidP="003066E2">
      <w:pPr>
        <w:rPr>
          <w:lang w:val="en-US"/>
          <w:rPrChange w:id="1593" w:author="Rodrigo García" w:date="2017-09-29T10:04:00Z">
            <w:rPr/>
          </w:rPrChange>
        </w:rPr>
      </w:pPr>
    </w:p>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w:t>
      </w:r>
      <w:proofErr w:type="gramStart"/>
      <w:r w:rsidR="00DC2D8F">
        <w:t>paciente(</w:t>
      </w:r>
      <w:proofErr w:type="gramEnd"/>
      <w:r w:rsidR="00DC2D8F">
        <w:t>) a la que le pasamos el id del paciente y el nombre.</w:t>
      </w:r>
    </w:p>
    <w:p w14:paraId="1B0418AB" w14:textId="77777777" w:rsidR="00DC2D8F" w:rsidRDefault="00DC2D8F" w:rsidP="003066E2"/>
    <w:p w14:paraId="16C3ABE0" w14:textId="77777777" w:rsidR="00AE3604" w:rsidRDefault="00042B13" w:rsidP="003066E2">
      <w:del w:id="1594"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1595" w:author="Rodrigo García" w:date="2017-09-29T10:05:00Z">
                  <w:rPr>
                    <w:rFonts w:ascii="Monaco" w:eastAsiaTheme="majorEastAsia" w:hAnsi="Monaco" w:cs="Monaco"/>
                    <w:color w:val="243F60" w:themeColor="accent1" w:themeShade="7F"/>
                    <w:sz w:val="32"/>
                    <w:szCs w:val="32"/>
                    <w:lang w:val="en-US"/>
                  </w:rPr>
                </w:rPrChange>
              </w:rPr>
              <w:pPrChange w:id="1596"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1597" w:author="Rodrigo García" w:date="2017-09-29T10:05:00Z">
                  <w:rPr>
                    <w:rFonts w:ascii="Monaco" w:hAnsi="Monaco" w:cs="Monaco"/>
                    <w:b/>
                    <w:bCs/>
                    <w:color w:val="204A87"/>
                    <w:sz w:val="32"/>
                    <w:szCs w:val="32"/>
                    <w:lang w:val="en-US"/>
                  </w:rPr>
                </w:rPrChange>
              </w:rPr>
              <w:t>function</w:t>
            </w:r>
            <w:r w:rsidRPr="0079203F">
              <w:rPr>
                <w:noProof/>
                <w:lang w:val="es-ES"/>
                <w:rPrChange w:id="1598" w:author="Rodrigo García" w:date="2017-09-29T10:05:00Z">
                  <w:rPr>
                    <w:rFonts w:ascii="Monaco" w:hAnsi="Monaco" w:cs="Monaco"/>
                    <w:sz w:val="32"/>
                    <w:szCs w:val="32"/>
                    <w:lang w:val="en-US"/>
                  </w:rPr>
                </w:rPrChange>
              </w:rPr>
              <w:t xml:space="preserve"> borrar_paciente</w:t>
            </w:r>
            <w:r w:rsidRPr="0079203F">
              <w:rPr>
                <w:b/>
                <w:bCs/>
                <w:noProof/>
                <w:lang w:val="es-ES"/>
                <w:rPrChange w:id="1599" w:author="Rodrigo García" w:date="2017-09-29T10:05:00Z">
                  <w:rPr>
                    <w:rFonts w:ascii="Monaco" w:hAnsi="Monaco" w:cs="Monaco"/>
                    <w:b/>
                    <w:bCs/>
                    <w:color w:val="000000"/>
                    <w:sz w:val="32"/>
                    <w:szCs w:val="32"/>
                    <w:lang w:val="en-US"/>
                  </w:rPr>
                </w:rPrChange>
              </w:rPr>
              <w:t>(</w:t>
            </w:r>
            <w:r w:rsidRPr="0079203F">
              <w:rPr>
                <w:noProof/>
                <w:lang w:val="es-ES"/>
                <w:rPrChange w:id="1600" w:author="Rodrigo García" w:date="2017-09-29T10:05:00Z">
                  <w:rPr>
                    <w:rFonts w:ascii="Monaco" w:hAnsi="Monaco" w:cs="Monaco"/>
                    <w:color w:val="000000"/>
                    <w:sz w:val="32"/>
                    <w:szCs w:val="32"/>
                    <w:lang w:val="en-US"/>
                  </w:rPr>
                </w:rPrChange>
              </w:rPr>
              <w:t>N_p</w:t>
            </w:r>
            <w:r w:rsidRPr="0079203F">
              <w:rPr>
                <w:b/>
                <w:bCs/>
                <w:noProof/>
                <w:lang w:val="es-ES"/>
                <w:rPrChange w:id="1601" w:author="Rodrigo García" w:date="2017-09-29T10:05:00Z">
                  <w:rPr>
                    <w:rFonts w:ascii="Monaco" w:hAnsi="Monaco" w:cs="Monaco"/>
                    <w:b/>
                    <w:bCs/>
                    <w:color w:val="000000"/>
                    <w:sz w:val="32"/>
                    <w:szCs w:val="32"/>
                    <w:lang w:val="en-US"/>
                  </w:rPr>
                </w:rPrChange>
              </w:rPr>
              <w:t>,</w:t>
            </w:r>
            <w:r w:rsidRPr="0079203F">
              <w:rPr>
                <w:noProof/>
                <w:lang w:val="es-ES"/>
                <w:rPrChange w:id="1602" w:author="Rodrigo García" w:date="2017-09-29T10:05:00Z">
                  <w:rPr>
                    <w:rFonts w:ascii="Monaco" w:hAnsi="Monaco" w:cs="Monaco"/>
                    <w:color w:val="000000"/>
                    <w:sz w:val="32"/>
                    <w:szCs w:val="32"/>
                    <w:lang w:val="en-US"/>
                  </w:rPr>
                </w:rPrChange>
              </w:rPr>
              <w:t>nombre</w:t>
            </w:r>
            <w:r w:rsidRPr="0079203F">
              <w:rPr>
                <w:b/>
                <w:bCs/>
                <w:noProof/>
                <w:lang w:val="es-ES"/>
                <w:rPrChange w:id="1603"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1604" w:author="Rodrigo García" w:date="2017-09-29T10:05:00Z">
                  <w:rPr>
                    <w:rFonts w:ascii="Monaco" w:eastAsiaTheme="majorEastAsia" w:hAnsi="Monaco" w:cs="Monaco"/>
                    <w:color w:val="243F60" w:themeColor="accent1" w:themeShade="7F"/>
                    <w:sz w:val="32"/>
                    <w:szCs w:val="32"/>
                    <w:lang w:val="en-US"/>
                  </w:rPr>
                </w:rPrChange>
              </w:rPr>
              <w:pPrChange w:id="160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06" w:author="Rodrigo García" w:date="2017-09-29T10:05:00Z">
                  <w:rPr>
                    <w:rFonts w:ascii="Monaco" w:hAnsi="Monaco" w:cs="Monaco"/>
                    <w:sz w:val="32"/>
                    <w:szCs w:val="32"/>
                    <w:lang w:val="en-US"/>
                  </w:rPr>
                </w:rPrChange>
              </w:rPr>
              <w:tab/>
            </w:r>
            <w:r w:rsidRPr="0079203F">
              <w:rPr>
                <w:b/>
                <w:bCs/>
                <w:noProof/>
                <w:color w:val="204A87"/>
                <w:lang w:val="es-ES"/>
                <w:rPrChange w:id="1607" w:author="Rodrigo García" w:date="2017-09-29T10:05:00Z">
                  <w:rPr>
                    <w:rFonts w:ascii="Monaco" w:hAnsi="Monaco" w:cs="Monaco"/>
                    <w:b/>
                    <w:bCs/>
                    <w:color w:val="204A87"/>
                    <w:sz w:val="32"/>
                    <w:szCs w:val="32"/>
                    <w:lang w:val="en-US"/>
                  </w:rPr>
                </w:rPrChange>
              </w:rPr>
              <w:t>var</w:t>
            </w:r>
            <w:r w:rsidRPr="0079203F">
              <w:rPr>
                <w:noProof/>
                <w:lang w:val="es-ES"/>
                <w:rPrChange w:id="1608" w:author="Rodrigo García" w:date="2017-09-29T10:05:00Z">
                  <w:rPr>
                    <w:rFonts w:ascii="Monaco" w:hAnsi="Monaco" w:cs="Monaco"/>
                    <w:sz w:val="32"/>
                    <w:szCs w:val="32"/>
                    <w:lang w:val="en-US"/>
                  </w:rPr>
                </w:rPrChange>
              </w:rPr>
              <w:t xml:space="preserve"> y </w:t>
            </w:r>
            <w:r w:rsidRPr="0079203F">
              <w:rPr>
                <w:b/>
                <w:bCs/>
                <w:noProof/>
                <w:color w:val="CE5C00"/>
                <w:lang w:val="es-ES"/>
                <w:rPrChange w:id="1609" w:author="Rodrigo García" w:date="2017-09-29T10:05:00Z">
                  <w:rPr>
                    <w:rFonts w:ascii="Monaco" w:hAnsi="Monaco" w:cs="Monaco"/>
                    <w:b/>
                    <w:bCs/>
                    <w:color w:val="CE5C00"/>
                    <w:sz w:val="32"/>
                    <w:szCs w:val="32"/>
                    <w:lang w:val="en-US"/>
                  </w:rPr>
                </w:rPrChange>
              </w:rPr>
              <w:t>=</w:t>
            </w:r>
            <w:r w:rsidRPr="0079203F">
              <w:rPr>
                <w:noProof/>
                <w:lang w:val="es-ES"/>
                <w:rPrChange w:id="1610" w:author="Rodrigo García" w:date="2017-09-29T10:05:00Z">
                  <w:rPr>
                    <w:rFonts w:ascii="Monaco" w:hAnsi="Monaco" w:cs="Monaco"/>
                    <w:sz w:val="32"/>
                    <w:szCs w:val="32"/>
                    <w:lang w:val="en-US"/>
                  </w:rPr>
                </w:rPrChange>
              </w:rPr>
              <w:t xml:space="preserve"> confirm</w:t>
            </w:r>
            <w:r w:rsidRPr="0079203F">
              <w:rPr>
                <w:b/>
                <w:bCs/>
                <w:noProof/>
                <w:lang w:val="es-ES"/>
                <w:rPrChange w:id="1611" w:author="Rodrigo García" w:date="2017-09-29T10:05:00Z">
                  <w:rPr>
                    <w:rFonts w:ascii="Monaco" w:hAnsi="Monaco" w:cs="Monaco"/>
                    <w:b/>
                    <w:bCs/>
                    <w:color w:val="000000"/>
                    <w:sz w:val="32"/>
                    <w:szCs w:val="32"/>
                    <w:lang w:val="en-US"/>
                  </w:rPr>
                </w:rPrChange>
              </w:rPr>
              <w:t>(</w:t>
            </w:r>
            <w:r w:rsidRPr="0079203F">
              <w:rPr>
                <w:noProof/>
                <w:color w:val="4E9A06"/>
                <w:lang w:val="es-ES"/>
                <w:rPrChange w:id="1612"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613"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1614" w:author="Rodrigo García" w:date="2017-09-29T10:05:00Z">
                  <w:rPr>
                    <w:rFonts w:ascii="Monaco" w:eastAsiaTheme="majorEastAsia" w:hAnsi="Monaco" w:cs="Monaco"/>
                    <w:color w:val="243F60" w:themeColor="accent1" w:themeShade="7F"/>
                    <w:sz w:val="32"/>
                    <w:szCs w:val="32"/>
                    <w:lang w:val="en-US"/>
                  </w:rPr>
                </w:rPrChange>
              </w:rPr>
              <w:pPrChange w:id="161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16" w:author="Rodrigo García" w:date="2017-09-29T10:05:00Z">
                  <w:rPr>
                    <w:rFonts w:ascii="Monaco" w:hAnsi="Monaco" w:cs="Monaco"/>
                    <w:sz w:val="32"/>
                    <w:szCs w:val="32"/>
                    <w:lang w:val="en-US"/>
                  </w:rPr>
                </w:rPrChange>
              </w:rPr>
              <w:t xml:space="preserve">    </w:t>
            </w:r>
            <w:r w:rsidRPr="0079203F">
              <w:rPr>
                <w:b/>
                <w:bCs/>
                <w:noProof/>
                <w:color w:val="204A87"/>
                <w:lang w:val="es-ES"/>
                <w:rPrChange w:id="1617" w:author="Rodrigo García" w:date="2017-09-29T10:05:00Z">
                  <w:rPr>
                    <w:rFonts w:ascii="Monaco" w:hAnsi="Monaco" w:cs="Monaco"/>
                    <w:b/>
                    <w:bCs/>
                    <w:color w:val="204A87"/>
                    <w:sz w:val="32"/>
                    <w:szCs w:val="32"/>
                    <w:lang w:val="en-US"/>
                  </w:rPr>
                </w:rPrChange>
              </w:rPr>
              <w:t>if</w:t>
            </w:r>
            <w:r w:rsidRPr="0079203F">
              <w:rPr>
                <w:noProof/>
                <w:lang w:val="es-ES"/>
                <w:rPrChange w:id="1618" w:author="Rodrigo García" w:date="2017-09-29T10:05:00Z">
                  <w:rPr>
                    <w:rFonts w:ascii="Monaco" w:hAnsi="Monaco" w:cs="Monaco"/>
                    <w:sz w:val="32"/>
                    <w:szCs w:val="32"/>
                    <w:lang w:val="en-US"/>
                  </w:rPr>
                </w:rPrChange>
              </w:rPr>
              <w:t xml:space="preserve"> </w:t>
            </w:r>
            <w:r w:rsidRPr="0079203F">
              <w:rPr>
                <w:b/>
                <w:bCs/>
                <w:noProof/>
                <w:lang w:val="es-ES"/>
                <w:rPrChange w:id="1619" w:author="Rodrigo García" w:date="2017-09-29T10:05:00Z">
                  <w:rPr>
                    <w:rFonts w:ascii="Monaco" w:hAnsi="Monaco" w:cs="Monaco"/>
                    <w:b/>
                    <w:bCs/>
                    <w:color w:val="000000"/>
                    <w:sz w:val="32"/>
                    <w:szCs w:val="32"/>
                    <w:lang w:val="en-US"/>
                  </w:rPr>
                </w:rPrChange>
              </w:rPr>
              <w:t>(</w:t>
            </w:r>
            <w:r w:rsidRPr="0079203F">
              <w:rPr>
                <w:noProof/>
                <w:lang w:val="es-ES"/>
                <w:rPrChange w:id="1620"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621" w:author="Rodrigo García" w:date="2017-09-29T10:05:00Z">
                  <w:rPr>
                    <w:rFonts w:ascii="Monaco" w:hAnsi="Monaco" w:cs="Monaco"/>
                    <w:b/>
                    <w:bCs/>
                    <w:color w:val="CE5C00"/>
                    <w:sz w:val="32"/>
                    <w:szCs w:val="32"/>
                    <w:lang w:val="en-US"/>
                  </w:rPr>
                </w:rPrChange>
              </w:rPr>
              <w:t>==</w:t>
            </w:r>
            <w:r w:rsidRPr="0079203F">
              <w:rPr>
                <w:noProof/>
                <w:lang w:val="es-ES"/>
                <w:rPrChange w:id="1622" w:author="Rodrigo García" w:date="2017-09-29T10:05:00Z">
                  <w:rPr>
                    <w:rFonts w:ascii="Monaco" w:hAnsi="Monaco" w:cs="Monaco"/>
                    <w:sz w:val="32"/>
                    <w:szCs w:val="32"/>
                    <w:lang w:val="en-US"/>
                  </w:rPr>
                </w:rPrChange>
              </w:rPr>
              <w:t xml:space="preserve"> </w:t>
            </w:r>
            <w:r w:rsidRPr="0079203F">
              <w:rPr>
                <w:b/>
                <w:bCs/>
                <w:noProof/>
                <w:color w:val="204A87"/>
                <w:lang w:val="es-ES"/>
                <w:rPrChange w:id="1623" w:author="Rodrigo García" w:date="2017-09-29T10:05:00Z">
                  <w:rPr>
                    <w:rFonts w:ascii="Monaco" w:hAnsi="Monaco" w:cs="Monaco"/>
                    <w:b/>
                    <w:bCs/>
                    <w:color w:val="204A87"/>
                    <w:sz w:val="32"/>
                    <w:szCs w:val="32"/>
                    <w:lang w:val="en-US"/>
                  </w:rPr>
                </w:rPrChange>
              </w:rPr>
              <w:t>true</w:t>
            </w:r>
            <w:r w:rsidRPr="0079203F">
              <w:rPr>
                <w:b/>
                <w:bCs/>
                <w:noProof/>
                <w:lang w:val="es-ES"/>
                <w:rPrChange w:id="1624"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1625" w:author="Rodrigo García" w:date="2017-09-29T10:05:00Z">
                  <w:rPr>
                    <w:rFonts w:ascii="Monaco" w:hAnsi="Monaco" w:cs="Monaco"/>
                    <w:sz w:val="32"/>
                    <w:szCs w:val="32"/>
                    <w:lang w:val="en-US"/>
                  </w:rPr>
                </w:rPrChange>
              </w:rPr>
              <w:pPrChange w:id="1626"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1627" w:author="Borja Gonzalez" w:date="2017-09-28T17:53:00Z">
                  <w:rPr>
                    <w:rFonts w:ascii="Monaco" w:eastAsiaTheme="majorEastAsia" w:hAnsi="Monaco" w:cs="Monaco"/>
                    <w:color w:val="243F60" w:themeColor="accent1" w:themeShade="7F"/>
                    <w:sz w:val="32"/>
                    <w:szCs w:val="32"/>
                    <w:lang w:val="en-US"/>
                  </w:rPr>
                </w:rPrChange>
              </w:rPr>
              <w:pPrChange w:id="162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29" w:author="Rodrigo García" w:date="2017-09-29T10:05:00Z">
                  <w:rPr>
                    <w:rFonts w:ascii="Monaco" w:hAnsi="Monaco" w:cs="Monaco"/>
                    <w:sz w:val="32"/>
                    <w:szCs w:val="32"/>
                    <w:lang w:val="en-US"/>
                  </w:rPr>
                </w:rPrChange>
              </w:rPr>
              <w:t xml:space="preserve">    </w:t>
            </w:r>
            <w:r w:rsidRPr="0079203F">
              <w:rPr>
                <w:noProof/>
                <w:lang w:val="es-ES"/>
                <w:rPrChange w:id="1630" w:author="Rodrigo García" w:date="2017-09-29T10:05:00Z">
                  <w:rPr>
                    <w:rFonts w:ascii="Monaco" w:hAnsi="Monaco" w:cs="Monaco"/>
                    <w:sz w:val="32"/>
                    <w:szCs w:val="32"/>
                    <w:lang w:val="en-US"/>
                  </w:rPr>
                </w:rPrChange>
              </w:rPr>
              <w:tab/>
            </w:r>
            <w:r w:rsidRPr="0050601B">
              <w:rPr>
                <w:b/>
                <w:bCs/>
                <w:noProof/>
                <w:color w:val="204A87"/>
                <w:lang w:val="en-US"/>
                <w:rPrChange w:id="1631" w:author="Borja Gonzalez" w:date="2017-09-28T17:53:00Z">
                  <w:rPr>
                    <w:rFonts w:ascii="Monaco" w:hAnsi="Monaco" w:cs="Monaco"/>
                    <w:b/>
                    <w:bCs/>
                    <w:color w:val="204A87"/>
                    <w:sz w:val="32"/>
                    <w:szCs w:val="32"/>
                    <w:lang w:val="en-US"/>
                  </w:rPr>
                </w:rPrChange>
              </w:rPr>
              <w:t>var</w:t>
            </w:r>
            <w:r w:rsidRPr="0050601B">
              <w:rPr>
                <w:noProof/>
                <w:lang w:val="en-US"/>
                <w:rPrChange w:id="1632" w:author="Borja Gonzalez" w:date="2017-09-28T17:53:00Z">
                  <w:rPr>
                    <w:rFonts w:ascii="Monaco" w:hAnsi="Monaco" w:cs="Monaco"/>
                    <w:sz w:val="32"/>
                    <w:szCs w:val="32"/>
                    <w:lang w:val="en-US"/>
                  </w:rPr>
                </w:rPrChange>
              </w:rPr>
              <w:t xml:space="preserve"> socket </w:t>
            </w:r>
            <w:r w:rsidRPr="0050601B">
              <w:rPr>
                <w:b/>
                <w:bCs/>
                <w:noProof/>
                <w:color w:val="CE5C00"/>
                <w:lang w:val="en-US"/>
                <w:rPrChange w:id="1633" w:author="Borja Gonzalez" w:date="2017-09-28T17:53:00Z">
                  <w:rPr>
                    <w:rFonts w:ascii="Monaco" w:hAnsi="Monaco" w:cs="Monaco"/>
                    <w:b/>
                    <w:bCs/>
                    <w:color w:val="CE5C00"/>
                    <w:sz w:val="32"/>
                    <w:szCs w:val="32"/>
                    <w:lang w:val="en-US"/>
                  </w:rPr>
                </w:rPrChange>
              </w:rPr>
              <w:t>=</w:t>
            </w:r>
            <w:r w:rsidRPr="0050601B">
              <w:rPr>
                <w:noProof/>
                <w:lang w:val="en-US"/>
                <w:rPrChange w:id="1634" w:author="Borja Gonzalez" w:date="2017-09-28T17:53:00Z">
                  <w:rPr>
                    <w:rFonts w:ascii="Monaco" w:hAnsi="Monaco" w:cs="Monaco"/>
                    <w:sz w:val="32"/>
                    <w:szCs w:val="32"/>
                    <w:lang w:val="en-US"/>
                  </w:rPr>
                </w:rPrChange>
              </w:rPr>
              <w:t xml:space="preserve"> io</w:t>
            </w:r>
            <w:r w:rsidRPr="0050601B">
              <w:rPr>
                <w:b/>
                <w:bCs/>
                <w:noProof/>
                <w:lang w:val="en-US"/>
                <w:rPrChange w:id="1635" w:author="Borja Gonzalez" w:date="2017-09-28T17:53:00Z">
                  <w:rPr>
                    <w:rFonts w:ascii="Monaco" w:hAnsi="Monaco" w:cs="Monaco"/>
                    <w:b/>
                    <w:bCs/>
                    <w:color w:val="000000"/>
                    <w:sz w:val="32"/>
                    <w:szCs w:val="32"/>
                    <w:lang w:val="en-US"/>
                  </w:rPr>
                </w:rPrChange>
              </w:rPr>
              <w:t>.</w:t>
            </w:r>
            <w:r w:rsidRPr="0050601B">
              <w:rPr>
                <w:noProof/>
                <w:lang w:val="en-US"/>
                <w:rPrChange w:id="1636" w:author="Borja Gonzalez" w:date="2017-09-28T17:53:00Z">
                  <w:rPr>
                    <w:rFonts w:ascii="Monaco" w:hAnsi="Monaco" w:cs="Monaco"/>
                    <w:color w:val="000000"/>
                    <w:sz w:val="32"/>
                    <w:szCs w:val="32"/>
                    <w:lang w:val="en-US"/>
                  </w:rPr>
                </w:rPrChange>
              </w:rPr>
              <w:t>connect</w:t>
            </w:r>
            <w:r w:rsidRPr="0050601B">
              <w:rPr>
                <w:b/>
                <w:bCs/>
                <w:noProof/>
                <w:lang w:val="en-US"/>
                <w:rPrChange w:id="1637" w:author="Borja Gonzalez" w:date="2017-09-28T17:53:00Z">
                  <w:rPr>
                    <w:rFonts w:ascii="Monaco" w:hAnsi="Monaco" w:cs="Monaco"/>
                    <w:b/>
                    <w:bCs/>
                    <w:color w:val="000000"/>
                    <w:sz w:val="32"/>
                    <w:szCs w:val="32"/>
                    <w:lang w:val="en-US"/>
                  </w:rPr>
                </w:rPrChange>
              </w:rPr>
              <w:t>(</w:t>
            </w:r>
            <w:r w:rsidRPr="0050601B">
              <w:rPr>
                <w:noProof/>
                <w:color w:val="4E9A06"/>
                <w:lang w:val="en-US"/>
                <w:rPrChange w:id="1638" w:author="Borja Gonzalez" w:date="2017-09-28T17:53:00Z">
                  <w:rPr>
                    <w:rFonts w:ascii="Monaco" w:hAnsi="Monaco" w:cs="Monaco"/>
                    <w:color w:val="4E9A06"/>
                    <w:sz w:val="32"/>
                    <w:szCs w:val="32"/>
                    <w:lang w:val="en-US"/>
                  </w:rPr>
                </w:rPrChange>
              </w:rPr>
              <w:t>"http://172.20.10.5:8124"</w:t>
            </w:r>
            <w:r w:rsidRPr="0050601B">
              <w:rPr>
                <w:b/>
                <w:bCs/>
                <w:noProof/>
                <w:lang w:val="en-US"/>
                <w:rPrChange w:id="1639" w:author="Borja Gonzalez" w:date="2017-09-28T17:53:00Z">
                  <w:rPr>
                    <w:rFonts w:ascii="Monaco" w:hAnsi="Monaco" w:cs="Monaco"/>
                    <w:b/>
                    <w:bCs/>
                    <w:color w:val="000000"/>
                    <w:sz w:val="32"/>
                    <w:szCs w:val="32"/>
                    <w:lang w:val="en-US"/>
                  </w:rPr>
                </w:rPrChange>
              </w:rPr>
              <w:t>);</w:t>
            </w:r>
            <w:r w:rsidRPr="0050601B">
              <w:rPr>
                <w:noProof/>
                <w:lang w:val="en-US"/>
                <w:rPrChange w:id="1640"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1641" w:author="Rodrigo García" w:date="2017-09-29T10:05:00Z">
                  <w:rPr>
                    <w:rFonts w:ascii="Monaco" w:eastAsiaTheme="majorEastAsia" w:hAnsi="Monaco" w:cs="Monaco"/>
                    <w:color w:val="243F60" w:themeColor="accent1" w:themeShade="7F"/>
                    <w:sz w:val="32"/>
                    <w:szCs w:val="32"/>
                    <w:lang w:val="en-US"/>
                  </w:rPr>
                </w:rPrChange>
              </w:rPr>
              <w:pPrChange w:id="1642"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43" w:author="Borja Gonzalez" w:date="2017-09-28T17:53:00Z">
                  <w:rPr>
                    <w:rFonts w:ascii="Monaco" w:hAnsi="Monaco" w:cs="Monaco"/>
                    <w:sz w:val="32"/>
                    <w:szCs w:val="32"/>
                    <w:lang w:val="en-US"/>
                  </w:rPr>
                </w:rPrChange>
              </w:rPr>
              <w:t xml:space="preserve">        </w:t>
            </w:r>
            <w:r w:rsidRPr="0079203F">
              <w:rPr>
                <w:noProof/>
                <w:lang w:val="es-ES"/>
                <w:rPrChange w:id="1644" w:author="Rodrigo García" w:date="2017-09-29T10:05:00Z">
                  <w:rPr>
                    <w:rFonts w:ascii="Monaco" w:hAnsi="Monaco" w:cs="Monaco"/>
                    <w:color w:val="000000"/>
                    <w:sz w:val="32"/>
                    <w:szCs w:val="32"/>
                    <w:lang w:val="en-US"/>
                  </w:rPr>
                </w:rPrChange>
              </w:rPr>
              <w:t>console</w:t>
            </w:r>
            <w:r w:rsidRPr="0079203F">
              <w:rPr>
                <w:b/>
                <w:bCs/>
                <w:noProof/>
                <w:lang w:val="es-ES"/>
                <w:rPrChange w:id="1645" w:author="Rodrigo García" w:date="2017-09-29T10:05:00Z">
                  <w:rPr>
                    <w:rFonts w:ascii="Monaco" w:hAnsi="Monaco" w:cs="Monaco"/>
                    <w:b/>
                    <w:bCs/>
                    <w:color w:val="000000"/>
                    <w:sz w:val="32"/>
                    <w:szCs w:val="32"/>
                    <w:lang w:val="en-US"/>
                  </w:rPr>
                </w:rPrChange>
              </w:rPr>
              <w:t>.</w:t>
            </w:r>
            <w:r w:rsidRPr="0079203F">
              <w:rPr>
                <w:noProof/>
                <w:lang w:val="es-ES"/>
                <w:rPrChange w:id="1646" w:author="Rodrigo García" w:date="2017-09-29T10:05:00Z">
                  <w:rPr>
                    <w:rFonts w:ascii="Monaco" w:hAnsi="Monaco" w:cs="Monaco"/>
                    <w:color w:val="000000"/>
                    <w:sz w:val="32"/>
                    <w:szCs w:val="32"/>
                    <w:lang w:val="en-US"/>
                  </w:rPr>
                </w:rPrChange>
              </w:rPr>
              <w:t>log</w:t>
            </w:r>
            <w:r w:rsidRPr="0079203F">
              <w:rPr>
                <w:b/>
                <w:bCs/>
                <w:noProof/>
                <w:lang w:val="es-ES"/>
                <w:rPrChange w:id="1647" w:author="Rodrigo García" w:date="2017-09-29T10:05:00Z">
                  <w:rPr>
                    <w:rFonts w:ascii="Monaco" w:hAnsi="Monaco" w:cs="Monaco"/>
                    <w:b/>
                    <w:bCs/>
                    <w:color w:val="000000"/>
                    <w:sz w:val="32"/>
                    <w:szCs w:val="32"/>
                    <w:lang w:val="en-US"/>
                  </w:rPr>
                </w:rPrChange>
              </w:rPr>
              <w:t>(</w:t>
            </w:r>
            <w:r w:rsidRPr="0079203F">
              <w:rPr>
                <w:noProof/>
                <w:color w:val="4E9A06"/>
                <w:lang w:val="es-ES"/>
                <w:rPrChange w:id="1648"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649" w:author="Rodrigo García" w:date="2017-09-29T10:05:00Z">
                  <w:rPr>
                    <w:rFonts w:ascii="Monaco" w:hAnsi="Monaco" w:cs="Monaco"/>
                    <w:b/>
                    <w:bCs/>
                    <w:color w:val="000000"/>
                    <w:sz w:val="32"/>
                    <w:szCs w:val="32"/>
                    <w:lang w:val="en-US"/>
                  </w:rPr>
                </w:rPrChange>
              </w:rPr>
              <w:t>);</w:t>
            </w:r>
            <w:r w:rsidRPr="0079203F">
              <w:rPr>
                <w:noProof/>
                <w:lang w:val="es-ES"/>
                <w:rPrChange w:id="1650"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1651" w:author="Borja Gonzalez" w:date="2017-09-28T17:53:00Z">
                  <w:rPr>
                    <w:rFonts w:ascii="Monaco" w:eastAsiaTheme="majorEastAsia" w:hAnsi="Monaco" w:cs="Monaco"/>
                    <w:color w:val="243F60" w:themeColor="accent1" w:themeShade="7F"/>
                    <w:sz w:val="32"/>
                    <w:szCs w:val="32"/>
                    <w:lang w:val="en-US"/>
                  </w:rPr>
                </w:rPrChange>
              </w:rPr>
              <w:pPrChange w:id="165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53" w:author="Rodrigo García" w:date="2017-09-29T10:05:00Z">
                  <w:rPr>
                    <w:rFonts w:ascii="Monaco" w:hAnsi="Monaco" w:cs="Monaco"/>
                    <w:sz w:val="32"/>
                    <w:szCs w:val="32"/>
                    <w:lang w:val="en-US"/>
                  </w:rPr>
                </w:rPrChange>
              </w:rPr>
              <w:t xml:space="preserve">            </w:t>
            </w:r>
            <w:r w:rsidRPr="0050601B">
              <w:rPr>
                <w:noProof/>
                <w:lang w:val="en-US"/>
                <w:rPrChange w:id="1654" w:author="Borja Gonzalez" w:date="2017-09-28T17:53:00Z">
                  <w:rPr>
                    <w:rFonts w:ascii="Monaco" w:hAnsi="Monaco" w:cs="Monaco"/>
                    <w:color w:val="000000"/>
                    <w:sz w:val="32"/>
                    <w:szCs w:val="32"/>
                    <w:lang w:val="en-US"/>
                  </w:rPr>
                </w:rPrChange>
              </w:rPr>
              <w:t>socket</w:t>
            </w:r>
            <w:r w:rsidRPr="0050601B">
              <w:rPr>
                <w:b/>
                <w:bCs/>
                <w:noProof/>
                <w:lang w:val="en-US"/>
                <w:rPrChange w:id="1655" w:author="Borja Gonzalez" w:date="2017-09-28T17:53:00Z">
                  <w:rPr>
                    <w:rFonts w:ascii="Monaco" w:hAnsi="Monaco" w:cs="Monaco"/>
                    <w:b/>
                    <w:bCs/>
                    <w:color w:val="000000"/>
                    <w:sz w:val="32"/>
                    <w:szCs w:val="32"/>
                    <w:lang w:val="en-US"/>
                  </w:rPr>
                </w:rPrChange>
              </w:rPr>
              <w:t>.</w:t>
            </w:r>
            <w:r w:rsidRPr="0050601B">
              <w:rPr>
                <w:noProof/>
                <w:lang w:val="en-US"/>
                <w:rPrChange w:id="1656" w:author="Borja Gonzalez" w:date="2017-09-28T17:53:00Z">
                  <w:rPr>
                    <w:rFonts w:ascii="Monaco" w:hAnsi="Monaco" w:cs="Monaco"/>
                    <w:color w:val="000000"/>
                    <w:sz w:val="32"/>
                    <w:szCs w:val="32"/>
                    <w:lang w:val="en-US"/>
                  </w:rPr>
                </w:rPrChange>
              </w:rPr>
              <w:t>on</w:t>
            </w:r>
            <w:r w:rsidRPr="0050601B">
              <w:rPr>
                <w:b/>
                <w:bCs/>
                <w:noProof/>
                <w:lang w:val="en-US"/>
                <w:rPrChange w:id="1657" w:author="Borja Gonzalez" w:date="2017-09-28T17:53:00Z">
                  <w:rPr>
                    <w:rFonts w:ascii="Monaco" w:hAnsi="Monaco" w:cs="Monaco"/>
                    <w:b/>
                    <w:bCs/>
                    <w:color w:val="000000"/>
                    <w:sz w:val="32"/>
                    <w:szCs w:val="32"/>
                    <w:lang w:val="en-US"/>
                  </w:rPr>
                </w:rPrChange>
              </w:rPr>
              <w:t>(</w:t>
            </w:r>
            <w:r w:rsidRPr="0050601B">
              <w:rPr>
                <w:noProof/>
                <w:color w:val="4E9A06"/>
                <w:lang w:val="en-US"/>
                <w:rPrChange w:id="1658" w:author="Borja Gonzalez" w:date="2017-09-28T17:53:00Z">
                  <w:rPr>
                    <w:rFonts w:ascii="Monaco" w:hAnsi="Monaco" w:cs="Monaco"/>
                    <w:color w:val="4E9A06"/>
                    <w:sz w:val="32"/>
                    <w:szCs w:val="32"/>
                    <w:lang w:val="en-US"/>
                  </w:rPr>
                </w:rPrChange>
              </w:rPr>
              <w:t>"message"</w:t>
            </w:r>
            <w:r w:rsidRPr="0050601B">
              <w:rPr>
                <w:b/>
                <w:bCs/>
                <w:noProof/>
                <w:lang w:val="en-US"/>
                <w:rPrChange w:id="1659" w:author="Borja Gonzalez" w:date="2017-09-28T17:53:00Z">
                  <w:rPr>
                    <w:rFonts w:ascii="Monaco" w:hAnsi="Monaco" w:cs="Monaco"/>
                    <w:b/>
                    <w:bCs/>
                    <w:color w:val="000000"/>
                    <w:sz w:val="32"/>
                    <w:szCs w:val="32"/>
                    <w:lang w:val="en-US"/>
                  </w:rPr>
                </w:rPrChange>
              </w:rPr>
              <w:t>,</w:t>
            </w:r>
            <w:r w:rsidRPr="0050601B">
              <w:rPr>
                <w:b/>
                <w:bCs/>
                <w:noProof/>
                <w:color w:val="204A87"/>
                <w:lang w:val="en-US"/>
                <w:rPrChange w:id="1660" w:author="Borja Gonzalez" w:date="2017-09-28T17:53:00Z">
                  <w:rPr>
                    <w:rFonts w:ascii="Monaco" w:hAnsi="Monaco" w:cs="Monaco"/>
                    <w:b/>
                    <w:bCs/>
                    <w:color w:val="204A87"/>
                    <w:sz w:val="32"/>
                    <w:szCs w:val="32"/>
                    <w:lang w:val="en-US"/>
                  </w:rPr>
                </w:rPrChange>
              </w:rPr>
              <w:t>function</w:t>
            </w:r>
            <w:r w:rsidRPr="0050601B">
              <w:rPr>
                <w:b/>
                <w:bCs/>
                <w:noProof/>
                <w:lang w:val="en-US"/>
                <w:rPrChange w:id="1661" w:author="Borja Gonzalez" w:date="2017-09-28T17:53:00Z">
                  <w:rPr>
                    <w:rFonts w:ascii="Monaco" w:hAnsi="Monaco" w:cs="Monaco"/>
                    <w:b/>
                    <w:bCs/>
                    <w:color w:val="000000"/>
                    <w:sz w:val="32"/>
                    <w:szCs w:val="32"/>
                    <w:lang w:val="en-US"/>
                  </w:rPr>
                </w:rPrChange>
              </w:rPr>
              <w:t>(</w:t>
            </w:r>
            <w:r w:rsidRPr="0050601B">
              <w:rPr>
                <w:noProof/>
                <w:lang w:val="en-US"/>
                <w:rPrChange w:id="1662" w:author="Borja Gonzalez" w:date="2017-09-28T17:53:00Z">
                  <w:rPr>
                    <w:rFonts w:ascii="Monaco" w:hAnsi="Monaco" w:cs="Monaco"/>
                    <w:color w:val="000000"/>
                    <w:sz w:val="32"/>
                    <w:szCs w:val="32"/>
                    <w:lang w:val="en-US"/>
                  </w:rPr>
                </w:rPrChange>
              </w:rPr>
              <w:t>message</w:t>
            </w:r>
            <w:r w:rsidRPr="0050601B">
              <w:rPr>
                <w:b/>
                <w:bCs/>
                <w:noProof/>
                <w:lang w:val="en-US"/>
                <w:rPrChange w:id="1663" w:author="Borja Gonzalez" w:date="2017-09-28T17:53:00Z">
                  <w:rPr>
                    <w:rFonts w:ascii="Monaco" w:hAnsi="Monaco" w:cs="Monaco"/>
                    <w:b/>
                    <w:bCs/>
                    <w:color w:val="000000"/>
                    <w:sz w:val="32"/>
                    <w:szCs w:val="32"/>
                    <w:lang w:val="en-US"/>
                  </w:rPr>
                </w:rPrChange>
              </w:rPr>
              <w:t>){</w:t>
            </w:r>
            <w:r w:rsidRPr="0050601B">
              <w:rPr>
                <w:noProof/>
                <w:lang w:val="en-US"/>
                <w:rPrChange w:id="1664"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1665" w:author="Rodrigo García" w:date="2017-09-29T10:05:00Z">
                  <w:rPr>
                    <w:rFonts w:ascii="Monaco" w:eastAsiaTheme="majorEastAsia" w:hAnsi="Monaco" w:cs="Monaco"/>
                    <w:color w:val="243F60" w:themeColor="accent1" w:themeShade="7F"/>
                    <w:sz w:val="32"/>
                    <w:szCs w:val="32"/>
                    <w:lang w:val="en-US"/>
                  </w:rPr>
                </w:rPrChange>
              </w:rPr>
              <w:pPrChange w:id="166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67" w:author="Borja Gonzalez" w:date="2017-09-28T17:53:00Z">
                  <w:rPr>
                    <w:rFonts w:ascii="Monaco" w:hAnsi="Monaco" w:cs="Monaco"/>
                    <w:sz w:val="32"/>
                    <w:szCs w:val="32"/>
                    <w:lang w:val="en-US"/>
                  </w:rPr>
                </w:rPrChange>
              </w:rPr>
              <w:t xml:space="preserve">                </w:t>
            </w:r>
            <w:r w:rsidRPr="0079203F">
              <w:rPr>
                <w:noProof/>
                <w:lang w:val="es-ES"/>
                <w:rPrChange w:id="1668" w:author="Rodrigo García" w:date="2017-09-29T10:05:00Z">
                  <w:rPr>
                    <w:rFonts w:ascii="Monaco" w:hAnsi="Monaco" w:cs="Monaco"/>
                    <w:color w:val="000000"/>
                    <w:sz w:val="32"/>
                    <w:szCs w:val="32"/>
                    <w:lang w:val="en-US"/>
                  </w:rPr>
                </w:rPrChange>
              </w:rPr>
              <w:t>console</w:t>
            </w:r>
            <w:r w:rsidRPr="0079203F">
              <w:rPr>
                <w:b/>
                <w:bCs/>
                <w:noProof/>
                <w:lang w:val="es-ES"/>
                <w:rPrChange w:id="1669" w:author="Rodrigo García" w:date="2017-09-29T10:05:00Z">
                  <w:rPr>
                    <w:rFonts w:ascii="Monaco" w:hAnsi="Monaco" w:cs="Monaco"/>
                    <w:b/>
                    <w:bCs/>
                    <w:color w:val="000000"/>
                    <w:sz w:val="32"/>
                    <w:szCs w:val="32"/>
                    <w:lang w:val="en-US"/>
                  </w:rPr>
                </w:rPrChange>
              </w:rPr>
              <w:t>.</w:t>
            </w:r>
            <w:r w:rsidRPr="0079203F">
              <w:rPr>
                <w:noProof/>
                <w:lang w:val="es-ES"/>
                <w:rPrChange w:id="1670" w:author="Rodrigo García" w:date="2017-09-29T10:05:00Z">
                  <w:rPr>
                    <w:rFonts w:ascii="Monaco" w:hAnsi="Monaco" w:cs="Monaco"/>
                    <w:color w:val="000000"/>
                    <w:sz w:val="32"/>
                    <w:szCs w:val="32"/>
                    <w:lang w:val="en-US"/>
                  </w:rPr>
                </w:rPrChange>
              </w:rPr>
              <w:t>log</w:t>
            </w:r>
            <w:r w:rsidRPr="0079203F">
              <w:rPr>
                <w:b/>
                <w:bCs/>
                <w:noProof/>
                <w:lang w:val="es-ES"/>
                <w:rPrChange w:id="1671" w:author="Rodrigo García" w:date="2017-09-29T10:05:00Z">
                  <w:rPr>
                    <w:rFonts w:ascii="Monaco" w:hAnsi="Monaco" w:cs="Monaco"/>
                    <w:b/>
                    <w:bCs/>
                    <w:color w:val="000000"/>
                    <w:sz w:val="32"/>
                    <w:szCs w:val="32"/>
                    <w:lang w:val="en-US"/>
                  </w:rPr>
                </w:rPrChange>
              </w:rPr>
              <w:t>(</w:t>
            </w:r>
            <w:r w:rsidRPr="0079203F">
              <w:rPr>
                <w:noProof/>
                <w:color w:val="4E9A06"/>
                <w:lang w:val="es-ES"/>
                <w:rPrChange w:id="1672"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673"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1674" w:author="Borja Gonzalez" w:date="2017-09-28T17:53:00Z">
                  <w:rPr>
                    <w:rFonts w:ascii="Monaco" w:eastAsiaTheme="majorEastAsia" w:hAnsi="Monaco" w:cs="Monaco"/>
                    <w:color w:val="243F60" w:themeColor="accent1" w:themeShade="7F"/>
                    <w:sz w:val="32"/>
                    <w:szCs w:val="32"/>
                    <w:lang w:val="en-US"/>
                  </w:rPr>
                </w:rPrChange>
              </w:rPr>
              <w:pPrChange w:id="167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76" w:author="Rodrigo García" w:date="2017-09-29T10:05:00Z">
                  <w:rPr>
                    <w:rFonts w:ascii="Monaco" w:hAnsi="Monaco" w:cs="Monaco"/>
                    <w:sz w:val="32"/>
                    <w:szCs w:val="32"/>
                    <w:lang w:val="en-US"/>
                  </w:rPr>
                </w:rPrChange>
              </w:rPr>
              <w:t xml:space="preserve">                </w:t>
            </w:r>
            <w:r w:rsidRPr="0050601B">
              <w:rPr>
                <w:noProof/>
                <w:lang w:val="en-US"/>
                <w:rPrChange w:id="1677"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1678" w:author="Borja Gonzalez" w:date="2017-09-28T17:53:00Z">
                  <w:rPr>
                    <w:rFonts w:ascii="Monaco" w:hAnsi="Monaco" w:cs="Monaco"/>
                    <w:b/>
                    <w:bCs/>
                    <w:color w:val="CE5C00"/>
                    <w:sz w:val="32"/>
                    <w:szCs w:val="32"/>
                    <w:lang w:val="en-US"/>
                  </w:rPr>
                </w:rPrChange>
              </w:rPr>
              <w:t>=</w:t>
            </w:r>
            <w:r w:rsidRPr="0050601B">
              <w:rPr>
                <w:noProof/>
                <w:lang w:val="en-US"/>
                <w:rPrChange w:id="1679" w:author="Borja Gonzalez" w:date="2017-09-28T17:53:00Z">
                  <w:rPr>
                    <w:rFonts w:ascii="Monaco" w:hAnsi="Monaco" w:cs="Monaco"/>
                    <w:sz w:val="32"/>
                    <w:szCs w:val="32"/>
                    <w:lang w:val="en-US"/>
                  </w:rPr>
                </w:rPrChange>
              </w:rPr>
              <w:t xml:space="preserve"> JSON</w:t>
            </w:r>
            <w:r w:rsidRPr="0050601B">
              <w:rPr>
                <w:b/>
                <w:bCs/>
                <w:noProof/>
                <w:lang w:val="en-US"/>
                <w:rPrChange w:id="1680" w:author="Borja Gonzalez" w:date="2017-09-28T17:53:00Z">
                  <w:rPr>
                    <w:rFonts w:ascii="Monaco" w:hAnsi="Monaco" w:cs="Monaco"/>
                    <w:b/>
                    <w:bCs/>
                    <w:color w:val="000000"/>
                    <w:sz w:val="32"/>
                    <w:szCs w:val="32"/>
                    <w:lang w:val="en-US"/>
                  </w:rPr>
                </w:rPrChange>
              </w:rPr>
              <w:t>.</w:t>
            </w:r>
            <w:r w:rsidRPr="0050601B">
              <w:rPr>
                <w:noProof/>
                <w:lang w:val="en-US"/>
                <w:rPrChange w:id="1681" w:author="Borja Gonzalez" w:date="2017-09-28T17:53:00Z">
                  <w:rPr>
                    <w:rFonts w:ascii="Monaco" w:hAnsi="Monaco" w:cs="Monaco"/>
                    <w:color w:val="000000"/>
                    <w:sz w:val="32"/>
                    <w:szCs w:val="32"/>
                    <w:lang w:val="en-US"/>
                  </w:rPr>
                </w:rPrChange>
              </w:rPr>
              <w:t>parse</w:t>
            </w:r>
            <w:r w:rsidRPr="0050601B">
              <w:rPr>
                <w:b/>
                <w:bCs/>
                <w:noProof/>
                <w:lang w:val="en-US"/>
                <w:rPrChange w:id="1682" w:author="Borja Gonzalez" w:date="2017-09-28T17:53:00Z">
                  <w:rPr>
                    <w:rFonts w:ascii="Monaco" w:hAnsi="Monaco" w:cs="Monaco"/>
                    <w:b/>
                    <w:bCs/>
                    <w:color w:val="000000"/>
                    <w:sz w:val="32"/>
                    <w:szCs w:val="32"/>
                    <w:lang w:val="en-US"/>
                  </w:rPr>
                </w:rPrChange>
              </w:rPr>
              <w:t>(</w:t>
            </w:r>
            <w:r w:rsidRPr="0050601B">
              <w:rPr>
                <w:noProof/>
                <w:lang w:val="en-US"/>
                <w:rPrChange w:id="1683" w:author="Borja Gonzalez" w:date="2017-09-28T17:53:00Z">
                  <w:rPr>
                    <w:rFonts w:ascii="Monaco" w:hAnsi="Monaco" w:cs="Monaco"/>
                    <w:color w:val="000000"/>
                    <w:sz w:val="32"/>
                    <w:szCs w:val="32"/>
                    <w:lang w:val="en-US"/>
                  </w:rPr>
                </w:rPrChange>
              </w:rPr>
              <w:t>message</w:t>
            </w:r>
            <w:r w:rsidRPr="0050601B">
              <w:rPr>
                <w:b/>
                <w:bCs/>
                <w:noProof/>
                <w:lang w:val="en-US"/>
                <w:rPrChange w:id="1684"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1685" w:author="Borja Gonzalez" w:date="2017-09-28T17:53:00Z">
                  <w:rPr>
                    <w:rFonts w:ascii="Monaco" w:eastAsiaTheme="majorEastAsia" w:hAnsi="Monaco" w:cs="Monaco"/>
                    <w:i/>
                    <w:iCs/>
                    <w:color w:val="8F5902"/>
                    <w:sz w:val="32"/>
                    <w:szCs w:val="32"/>
                    <w:lang w:val="en-US"/>
                  </w:rPr>
                </w:rPrChange>
              </w:rPr>
              <w:pPrChange w:id="168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87" w:author="Borja Gonzalez" w:date="2017-09-28T17:53:00Z">
                  <w:rPr>
                    <w:rFonts w:ascii="Monaco" w:hAnsi="Monaco" w:cs="Monaco"/>
                    <w:sz w:val="32"/>
                    <w:szCs w:val="32"/>
                    <w:lang w:val="en-US"/>
                  </w:rPr>
                </w:rPrChange>
              </w:rPr>
              <w:t xml:space="preserve">                </w:t>
            </w:r>
            <w:r w:rsidRPr="0050601B">
              <w:rPr>
                <w:i/>
                <w:iCs/>
                <w:noProof/>
                <w:color w:val="8F5902"/>
                <w:lang w:val="en-US"/>
                <w:rPrChange w:id="1688"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1689" w:author="Rodrigo García" w:date="2017-09-29T10:05:00Z">
                  <w:rPr>
                    <w:rFonts w:ascii="Monaco" w:eastAsiaTheme="majorEastAsia" w:hAnsi="Monaco" w:cs="Monaco"/>
                    <w:color w:val="243F60" w:themeColor="accent1" w:themeShade="7F"/>
                    <w:sz w:val="32"/>
                    <w:szCs w:val="32"/>
                    <w:lang w:val="en-US"/>
                  </w:rPr>
                </w:rPrChange>
              </w:rPr>
              <w:pPrChange w:id="1690" w:author="GONZALEZ DIAZ, BORJA" w:date="2017-09-29T19:28:00Z">
                <w:pPr>
                  <w:keepNext/>
                  <w:keepLines/>
                  <w:widowControl w:val="0"/>
                  <w:autoSpaceDE w:val="0"/>
                  <w:autoSpaceDN w:val="0"/>
                  <w:adjustRightInd w:val="0"/>
                  <w:spacing w:before="200"/>
                  <w:outlineLvl w:val="4"/>
                </w:pPr>
              </w:pPrChange>
            </w:pPr>
            <w:r w:rsidRPr="0050601B">
              <w:rPr>
                <w:noProof/>
                <w:lang w:val="en-US"/>
                <w:rPrChange w:id="1691" w:author="Borja Gonzalez" w:date="2017-09-28T17:53:00Z">
                  <w:rPr>
                    <w:rFonts w:ascii="Monaco" w:hAnsi="Monaco" w:cs="Monaco"/>
                    <w:sz w:val="32"/>
                    <w:szCs w:val="32"/>
                    <w:lang w:val="en-US"/>
                  </w:rPr>
                </w:rPrChange>
              </w:rPr>
              <w:t xml:space="preserve">            </w:t>
            </w:r>
            <w:r w:rsidRPr="0079203F">
              <w:rPr>
                <w:b/>
                <w:bCs/>
                <w:noProof/>
                <w:lang w:val="es-ES"/>
                <w:rPrChange w:id="1692"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1693" w:author="Rodrigo García" w:date="2017-09-29T10:05:00Z">
                  <w:rPr>
                    <w:rFonts w:ascii="Monaco" w:hAnsi="Monaco" w:cs="Monaco"/>
                    <w:sz w:val="32"/>
                    <w:szCs w:val="32"/>
                    <w:lang w:val="en-US"/>
                  </w:rPr>
                </w:rPrChange>
              </w:rPr>
              <w:pPrChange w:id="1694"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1695" w:author="Rodrigo García" w:date="2017-09-29T10:05:00Z">
                  <w:rPr>
                    <w:rFonts w:ascii="Monaco" w:eastAsiaTheme="majorEastAsia" w:hAnsi="Monaco" w:cs="Monaco"/>
                    <w:color w:val="243F60" w:themeColor="accent1" w:themeShade="7F"/>
                    <w:sz w:val="32"/>
                    <w:szCs w:val="32"/>
                    <w:lang w:val="en-US"/>
                  </w:rPr>
                </w:rPrChange>
              </w:rPr>
              <w:pPrChange w:id="169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697" w:author="Rodrigo García" w:date="2017-09-29T10:05:00Z">
                  <w:rPr>
                    <w:rFonts w:ascii="Monaco" w:hAnsi="Monaco" w:cs="Monaco"/>
                    <w:sz w:val="32"/>
                    <w:szCs w:val="32"/>
                    <w:lang w:val="en-US"/>
                  </w:rPr>
                </w:rPrChange>
              </w:rPr>
              <w:t xml:space="preserve">            </w:t>
            </w:r>
            <w:r w:rsidRPr="0079203F">
              <w:rPr>
                <w:b/>
                <w:bCs/>
                <w:noProof/>
                <w:color w:val="204A87"/>
                <w:lang w:val="es-ES"/>
                <w:rPrChange w:id="1698" w:author="Rodrigo García" w:date="2017-09-29T10:05:00Z">
                  <w:rPr>
                    <w:rFonts w:ascii="Monaco" w:hAnsi="Monaco" w:cs="Monaco"/>
                    <w:b/>
                    <w:bCs/>
                    <w:color w:val="204A87"/>
                    <w:sz w:val="32"/>
                    <w:szCs w:val="32"/>
                    <w:lang w:val="en-US"/>
                  </w:rPr>
                </w:rPrChange>
              </w:rPr>
              <w:t>var</w:t>
            </w:r>
            <w:r w:rsidRPr="0079203F">
              <w:rPr>
                <w:noProof/>
                <w:lang w:val="es-ES"/>
                <w:rPrChange w:id="1699" w:author="Rodrigo García" w:date="2017-09-29T10:05:00Z">
                  <w:rPr>
                    <w:rFonts w:ascii="Monaco" w:hAnsi="Monaco" w:cs="Monaco"/>
                    <w:sz w:val="32"/>
                    <w:szCs w:val="32"/>
                    <w:lang w:val="en-US"/>
                  </w:rPr>
                </w:rPrChange>
              </w:rPr>
              <w:t xml:space="preserve"> data </w:t>
            </w:r>
            <w:r w:rsidRPr="0079203F">
              <w:rPr>
                <w:b/>
                <w:bCs/>
                <w:noProof/>
                <w:color w:val="CE5C00"/>
                <w:lang w:val="es-ES"/>
                <w:rPrChange w:id="1700" w:author="Rodrigo García" w:date="2017-09-29T10:05:00Z">
                  <w:rPr>
                    <w:rFonts w:ascii="Monaco" w:hAnsi="Monaco" w:cs="Monaco"/>
                    <w:b/>
                    <w:bCs/>
                    <w:color w:val="CE5C00"/>
                    <w:sz w:val="32"/>
                    <w:szCs w:val="32"/>
                    <w:lang w:val="en-US"/>
                  </w:rPr>
                </w:rPrChange>
              </w:rPr>
              <w:t>=</w:t>
            </w:r>
            <w:r w:rsidRPr="0079203F">
              <w:rPr>
                <w:noProof/>
                <w:lang w:val="es-ES"/>
                <w:rPrChange w:id="1701" w:author="Rodrigo García" w:date="2017-09-29T10:05:00Z">
                  <w:rPr>
                    <w:rFonts w:ascii="Monaco" w:hAnsi="Monaco" w:cs="Monaco"/>
                    <w:sz w:val="32"/>
                    <w:szCs w:val="32"/>
                    <w:lang w:val="en-US"/>
                  </w:rPr>
                </w:rPrChange>
              </w:rPr>
              <w:t xml:space="preserve"> </w:t>
            </w:r>
            <w:r w:rsidRPr="0079203F">
              <w:rPr>
                <w:b/>
                <w:bCs/>
                <w:noProof/>
                <w:lang w:val="es-ES"/>
                <w:rPrChange w:id="1702" w:author="Rodrigo García" w:date="2017-09-29T10:05:00Z">
                  <w:rPr>
                    <w:rFonts w:ascii="Monaco" w:hAnsi="Monaco" w:cs="Monaco"/>
                    <w:b/>
                    <w:bCs/>
                    <w:color w:val="000000"/>
                    <w:sz w:val="32"/>
                    <w:szCs w:val="32"/>
                    <w:lang w:val="en-US"/>
                  </w:rPr>
                </w:rPrChange>
              </w:rPr>
              <w:t>{</w:t>
            </w:r>
            <w:r w:rsidRPr="0079203F">
              <w:rPr>
                <w:noProof/>
                <w:lang w:val="es-ES"/>
                <w:rPrChange w:id="1703"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1704" w:author="Rodrigo García" w:date="2017-09-29T10:05:00Z">
                  <w:rPr>
                    <w:rFonts w:ascii="Monaco" w:eastAsiaTheme="majorEastAsia" w:hAnsi="Monaco" w:cs="Monaco"/>
                    <w:color w:val="243F60" w:themeColor="accent1" w:themeShade="7F"/>
                    <w:sz w:val="32"/>
                    <w:szCs w:val="32"/>
                    <w:lang w:val="en-US"/>
                  </w:rPr>
                </w:rPrChange>
              </w:rPr>
              <w:pPrChange w:id="170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06" w:author="Rodrigo García" w:date="2017-09-29T10:05:00Z">
                  <w:rPr>
                    <w:rFonts w:ascii="Monaco" w:hAnsi="Monaco" w:cs="Monaco"/>
                    <w:sz w:val="32"/>
                    <w:szCs w:val="32"/>
                    <w:lang w:val="en-US"/>
                  </w:rPr>
                </w:rPrChange>
              </w:rPr>
              <w:t xml:space="preserve">            </w:t>
            </w:r>
            <w:r w:rsidRPr="0079203F">
              <w:rPr>
                <w:noProof/>
                <w:lang w:val="es-ES"/>
                <w:rPrChange w:id="1707" w:author="Rodrigo García" w:date="2017-09-29T10:05:00Z">
                  <w:rPr>
                    <w:rFonts w:ascii="Monaco" w:hAnsi="Monaco" w:cs="Monaco"/>
                    <w:sz w:val="32"/>
                    <w:szCs w:val="32"/>
                    <w:lang w:val="en-US"/>
                  </w:rPr>
                </w:rPrChange>
              </w:rPr>
              <w:tab/>
              <w:t>operacion</w:t>
            </w:r>
            <w:r w:rsidRPr="0079203F">
              <w:rPr>
                <w:b/>
                <w:bCs/>
                <w:noProof/>
                <w:color w:val="CE5C00"/>
                <w:lang w:val="es-ES"/>
                <w:rPrChange w:id="1708" w:author="Rodrigo García" w:date="2017-09-29T10:05:00Z">
                  <w:rPr>
                    <w:rFonts w:ascii="Monaco" w:hAnsi="Monaco" w:cs="Monaco"/>
                    <w:b/>
                    <w:bCs/>
                    <w:color w:val="CE5C00"/>
                    <w:sz w:val="32"/>
                    <w:szCs w:val="32"/>
                    <w:lang w:val="en-US"/>
                  </w:rPr>
                </w:rPrChange>
              </w:rPr>
              <w:t>:</w:t>
            </w:r>
            <w:r w:rsidRPr="0079203F">
              <w:rPr>
                <w:noProof/>
                <w:lang w:val="es-ES"/>
                <w:rPrChange w:id="1709" w:author="Rodrigo García" w:date="2017-09-29T10:05:00Z">
                  <w:rPr>
                    <w:rFonts w:ascii="Monaco" w:hAnsi="Monaco" w:cs="Monaco"/>
                    <w:sz w:val="32"/>
                    <w:szCs w:val="32"/>
                    <w:lang w:val="en-US"/>
                  </w:rPr>
                </w:rPrChange>
              </w:rPr>
              <w:t xml:space="preserve"> </w:t>
            </w:r>
            <w:r w:rsidRPr="0079203F">
              <w:rPr>
                <w:noProof/>
                <w:color w:val="4E9A06"/>
                <w:lang w:val="es-ES"/>
                <w:rPrChange w:id="1710" w:author="Rodrigo García" w:date="2017-09-29T10:05:00Z">
                  <w:rPr>
                    <w:rFonts w:ascii="Monaco" w:hAnsi="Monaco" w:cs="Monaco"/>
                    <w:color w:val="4E9A06"/>
                    <w:sz w:val="32"/>
                    <w:szCs w:val="32"/>
                    <w:lang w:val="en-US"/>
                  </w:rPr>
                </w:rPrChange>
              </w:rPr>
              <w:t>"Borrar paciente"</w:t>
            </w:r>
            <w:r w:rsidRPr="0079203F">
              <w:rPr>
                <w:b/>
                <w:bCs/>
                <w:noProof/>
                <w:lang w:val="es-ES"/>
                <w:rPrChange w:id="1711" w:author="Rodrigo García" w:date="2017-09-29T10:05:00Z">
                  <w:rPr>
                    <w:rFonts w:ascii="Monaco" w:hAnsi="Monaco" w:cs="Monaco"/>
                    <w:b/>
                    <w:bCs/>
                    <w:color w:val="000000"/>
                    <w:sz w:val="32"/>
                    <w:szCs w:val="32"/>
                    <w:lang w:val="en-US"/>
                  </w:rPr>
                </w:rPrChange>
              </w:rPr>
              <w:t>,</w:t>
            </w:r>
            <w:r w:rsidRPr="0079203F">
              <w:rPr>
                <w:noProof/>
                <w:lang w:val="es-ES"/>
                <w:rPrChange w:id="1712"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1713" w:author="Rodrigo García" w:date="2017-09-29T10:05:00Z">
                  <w:rPr>
                    <w:rFonts w:ascii="Monaco" w:eastAsiaTheme="majorEastAsia" w:hAnsi="Monaco" w:cs="Monaco"/>
                    <w:color w:val="243F60" w:themeColor="accent1" w:themeShade="7F"/>
                    <w:sz w:val="32"/>
                    <w:szCs w:val="32"/>
                    <w:lang w:val="en-US"/>
                  </w:rPr>
                </w:rPrChange>
              </w:rPr>
              <w:pPrChange w:id="1714"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15" w:author="Rodrigo García" w:date="2017-09-29T10:05:00Z">
                  <w:rPr>
                    <w:rFonts w:ascii="Monaco" w:hAnsi="Monaco" w:cs="Monaco"/>
                    <w:sz w:val="32"/>
                    <w:szCs w:val="32"/>
                    <w:lang w:val="en-US"/>
                  </w:rPr>
                </w:rPrChange>
              </w:rPr>
              <w:t xml:space="preserve">                id</w:t>
            </w:r>
            <w:r w:rsidRPr="0079203F">
              <w:rPr>
                <w:b/>
                <w:bCs/>
                <w:noProof/>
                <w:color w:val="CE5C00"/>
                <w:lang w:val="es-ES"/>
                <w:rPrChange w:id="1716" w:author="Rodrigo García" w:date="2017-09-29T10:05:00Z">
                  <w:rPr>
                    <w:rFonts w:ascii="Monaco" w:hAnsi="Monaco" w:cs="Monaco"/>
                    <w:b/>
                    <w:bCs/>
                    <w:color w:val="CE5C00"/>
                    <w:sz w:val="32"/>
                    <w:szCs w:val="32"/>
                    <w:lang w:val="en-US"/>
                  </w:rPr>
                </w:rPrChange>
              </w:rPr>
              <w:t>:</w:t>
            </w:r>
            <w:r w:rsidRPr="0079203F">
              <w:rPr>
                <w:noProof/>
                <w:lang w:val="es-ES"/>
                <w:rPrChange w:id="1717" w:author="Rodrigo García" w:date="2017-09-29T10:05:00Z">
                  <w:rPr>
                    <w:rFonts w:ascii="Monaco" w:hAnsi="Monaco" w:cs="Monaco"/>
                    <w:sz w:val="32"/>
                    <w:szCs w:val="32"/>
                    <w:lang w:val="en-US"/>
                  </w:rPr>
                </w:rPrChange>
              </w:rPr>
              <w:t xml:space="preserve"> N_p</w:t>
            </w:r>
            <w:r w:rsidRPr="0079203F">
              <w:rPr>
                <w:b/>
                <w:bCs/>
                <w:noProof/>
                <w:lang w:val="es-ES"/>
                <w:rPrChange w:id="1718" w:author="Rodrigo García" w:date="2017-09-29T10:05:00Z">
                  <w:rPr>
                    <w:rFonts w:ascii="Monaco" w:hAnsi="Monaco" w:cs="Monaco"/>
                    <w:b/>
                    <w:bCs/>
                    <w:color w:val="000000"/>
                    <w:sz w:val="32"/>
                    <w:szCs w:val="32"/>
                    <w:lang w:val="en-US"/>
                  </w:rPr>
                </w:rPrChange>
              </w:rPr>
              <w:t>,</w:t>
            </w:r>
            <w:r w:rsidRPr="0079203F">
              <w:rPr>
                <w:noProof/>
                <w:lang w:val="es-ES"/>
                <w:rPrChange w:id="1719"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1720" w:author="Rodrigo García" w:date="2017-09-29T10:05:00Z">
                  <w:rPr>
                    <w:rFonts w:ascii="Monaco" w:eastAsiaTheme="majorEastAsia" w:hAnsi="Monaco" w:cs="Monaco"/>
                    <w:color w:val="243F60" w:themeColor="accent1" w:themeShade="7F"/>
                    <w:sz w:val="32"/>
                    <w:szCs w:val="32"/>
                    <w:lang w:val="en-US"/>
                  </w:rPr>
                </w:rPrChange>
              </w:rPr>
              <w:pPrChange w:id="172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22" w:author="Rodrigo García" w:date="2017-09-29T10:05:00Z">
                  <w:rPr>
                    <w:rFonts w:ascii="Monaco" w:hAnsi="Monaco" w:cs="Monaco"/>
                    <w:sz w:val="32"/>
                    <w:szCs w:val="32"/>
                    <w:lang w:val="en-US"/>
                  </w:rPr>
                </w:rPrChange>
              </w:rPr>
              <w:t xml:space="preserve">                n</w:t>
            </w:r>
            <w:r w:rsidRPr="0079203F">
              <w:rPr>
                <w:b/>
                <w:bCs/>
                <w:noProof/>
                <w:color w:val="CE5C00"/>
                <w:lang w:val="es-ES"/>
                <w:rPrChange w:id="1723" w:author="Rodrigo García" w:date="2017-09-29T10:05:00Z">
                  <w:rPr>
                    <w:rFonts w:ascii="Monaco" w:hAnsi="Monaco" w:cs="Monaco"/>
                    <w:b/>
                    <w:bCs/>
                    <w:color w:val="CE5C00"/>
                    <w:sz w:val="32"/>
                    <w:szCs w:val="32"/>
                    <w:lang w:val="en-US"/>
                  </w:rPr>
                </w:rPrChange>
              </w:rPr>
              <w:t>:</w:t>
            </w:r>
            <w:r w:rsidRPr="0079203F">
              <w:rPr>
                <w:noProof/>
                <w:lang w:val="es-ES"/>
                <w:rPrChange w:id="1724"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1725" w:author="Rodrigo García" w:date="2017-09-29T10:05:00Z">
                  <w:rPr>
                    <w:rFonts w:ascii="Monaco" w:eastAsiaTheme="majorEastAsia" w:hAnsi="Monaco" w:cs="Monaco"/>
                    <w:color w:val="243F60" w:themeColor="accent1" w:themeShade="7F"/>
                    <w:sz w:val="32"/>
                    <w:szCs w:val="32"/>
                    <w:lang w:val="en-US"/>
                  </w:rPr>
                </w:rPrChange>
              </w:rPr>
              <w:pPrChange w:id="172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27" w:author="Rodrigo García" w:date="2017-09-29T10:05:00Z">
                  <w:rPr>
                    <w:rFonts w:ascii="Monaco" w:hAnsi="Monaco" w:cs="Monaco"/>
                    <w:sz w:val="32"/>
                    <w:szCs w:val="32"/>
                    <w:lang w:val="en-US"/>
                  </w:rPr>
                </w:rPrChange>
              </w:rPr>
              <w:t xml:space="preserve">            </w:t>
            </w:r>
            <w:r w:rsidRPr="0079203F">
              <w:rPr>
                <w:b/>
                <w:bCs/>
                <w:noProof/>
                <w:lang w:val="es-ES"/>
                <w:rPrChange w:id="1728"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1729" w:author="Borja Gonzalez" w:date="2017-09-28T17:53:00Z">
                  <w:rPr>
                    <w:rFonts w:ascii="Monaco" w:eastAsiaTheme="majorEastAsia" w:hAnsi="Monaco" w:cs="Monaco"/>
                    <w:color w:val="243F60" w:themeColor="accent1" w:themeShade="7F"/>
                    <w:sz w:val="32"/>
                    <w:szCs w:val="32"/>
                    <w:lang w:val="en-US"/>
                  </w:rPr>
                </w:rPrChange>
              </w:rPr>
              <w:pPrChange w:id="17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31" w:author="Rodrigo García" w:date="2017-09-29T10:05:00Z">
                  <w:rPr>
                    <w:rFonts w:ascii="Monaco" w:hAnsi="Monaco" w:cs="Monaco"/>
                    <w:sz w:val="32"/>
                    <w:szCs w:val="32"/>
                    <w:lang w:val="en-US"/>
                  </w:rPr>
                </w:rPrChange>
              </w:rPr>
              <w:t xml:space="preserve">            </w:t>
            </w:r>
            <w:r w:rsidRPr="0050601B">
              <w:rPr>
                <w:noProof/>
                <w:lang w:val="en-US"/>
                <w:rPrChange w:id="1732" w:author="Borja Gonzalez" w:date="2017-09-28T17:53:00Z">
                  <w:rPr>
                    <w:rFonts w:ascii="Monaco" w:hAnsi="Monaco" w:cs="Monaco"/>
                    <w:color w:val="000000"/>
                    <w:sz w:val="32"/>
                    <w:szCs w:val="32"/>
                    <w:lang w:val="en-US"/>
                  </w:rPr>
                </w:rPrChange>
              </w:rPr>
              <w:t>socket</w:t>
            </w:r>
            <w:r w:rsidRPr="0050601B">
              <w:rPr>
                <w:b/>
                <w:bCs/>
                <w:noProof/>
                <w:lang w:val="en-US"/>
                <w:rPrChange w:id="1733" w:author="Borja Gonzalez" w:date="2017-09-28T17:53:00Z">
                  <w:rPr>
                    <w:rFonts w:ascii="Monaco" w:hAnsi="Monaco" w:cs="Monaco"/>
                    <w:b/>
                    <w:bCs/>
                    <w:color w:val="000000"/>
                    <w:sz w:val="32"/>
                    <w:szCs w:val="32"/>
                    <w:lang w:val="en-US"/>
                  </w:rPr>
                </w:rPrChange>
              </w:rPr>
              <w:t>.</w:t>
            </w:r>
            <w:r w:rsidRPr="0050601B">
              <w:rPr>
                <w:noProof/>
                <w:lang w:val="en-US"/>
                <w:rPrChange w:id="1734" w:author="Borja Gonzalez" w:date="2017-09-28T17:53:00Z">
                  <w:rPr>
                    <w:rFonts w:ascii="Monaco" w:hAnsi="Monaco" w:cs="Monaco"/>
                    <w:color w:val="000000"/>
                    <w:sz w:val="32"/>
                    <w:szCs w:val="32"/>
                    <w:lang w:val="en-US"/>
                  </w:rPr>
                </w:rPrChange>
              </w:rPr>
              <w:t>send</w:t>
            </w:r>
            <w:r w:rsidRPr="0050601B">
              <w:rPr>
                <w:b/>
                <w:bCs/>
                <w:noProof/>
                <w:lang w:val="en-US"/>
                <w:rPrChange w:id="1735" w:author="Borja Gonzalez" w:date="2017-09-28T17:53:00Z">
                  <w:rPr>
                    <w:rFonts w:ascii="Monaco" w:hAnsi="Monaco" w:cs="Monaco"/>
                    <w:b/>
                    <w:bCs/>
                    <w:color w:val="000000"/>
                    <w:sz w:val="32"/>
                    <w:szCs w:val="32"/>
                    <w:lang w:val="en-US"/>
                  </w:rPr>
                </w:rPrChange>
              </w:rPr>
              <w:t>(</w:t>
            </w:r>
            <w:r w:rsidRPr="0050601B">
              <w:rPr>
                <w:noProof/>
                <w:lang w:val="en-US"/>
                <w:rPrChange w:id="1736" w:author="Borja Gonzalez" w:date="2017-09-28T17:53:00Z">
                  <w:rPr>
                    <w:rFonts w:ascii="Monaco" w:hAnsi="Monaco" w:cs="Monaco"/>
                    <w:color w:val="000000"/>
                    <w:sz w:val="32"/>
                    <w:szCs w:val="32"/>
                    <w:lang w:val="en-US"/>
                  </w:rPr>
                </w:rPrChange>
              </w:rPr>
              <w:t>JSON</w:t>
            </w:r>
            <w:r w:rsidRPr="0050601B">
              <w:rPr>
                <w:b/>
                <w:bCs/>
                <w:noProof/>
                <w:lang w:val="en-US"/>
                <w:rPrChange w:id="1737" w:author="Borja Gonzalez" w:date="2017-09-28T17:53:00Z">
                  <w:rPr>
                    <w:rFonts w:ascii="Monaco" w:hAnsi="Monaco" w:cs="Monaco"/>
                    <w:b/>
                    <w:bCs/>
                    <w:color w:val="000000"/>
                    <w:sz w:val="32"/>
                    <w:szCs w:val="32"/>
                    <w:lang w:val="en-US"/>
                  </w:rPr>
                </w:rPrChange>
              </w:rPr>
              <w:t>.</w:t>
            </w:r>
            <w:r w:rsidRPr="0050601B">
              <w:rPr>
                <w:noProof/>
                <w:lang w:val="en-US"/>
                <w:rPrChange w:id="1738" w:author="Borja Gonzalez" w:date="2017-09-28T17:53:00Z">
                  <w:rPr>
                    <w:rFonts w:ascii="Monaco" w:hAnsi="Monaco" w:cs="Monaco"/>
                    <w:color w:val="000000"/>
                    <w:sz w:val="32"/>
                    <w:szCs w:val="32"/>
                    <w:lang w:val="en-US"/>
                  </w:rPr>
                </w:rPrChange>
              </w:rPr>
              <w:t>stringify</w:t>
            </w:r>
            <w:r w:rsidRPr="0050601B">
              <w:rPr>
                <w:b/>
                <w:bCs/>
                <w:noProof/>
                <w:lang w:val="en-US"/>
                <w:rPrChange w:id="1739" w:author="Borja Gonzalez" w:date="2017-09-28T17:53:00Z">
                  <w:rPr>
                    <w:rFonts w:ascii="Monaco" w:hAnsi="Monaco" w:cs="Monaco"/>
                    <w:b/>
                    <w:bCs/>
                    <w:color w:val="000000"/>
                    <w:sz w:val="32"/>
                    <w:szCs w:val="32"/>
                    <w:lang w:val="en-US"/>
                  </w:rPr>
                </w:rPrChange>
              </w:rPr>
              <w:t>(</w:t>
            </w:r>
            <w:r w:rsidRPr="0050601B">
              <w:rPr>
                <w:noProof/>
                <w:lang w:val="en-US"/>
                <w:rPrChange w:id="1740" w:author="Borja Gonzalez" w:date="2017-09-28T17:53:00Z">
                  <w:rPr>
                    <w:rFonts w:ascii="Monaco" w:hAnsi="Monaco" w:cs="Monaco"/>
                    <w:color w:val="000000"/>
                    <w:sz w:val="32"/>
                    <w:szCs w:val="32"/>
                    <w:lang w:val="en-US"/>
                  </w:rPr>
                </w:rPrChange>
              </w:rPr>
              <w:t>data</w:t>
            </w:r>
            <w:r w:rsidRPr="0050601B">
              <w:rPr>
                <w:b/>
                <w:bCs/>
                <w:noProof/>
                <w:lang w:val="en-US"/>
                <w:rPrChange w:id="1741"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1742" w:author="Rodrigo García" w:date="2017-09-29T10:05:00Z">
                  <w:rPr>
                    <w:rFonts w:ascii="Monaco" w:eastAsiaTheme="majorEastAsia" w:hAnsi="Monaco" w:cs="Monaco"/>
                    <w:color w:val="243F60" w:themeColor="accent1" w:themeShade="7F"/>
                    <w:sz w:val="32"/>
                    <w:szCs w:val="32"/>
                    <w:lang w:val="en-US"/>
                  </w:rPr>
                </w:rPrChange>
              </w:rPr>
              <w:pPrChange w:id="174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744" w:author="Borja Gonzalez" w:date="2017-09-28T17:53:00Z">
                  <w:rPr>
                    <w:rFonts w:ascii="Monaco" w:hAnsi="Monaco" w:cs="Monaco"/>
                    <w:sz w:val="32"/>
                    <w:szCs w:val="32"/>
                    <w:lang w:val="en-US"/>
                  </w:rPr>
                </w:rPrChange>
              </w:rPr>
              <w:lastRenderedPageBreak/>
              <w:t xml:space="preserve">            </w:t>
            </w:r>
            <w:r w:rsidRPr="0079203F">
              <w:rPr>
                <w:noProof/>
                <w:lang w:val="es-ES"/>
                <w:rPrChange w:id="1745" w:author="Rodrigo García" w:date="2017-09-29T10:05:00Z">
                  <w:rPr>
                    <w:rFonts w:ascii="Monaco" w:hAnsi="Monaco" w:cs="Monaco"/>
                    <w:color w:val="000000"/>
                    <w:sz w:val="32"/>
                    <w:szCs w:val="32"/>
                    <w:lang w:val="en-US"/>
                  </w:rPr>
                </w:rPrChange>
              </w:rPr>
              <w:t>console</w:t>
            </w:r>
            <w:r w:rsidRPr="0079203F">
              <w:rPr>
                <w:b/>
                <w:bCs/>
                <w:noProof/>
                <w:lang w:val="es-ES"/>
                <w:rPrChange w:id="1746" w:author="Rodrigo García" w:date="2017-09-29T10:05:00Z">
                  <w:rPr>
                    <w:rFonts w:ascii="Monaco" w:hAnsi="Monaco" w:cs="Monaco"/>
                    <w:b/>
                    <w:bCs/>
                    <w:color w:val="000000"/>
                    <w:sz w:val="32"/>
                    <w:szCs w:val="32"/>
                    <w:lang w:val="en-US"/>
                  </w:rPr>
                </w:rPrChange>
              </w:rPr>
              <w:t>.</w:t>
            </w:r>
            <w:r w:rsidRPr="0079203F">
              <w:rPr>
                <w:noProof/>
                <w:lang w:val="es-ES"/>
                <w:rPrChange w:id="1747" w:author="Rodrigo García" w:date="2017-09-29T10:05:00Z">
                  <w:rPr>
                    <w:rFonts w:ascii="Monaco" w:hAnsi="Monaco" w:cs="Monaco"/>
                    <w:color w:val="000000"/>
                    <w:sz w:val="32"/>
                    <w:szCs w:val="32"/>
                    <w:lang w:val="en-US"/>
                  </w:rPr>
                </w:rPrChange>
              </w:rPr>
              <w:t>log</w:t>
            </w:r>
            <w:r w:rsidRPr="0079203F">
              <w:rPr>
                <w:b/>
                <w:bCs/>
                <w:noProof/>
                <w:lang w:val="es-ES"/>
                <w:rPrChange w:id="1748" w:author="Rodrigo García" w:date="2017-09-29T10:05:00Z">
                  <w:rPr>
                    <w:rFonts w:ascii="Monaco" w:hAnsi="Monaco" w:cs="Monaco"/>
                    <w:b/>
                    <w:bCs/>
                    <w:color w:val="000000"/>
                    <w:sz w:val="32"/>
                    <w:szCs w:val="32"/>
                    <w:lang w:val="en-US"/>
                  </w:rPr>
                </w:rPrChange>
              </w:rPr>
              <w:t>(</w:t>
            </w:r>
            <w:r w:rsidRPr="0079203F">
              <w:rPr>
                <w:noProof/>
                <w:color w:val="4E9A06"/>
                <w:lang w:val="es-ES"/>
                <w:rPrChange w:id="1749"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1750" w:author="Rodrigo García" w:date="2017-09-29T10:05:00Z">
                  <w:rPr>
                    <w:rFonts w:ascii="Monaco" w:hAnsi="Monaco" w:cs="Monaco"/>
                    <w:b/>
                    <w:bCs/>
                    <w:color w:val="CE5C00"/>
                    <w:sz w:val="32"/>
                    <w:szCs w:val="32"/>
                    <w:lang w:val="en-US"/>
                  </w:rPr>
                </w:rPrChange>
              </w:rPr>
              <w:t>+</w:t>
            </w:r>
            <w:r w:rsidRPr="0079203F">
              <w:rPr>
                <w:noProof/>
                <w:lang w:val="es-ES"/>
                <w:rPrChange w:id="1751" w:author="Rodrigo García" w:date="2017-09-29T10:05:00Z">
                  <w:rPr>
                    <w:rFonts w:ascii="Monaco" w:hAnsi="Monaco" w:cs="Monaco"/>
                    <w:color w:val="000000"/>
                    <w:sz w:val="32"/>
                    <w:szCs w:val="32"/>
                    <w:lang w:val="en-US"/>
                  </w:rPr>
                </w:rPrChange>
              </w:rPr>
              <w:t>data</w:t>
            </w:r>
            <w:r w:rsidRPr="0079203F">
              <w:rPr>
                <w:b/>
                <w:bCs/>
                <w:noProof/>
                <w:lang w:val="es-ES"/>
                <w:rPrChange w:id="1752" w:author="Rodrigo García" w:date="2017-09-29T10:05:00Z">
                  <w:rPr>
                    <w:rFonts w:ascii="Monaco" w:hAnsi="Monaco" w:cs="Monaco"/>
                    <w:b/>
                    <w:bCs/>
                    <w:color w:val="000000"/>
                    <w:sz w:val="32"/>
                    <w:szCs w:val="32"/>
                    <w:lang w:val="en-US"/>
                  </w:rPr>
                </w:rPrChange>
              </w:rPr>
              <w:t>.</w:t>
            </w:r>
            <w:r w:rsidRPr="0079203F">
              <w:rPr>
                <w:noProof/>
                <w:lang w:val="es-ES"/>
                <w:rPrChange w:id="1753" w:author="Rodrigo García" w:date="2017-09-29T10:05:00Z">
                  <w:rPr>
                    <w:rFonts w:ascii="Monaco" w:hAnsi="Monaco" w:cs="Monaco"/>
                    <w:color w:val="000000"/>
                    <w:sz w:val="32"/>
                    <w:szCs w:val="32"/>
                    <w:lang w:val="en-US"/>
                  </w:rPr>
                </w:rPrChange>
              </w:rPr>
              <w:t>n</w:t>
            </w:r>
            <w:r w:rsidRPr="0079203F">
              <w:rPr>
                <w:b/>
                <w:bCs/>
                <w:noProof/>
                <w:color w:val="CE5C00"/>
                <w:lang w:val="es-ES"/>
                <w:rPrChange w:id="1754" w:author="Rodrigo García" w:date="2017-09-29T10:05:00Z">
                  <w:rPr>
                    <w:rFonts w:ascii="Monaco" w:hAnsi="Monaco" w:cs="Monaco"/>
                    <w:b/>
                    <w:bCs/>
                    <w:color w:val="CE5C00"/>
                    <w:sz w:val="32"/>
                    <w:szCs w:val="32"/>
                    <w:lang w:val="en-US"/>
                  </w:rPr>
                </w:rPrChange>
              </w:rPr>
              <w:t>+</w:t>
            </w:r>
            <w:r w:rsidRPr="0079203F">
              <w:rPr>
                <w:noProof/>
                <w:color w:val="4E9A06"/>
                <w:lang w:val="es-ES"/>
                <w:rPrChange w:id="1755" w:author="Rodrigo García" w:date="2017-09-29T10:05:00Z">
                  <w:rPr>
                    <w:rFonts w:ascii="Monaco" w:hAnsi="Monaco" w:cs="Monaco"/>
                    <w:color w:val="4E9A06"/>
                    <w:sz w:val="32"/>
                    <w:szCs w:val="32"/>
                    <w:lang w:val="en-US"/>
                  </w:rPr>
                </w:rPrChange>
              </w:rPr>
              <w:t>") enviada"</w:t>
            </w:r>
            <w:r w:rsidRPr="0079203F">
              <w:rPr>
                <w:b/>
                <w:bCs/>
                <w:noProof/>
                <w:lang w:val="es-ES"/>
                <w:rPrChange w:id="1756"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1757" w:author="Rodrigo García" w:date="2017-09-29T10:05:00Z">
                  <w:rPr>
                    <w:rFonts w:ascii="Monaco" w:eastAsiaTheme="majorEastAsia" w:hAnsi="Monaco" w:cs="Monaco"/>
                    <w:color w:val="243F60" w:themeColor="accent1" w:themeShade="7F"/>
                    <w:sz w:val="32"/>
                    <w:szCs w:val="32"/>
                    <w:lang w:val="en-US"/>
                  </w:rPr>
                </w:rPrChange>
              </w:rPr>
              <w:pPrChange w:id="175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59" w:author="Rodrigo García" w:date="2017-09-29T10:05:00Z">
                  <w:rPr>
                    <w:rFonts w:ascii="Monaco" w:hAnsi="Monaco" w:cs="Monaco"/>
                    <w:sz w:val="32"/>
                    <w:szCs w:val="32"/>
                    <w:lang w:val="en-US"/>
                  </w:rPr>
                </w:rPrChange>
              </w:rPr>
              <w:t xml:space="preserve">        </w:t>
            </w:r>
            <w:r w:rsidRPr="0079203F">
              <w:rPr>
                <w:b/>
                <w:bCs/>
                <w:noProof/>
                <w:lang w:val="es-ES"/>
                <w:rPrChange w:id="1760"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1761" w:author="Rodrigo García" w:date="2017-09-29T10:05:00Z">
                  <w:rPr>
                    <w:rFonts w:ascii="Monaco" w:eastAsiaTheme="majorEastAsia" w:hAnsi="Monaco" w:cs="Monaco"/>
                    <w:color w:val="243F60" w:themeColor="accent1" w:themeShade="7F"/>
                    <w:sz w:val="32"/>
                    <w:szCs w:val="32"/>
                    <w:lang w:val="en-US"/>
                  </w:rPr>
                </w:rPrChange>
              </w:rPr>
              <w:pPrChange w:id="1762"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63" w:author="Rodrigo García" w:date="2017-09-29T10:05:00Z">
                  <w:rPr>
                    <w:rFonts w:ascii="Monaco" w:hAnsi="Monaco" w:cs="Monaco"/>
                    <w:sz w:val="32"/>
                    <w:szCs w:val="32"/>
                    <w:lang w:val="en-US"/>
                  </w:rPr>
                </w:rPrChange>
              </w:rPr>
              <w:t xml:space="preserve">        </w:t>
            </w:r>
            <w:r w:rsidRPr="0079203F">
              <w:rPr>
                <w:b/>
                <w:bCs/>
                <w:noProof/>
                <w:color w:val="204A87"/>
                <w:lang w:val="es-ES"/>
                <w:rPrChange w:id="1764" w:author="Rodrigo García" w:date="2017-09-29T10:05:00Z">
                  <w:rPr>
                    <w:rFonts w:ascii="Monaco" w:hAnsi="Monaco" w:cs="Monaco"/>
                    <w:b/>
                    <w:bCs/>
                    <w:color w:val="204A87"/>
                    <w:sz w:val="32"/>
                    <w:szCs w:val="32"/>
                    <w:lang w:val="en-US"/>
                  </w:rPr>
                </w:rPrChange>
              </w:rPr>
              <w:t>else</w:t>
            </w:r>
            <w:r w:rsidRPr="0079203F">
              <w:rPr>
                <w:b/>
                <w:bCs/>
                <w:noProof/>
                <w:lang w:val="es-ES"/>
                <w:rPrChange w:id="1765"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1766" w:author="Rodrigo García" w:date="2017-09-29T10:05:00Z">
                  <w:rPr>
                    <w:rFonts w:ascii="Monaco" w:eastAsiaTheme="majorEastAsia" w:hAnsi="Monaco" w:cs="Monaco"/>
                    <w:color w:val="243F60" w:themeColor="accent1" w:themeShade="7F"/>
                    <w:sz w:val="32"/>
                    <w:szCs w:val="32"/>
                    <w:lang w:val="en-US"/>
                  </w:rPr>
                </w:rPrChange>
              </w:rPr>
              <w:pPrChange w:id="176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68" w:author="Rodrigo García" w:date="2017-09-29T10:05:00Z">
                  <w:rPr>
                    <w:rFonts w:ascii="Monaco" w:hAnsi="Monaco" w:cs="Monaco"/>
                    <w:sz w:val="32"/>
                    <w:szCs w:val="32"/>
                    <w:lang w:val="en-US"/>
                  </w:rPr>
                </w:rPrChange>
              </w:rPr>
              <w:t xml:space="preserve">        console</w:t>
            </w:r>
            <w:r w:rsidRPr="0079203F">
              <w:rPr>
                <w:b/>
                <w:bCs/>
                <w:noProof/>
                <w:lang w:val="es-ES"/>
                <w:rPrChange w:id="1769" w:author="Rodrigo García" w:date="2017-09-29T10:05:00Z">
                  <w:rPr>
                    <w:rFonts w:ascii="Monaco" w:hAnsi="Monaco" w:cs="Monaco"/>
                    <w:b/>
                    <w:bCs/>
                    <w:color w:val="000000"/>
                    <w:sz w:val="32"/>
                    <w:szCs w:val="32"/>
                    <w:lang w:val="en-US"/>
                  </w:rPr>
                </w:rPrChange>
              </w:rPr>
              <w:t>.</w:t>
            </w:r>
            <w:r w:rsidRPr="0079203F">
              <w:rPr>
                <w:noProof/>
                <w:lang w:val="es-ES"/>
                <w:rPrChange w:id="1770" w:author="Rodrigo García" w:date="2017-09-29T10:05:00Z">
                  <w:rPr>
                    <w:rFonts w:ascii="Monaco" w:hAnsi="Monaco" w:cs="Monaco"/>
                    <w:color w:val="000000"/>
                    <w:sz w:val="32"/>
                    <w:szCs w:val="32"/>
                    <w:lang w:val="en-US"/>
                  </w:rPr>
                </w:rPrChange>
              </w:rPr>
              <w:t>log</w:t>
            </w:r>
            <w:r w:rsidRPr="0079203F">
              <w:rPr>
                <w:b/>
                <w:bCs/>
                <w:noProof/>
                <w:lang w:val="es-ES"/>
                <w:rPrChange w:id="1771" w:author="Rodrigo García" w:date="2017-09-29T10:05:00Z">
                  <w:rPr>
                    <w:rFonts w:ascii="Monaco" w:hAnsi="Monaco" w:cs="Monaco"/>
                    <w:b/>
                    <w:bCs/>
                    <w:color w:val="000000"/>
                    <w:sz w:val="32"/>
                    <w:szCs w:val="32"/>
                    <w:lang w:val="en-US"/>
                  </w:rPr>
                </w:rPrChange>
              </w:rPr>
              <w:t>(</w:t>
            </w:r>
            <w:r w:rsidRPr="0079203F">
              <w:rPr>
                <w:noProof/>
                <w:color w:val="4E9A06"/>
                <w:lang w:val="es-ES"/>
                <w:rPrChange w:id="1772" w:author="Rodrigo García" w:date="2017-09-29T10:05:00Z">
                  <w:rPr>
                    <w:rFonts w:ascii="Monaco" w:hAnsi="Monaco" w:cs="Monaco"/>
                    <w:color w:val="4E9A06"/>
                    <w:sz w:val="32"/>
                    <w:szCs w:val="32"/>
                    <w:lang w:val="en-US"/>
                  </w:rPr>
                </w:rPrChange>
              </w:rPr>
              <w:t>"Datos no borrados"</w:t>
            </w:r>
            <w:r w:rsidRPr="0079203F">
              <w:rPr>
                <w:b/>
                <w:bCs/>
                <w:noProof/>
                <w:lang w:val="es-ES"/>
                <w:rPrChange w:id="1773"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1774" w:author="Borja Gonzalez" w:date="2017-09-28T17:53:00Z">
                  <w:rPr>
                    <w:rFonts w:ascii="Monaco" w:eastAsiaTheme="majorEastAsia" w:hAnsi="Monaco" w:cs="Monaco"/>
                    <w:color w:val="243F60" w:themeColor="accent1" w:themeShade="7F"/>
                    <w:sz w:val="32"/>
                    <w:szCs w:val="32"/>
                    <w:lang w:val="en-US"/>
                  </w:rPr>
                </w:rPrChange>
              </w:rPr>
              <w:pPrChange w:id="1775" w:author="GONZALEZ DIAZ, BORJA" w:date="2017-09-29T19:28:00Z">
                <w:pPr>
                  <w:keepNext/>
                  <w:keepLines/>
                  <w:widowControl w:val="0"/>
                  <w:autoSpaceDE w:val="0"/>
                  <w:autoSpaceDN w:val="0"/>
                  <w:adjustRightInd w:val="0"/>
                  <w:spacing w:before="200"/>
                  <w:outlineLvl w:val="4"/>
                </w:pPr>
              </w:pPrChange>
            </w:pPr>
            <w:r w:rsidRPr="0079203F">
              <w:rPr>
                <w:noProof/>
                <w:lang w:val="es-ES"/>
                <w:rPrChange w:id="1776" w:author="Rodrigo García" w:date="2017-09-29T10:05:00Z">
                  <w:rPr>
                    <w:rFonts w:ascii="Monaco" w:hAnsi="Monaco" w:cs="Monaco"/>
                    <w:sz w:val="32"/>
                    <w:szCs w:val="32"/>
                    <w:lang w:val="en-US"/>
                  </w:rPr>
                </w:rPrChange>
              </w:rPr>
              <w:t xml:space="preserve">    </w:t>
            </w:r>
            <w:r w:rsidRPr="0050601B">
              <w:rPr>
                <w:b/>
                <w:bCs/>
                <w:noProof/>
                <w:lang w:val="en-US"/>
                <w:rPrChange w:id="1777"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1778" w:author="Borja Gonzalez" w:date="2017-09-28T17:53:00Z">
                  <w:rPr>
                    <w:rFonts w:ascii="Monaco" w:eastAsiaTheme="majorEastAsia" w:hAnsi="Monaco" w:cs="Monaco"/>
                    <w:color w:val="243F60" w:themeColor="accent1" w:themeShade="7F"/>
                    <w:sz w:val="32"/>
                    <w:szCs w:val="32"/>
                    <w:lang w:val="en-US"/>
                  </w:rPr>
                </w:rPrChange>
              </w:rPr>
              <w:pPrChange w:id="1779"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1780"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781" w:author="Borja Gonzalez" w:date="2017-09-28T17:54:00Z"/>
        </w:rPr>
      </w:pPr>
      <w:del w:id="1782" w:author="Borja Gonzalez" w:date="2017-09-28T17:54:00Z">
        <w:r w:rsidDel="0050601B">
          <w:rPr>
            <w:noProof/>
            <w:lang w:eastAsia="es-ES_tradnl"/>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1783" w:author="Borja Gonzalez" w:date="2017-09-28T17:54:00Z"/>
        </w:trPr>
        <w:tc>
          <w:tcPr>
            <w:tcW w:w="8856" w:type="dxa"/>
          </w:tcPr>
          <w:p w14:paraId="133569B2" w14:textId="77777777" w:rsidR="0050601B" w:rsidRPr="0050601B" w:rsidRDefault="0050601B">
            <w:pPr>
              <w:rPr>
                <w:ins w:id="1784" w:author="Borja Gonzalez" w:date="2017-09-28T17:54:00Z"/>
                <w:noProof/>
                <w:lang w:val="en-US"/>
                <w:rPrChange w:id="1785" w:author="Borja Gonzalez" w:date="2017-09-28T17:54:00Z">
                  <w:rPr>
                    <w:ins w:id="1786" w:author="Borja Gonzalez" w:date="2017-09-28T17:54:00Z"/>
                    <w:rFonts w:ascii="Monaco" w:eastAsiaTheme="majorEastAsia" w:hAnsi="Monaco" w:cs="Monaco"/>
                    <w:color w:val="243F60" w:themeColor="accent1" w:themeShade="7F"/>
                    <w:sz w:val="32"/>
                    <w:szCs w:val="32"/>
                    <w:lang w:val="en-US"/>
                  </w:rPr>
                </w:rPrChange>
              </w:rPr>
              <w:pPrChange w:id="1787" w:author="GONZALEZ DIAZ, BORJA" w:date="2017-09-29T19:28:00Z">
                <w:pPr>
                  <w:keepNext/>
                  <w:keepLines/>
                  <w:widowControl w:val="0"/>
                  <w:autoSpaceDE w:val="0"/>
                  <w:autoSpaceDN w:val="0"/>
                  <w:adjustRightInd w:val="0"/>
                  <w:spacing w:before="200"/>
                  <w:outlineLvl w:val="4"/>
                </w:pPr>
              </w:pPrChange>
            </w:pPr>
            <w:ins w:id="1788" w:author="Borja Gonzalez" w:date="2017-09-28T17:54:00Z">
              <w:r w:rsidRPr="0050601B">
                <w:rPr>
                  <w:b/>
                  <w:bCs/>
                  <w:noProof/>
                  <w:color w:val="204A87"/>
                  <w:lang w:val="en-US"/>
                  <w:rPrChange w:id="1789" w:author="Borja Gonzalez" w:date="2017-09-28T17:54:00Z">
                    <w:rPr>
                      <w:rFonts w:ascii="Monaco" w:hAnsi="Monaco" w:cs="Monaco"/>
                      <w:b/>
                      <w:bCs/>
                      <w:color w:val="204A87"/>
                      <w:sz w:val="32"/>
                      <w:szCs w:val="32"/>
                      <w:lang w:val="en-US"/>
                    </w:rPr>
                  </w:rPrChange>
                </w:rPr>
                <w:t>var</w:t>
              </w:r>
              <w:r w:rsidRPr="0050601B">
                <w:rPr>
                  <w:noProof/>
                  <w:lang w:val="en-US"/>
                  <w:rPrChange w:id="1790" w:author="Borja Gonzalez" w:date="2017-09-28T17:54:00Z">
                    <w:rPr>
                      <w:rFonts w:ascii="Monaco" w:hAnsi="Monaco" w:cs="Monaco"/>
                      <w:sz w:val="32"/>
                      <w:szCs w:val="32"/>
                      <w:lang w:val="en-US"/>
                    </w:rPr>
                  </w:rPrChange>
                </w:rPr>
                <w:t xml:space="preserve"> </w:t>
              </w:r>
              <w:r w:rsidRPr="0050601B">
                <w:rPr>
                  <w:noProof/>
                  <w:color w:val="000000"/>
                  <w:lang w:val="en-US"/>
                  <w:rPrChange w:id="1791" w:author="Borja Gonzalez" w:date="2017-09-28T17:54:00Z">
                    <w:rPr>
                      <w:rFonts w:ascii="Monaco" w:hAnsi="Monaco" w:cs="Monaco"/>
                      <w:color w:val="000000"/>
                      <w:sz w:val="32"/>
                      <w:szCs w:val="32"/>
                      <w:lang w:val="en-US"/>
                    </w:rPr>
                  </w:rPrChange>
                </w:rPr>
                <w:t>socket</w:t>
              </w:r>
              <w:r w:rsidRPr="0050601B">
                <w:rPr>
                  <w:noProof/>
                  <w:lang w:val="en-US"/>
                  <w:rPrChange w:id="1792" w:author="Borja Gonzalez" w:date="2017-09-28T17:54:00Z">
                    <w:rPr>
                      <w:rFonts w:ascii="Monaco" w:hAnsi="Monaco" w:cs="Monaco"/>
                      <w:sz w:val="32"/>
                      <w:szCs w:val="32"/>
                      <w:lang w:val="en-US"/>
                    </w:rPr>
                  </w:rPrChange>
                </w:rPr>
                <w:t xml:space="preserve"> </w:t>
              </w:r>
              <w:r w:rsidRPr="0050601B">
                <w:rPr>
                  <w:b/>
                  <w:bCs/>
                  <w:noProof/>
                  <w:color w:val="CE5C00"/>
                  <w:lang w:val="en-US"/>
                  <w:rPrChange w:id="1793" w:author="Borja Gonzalez" w:date="2017-09-28T17:54:00Z">
                    <w:rPr>
                      <w:rFonts w:ascii="Monaco" w:hAnsi="Monaco" w:cs="Monaco"/>
                      <w:b/>
                      <w:bCs/>
                      <w:color w:val="CE5C00"/>
                      <w:sz w:val="32"/>
                      <w:szCs w:val="32"/>
                      <w:lang w:val="en-US"/>
                    </w:rPr>
                  </w:rPrChange>
                </w:rPr>
                <w:t>=</w:t>
              </w:r>
              <w:r w:rsidRPr="0050601B">
                <w:rPr>
                  <w:noProof/>
                  <w:lang w:val="en-US"/>
                  <w:rPrChange w:id="1794" w:author="Borja Gonzalez" w:date="2017-09-28T17:54:00Z">
                    <w:rPr>
                      <w:rFonts w:ascii="Monaco" w:hAnsi="Monaco" w:cs="Monaco"/>
                      <w:sz w:val="32"/>
                      <w:szCs w:val="32"/>
                      <w:lang w:val="en-US"/>
                    </w:rPr>
                  </w:rPrChange>
                </w:rPr>
                <w:t xml:space="preserve"> </w:t>
              </w:r>
              <w:r w:rsidRPr="0050601B">
                <w:rPr>
                  <w:noProof/>
                  <w:color w:val="000000"/>
                  <w:lang w:val="en-US"/>
                  <w:rPrChange w:id="1795" w:author="Borja Gonzalez" w:date="2017-09-28T17:54:00Z">
                    <w:rPr>
                      <w:rFonts w:ascii="Monaco" w:hAnsi="Monaco" w:cs="Monaco"/>
                      <w:color w:val="000000"/>
                      <w:sz w:val="32"/>
                      <w:szCs w:val="32"/>
                      <w:lang w:val="en-US"/>
                    </w:rPr>
                  </w:rPrChange>
                </w:rPr>
                <w:t>io</w:t>
              </w:r>
              <w:r w:rsidRPr="0050601B">
                <w:rPr>
                  <w:b/>
                  <w:bCs/>
                  <w:noProof/>
                  <w:color w:val="000000"/>
                  <w:lang w:val="en-US"/>
                  <w:rPrChange w:id="1796" w:author="Borja Gonzalez" w:date="2017-09-28T17:54:00Z">
                    <w:rPr>
                      <w:rFonts w:ascii="Monaco" w:hAnsi="Monaco" w:cs="Monaco"/>
                      <w:b/>
                      <w:bCs/>
                      <w:color w:val="000000"/>
                      <w:sz w:val="32"/>
                      <w:szCs w:val="32"/>
                      <w:lang w:val="en-US"/>
                    </w:rPr>
                  </w:rPrChange>
                </w:rPr>
                <w:t>.</w:t>
              </w:r>
              <w:r w:rsidRPr="0050601B">
                <w:rPr>
                  <w:noProof/>
                  <w:color w:val="000000"/>
                  <w:lang w:val="en-US"/>
                  <w:rPrChange w:id="1797" w:author="Borja Gonzalez" w:date="2017-09-28T17:54:00Z">
                    <w:rPr>
                      <w:rFonts w:ascii="Monaco" w:hAnsi="Monaco" w:cs="Monaco"/>
                      <w:color w:val="000000"/>
                      <w:sz w:val="32"/>
                      <w:szCs w:val="32"/>
                      <w:lang w:val="en-US"/>
                    </w:rPr>
                  </w:rPrChange>
                </w:rPr>
                <w:t>connect</w:t>
              </w:r>
              <w:r w:rsidRPr="0050601B">
                <w:rPr>
                  <w:b/>
                  <w:bCs/>
                  <w:noProof/>
                  <w:color w:val="000000"/>
                  <w:lang w:val="en-US"/>
                  <w:rPrChange w:id="1798" w:author="Borja Gonzalez" w:date="2017-09-28T17:54:00Z">
                    <w:rPr>
                      <w:rFonts w:ascii="Monaco" w:hAnsi="Monaco" w:cs="Monaco"/>
                      <w:b/>
                      <w:bCs/>
                      <w:color w:val="000000"/>
                      <w:sz w:val="32"/>
                      <w:szCs w:val="32"/>
                      <w:lang w:val="en-US"/>
                    </w:rPr>
                  </w:rPrChange>
                </w:rPr>
                <w:t>(</w:t>
              </w:r>
              <w:r w:rsidRPr="0050601B">
                <w:rPr>
                  <w:noProof/>
                  <w:lang w:val="en-US"/>
                  <w:rPrChange w:id="1799"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1800" w:author="Borja Gonzalez" w:date="2017-09-28T17:54:00Z">
                    <w:rPr>
                      <w:rFonts w:ascii="Monaco" w:hAnsi="Monaco" w:cs="Monaco"/>
                      <w:b/>
                      <w:bCs/>
                      <w:color w:val="000000"/>
                      <w:sz w:val="32"/>
                      <w:szCs w:val="32"/>
                      <w:lang w:val="en-US"/>
                    </w:rPr>
                  </w:rPrChange>
                </w:rPr>
                <w:t>);</w:t>
              </w:r>
              <w:r w:rsidRPr="0050601B">
                <w:rPr>
                  <w:noProof/>
                  <w:lang w:val="en-US"/>
                  <w:rPrChange w:id="1801"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1802" w:author="Borja Gonzalez" w:date="2017-09-28T17:54:00Z"/>
                <w:noProof/>
                <w:lang w:val="en-US"/>
                <w:rPrChange w:id="1803" w:author="Borja Gonzalez" w:date="2017-09-28T17:54:00Z">
                  <w:rPr>
                    <w:ins w:id="1804" w:author="Borja Gonzalez" w:date="2017-09-28T17:54:00Z"/>
                    <w:rFonts w:ascii="Monaco" w:eastAsiaTheme="majorEastAsia" w:hAnsi="Monaco" w:cs="Monaco"/>
                    <w:color w:val="243F60" w:themeColor="accent1" w:themeShade="7F"/>
                    <w:sz w:val="32"/>
                    <w:szCs w:val="32"/>
                    <w:lang w:val="en-US"/>
                  </w:rPr>
                </w:rPrChange>
              </w:rPr>
              <w:pPrChange w:id="1805" w:author="GONZALEZ DIAZ, BORJA" w:date="2017-09-29T19:28:00Z">
                <w:pPr>
                  <w:keepNext/>
                  <w:keepLines/>
                  <w:widowControl w:val="0"/>
                  <w:autoSpaceDE w:val="0"/>
                  <w:autoSpaceDN w:val="0"/>
                  <w:adjustRightInd w:val="0"/>
                  <w:spacing w:before="200"/>
                  <w:outlineLvl w:val="4"/>
                </w:pPr>
              </w:pPrChange>
            </w:pPr>
            <w:ins w:id="1806" w:author="Borja Gonzalez" w:date="2017-09-28T17:54:00Z">
              <w:r w:rsidRPr="0050601B">
                <w:rPr>
                  <w:noProof/>
                  <w:color w:val="000000"/>
                  <w:lang w:val="en-US"/>
                  <w:rPrChange w:id="1807" w:author="Borja Gonzalez" w:date="2017-09-28T17:54:00Z">
                    <w:rPr>
                      <w:rFonts w:ascii="Monaco" w:hAnsi="Monaco" w:cs="Monaco"/>
                      <w:color w:val="000000"/>
                      <w:sz w:val="32"/>
                      <w:szCs w:val="32"/>
                      <w:lang w:val="en-US"/>
                    </w:rPr>
                  </w:rPrChange>
                </w:rPr>
                <w:t>socket</w:t>
              </w:r>
              <w:r w:rsidRPr="0050601B">
                <w:rPr>
                  <w:b/>
                  <w:bCs/>
                  <w:noProof/>
                  <w:color w:val="000000"/>
                  <w:lang w:val="en-US"/>
                  <w:rPrChange w:id="1808" w:author="Borja Gonzalez" w:date="2017-09-28T17:54:00Z">
                    <w:rPr>
                      <w:rFonts w:ascii="Monaco" w:hAnsi="Monaco" w:cs="Monaco"/>
                      <w:b/>
                      <w:bCs/>
                      <w:color w:val="000000"/>
                      <w:sz w:val="32"/>
                      <w:szCs w:val="32"/>
                      <w:lang w:val="en-US"/>
                    </w:rPr>
                  </w:rPrChange>
                </w:rPr>
                <w:t>.</w:t>
              </w:r>
              <w:r w:rsidRPr="0050601B">
                <w:rPr>
                  <w:noProof/>
                  <w:color w:val="000000"/>
                  <w:lang w:val="en-US"/>
                  <w:rPrChange w:id="1809" w:author="Borja Gonzalez" w:date="2017-09-28T17:54:00Z">
                    <w:rPr>
                      <w:rFonts w:ascii="Monaco" w:hAnsi="Monaco" w:cs="Monaco"/>
                      <w:color w:val="000000"/>
                      <w:sz w:val="32"/>
                      <w:szCs w:val="32"/>
                      <w:lang w:val="en-US"/>
                    </w:rPr>
                  </w:rPrChange>
                </w:rPr>
                <w:t>on</w:t>
              </w:r>
              <w:r w:rsidRPr="0050601B">
                <w:rPr>
                  <w:b/>
                  <w:bCs/>
                  <w:noProof/>
                  <w:color w:val="000000"/>
                  <w:lang w:val="en-US"/>
                  <w:rPrChange w:id="1810" w:author="Borja Gonzalez" w:date="2017-09-28T17:54:00Z">
                    <w:rPr>
                      <w:rFonts w:ascii="Monaco" w:hAnsi="Monaco" w:cs="Monaco"/>
                      <w:b/>
                      <w:bCs/>
                      <w:color w:val="000000"/>
                      <w:sz w:val="32"/>
                      <w:szCs w:val="32"/>
                      <w:lang w:val="en-US"/>
                    </w:rPr>
                  </w:rPrChange>
                </w:rPr>
                <w:t>(</w:t>
              </w:r>
              <w:r w:rsidRPr="0050601B">
                <w:rPr>
                  <w:noProof/>
                  <w:lang w:val="en-US"/>
                  <w:rPrChange w:id="1811" w:author="Borja Gonzalez" w:date="2017-09-28T17:54:00Z">
                    <w:rPr>
                      <w:rFonts w:ascii="Monaco" w:hAnsi="Monaco" w:cs="Monaco"/>
                      <w:color w:val="4E9A06"/>
                      <w:sz w:val="32"/>
                      <w:szCs w:val="32"/>
                      <w:lang w:val="en-US"/>
                    </w:rPr>
                  </w:rPrChange>
                </w:rPr>
                <w:t>"reload"</w:t>
              </w:r>
              <w:r w:rsidRPr="0050601B">
                <w:rPr>
                  <w:b/>
                  <w:bCs/>
                  <w:noProof/>
                  <w:color w:val="000000"/>
                  <w:lang w:val="en-US"/>
                  <w:rPrChange w:id="1812" w:author="Borja Gonzalez" w:date="2017-09-28T17:54:00Z">
                    <w:rPr>
                      <w:rFonts w:ascii="Monaco" w:hAnsi="Monaco" w:cs="Monaco"/>
                      <w:b/>
                      <w:bCs/>
                      <w:color w:val="000000"/>
                      <w:sz w:val="32"/>
                      <w:szCs w:val="32"/>
                      <w:lang w:val="en-US"/>
                    </w:rPr>
                  </w:rPrChange>
                </w:rPr>
                <w:t>,</w:t>
              </w:r>
              <w:r w:rsidRPr="0050601B">
                <w:rPr>
                  <w:noProof/>
                  <w:lang w:val="en-US"/>
                  <w:rPrChange w:id="1813" w:author="Borja Gonzalez" w:date="2017-09-28T17:54:00Z">
                    <w:rPr>
                      <w:rFonts w:ascii="Monaco" w:hAnsi="Monaco" w:cs="Monaco"/>
                      <w:sz w:val="32"/>
                      <w:szCs w:val="32"/>
                      <w:lang w:val="en-US"/>
                    </w:rPr>
                  </w:rPrChange>
                </w:rPr>
                <w:t xml:space="preserve"> </w:t>
              </w:r>
              <w:r w:rsidRPr="0050601B">
                <w:rPr>
                  <w:b/>
                  <w:bCs/>
                  <w:noProof/>
                  <w:color w:val="204A87"/>
                  <w:lang w:val="en-US"/>
                  <w:rPrChange w:id="1814" w:author="Borja Gonzalez" w:date="2017-09-28T17:54:00Z">
                    <w:rPr>
                      <w:rFonts w:ascii="Monaco" w:hAnsi="Monaco" w:cs="Monaco"/>
                      <w:b/>
                      <w:bCs/>
                      <w:color w:val="204A87"/>
                      <w:sz w:val="32"/>
                      <w:szCs w:val="32"/>
                      <w:lang w:val="en-US"/>
                    </w:rPr>
                  </w:rPrChange>
                </w:rPr>
                <w:t>function</w:t>
              </w:r>
              <w:r w:rsidRPr="0050601B">
                <w:rPr>
                  <w:noProof/>
                  <w:lang w:val="en-US"/>
                  <w:rPrChange w:id="1815" w:author="Borja Gonzalez" w:date="2017-09-28T17:54:00Z">
                    <w:rPr>
                      <w:rFonts w:ascii="Monaco" w:hAnsi="Monaco" w:cs="Monaco"/>
                      <w:sz w:val="32"/>
                      <w:szCs w:val="32"/>
                      <w:lang w:val="en-US"/>
                    </w:rPr>
                  </w:rPrChange>
                </w:rPr>
                <w:t xml:space="preserve"> </w:t>
              </w:r>
              <w:r w:rsidRPr="0050601B">
                <w:rPr>
                  <w:b/>
                  <w:bCs/>
                  <w:noProof/>
                  <w:color w:val="000000"/>
                  <w:lang w:val="en-US"/>
                  <w:rPrChange w:id="1816" w:author="Borja Gonzalez" w:date="2017-09-28T17:54:00Z">
                    <w:rPr>
                      <w:rFonts w:ascii="Monaco" w:hAnsi="Monaco" w:cs="Monaco"/>
                      <w:b/>
                      <w:bCs/>
                      <w:color w:val="000000"/>
                      <w:sz w:val="32"/>
                      <w:szCs w:val="32"/>
                      <w:lang w:val="en-US"/>
                    </w:rPr>
                  </w:rPrChange>
                </w:rPr>
                <w:t>(</w:t>
              </w:r>
              <w:r w:rsidRPr="0050601B">
                <w:rPr>
                  <w:noProof/>
                  <w:color w:val="000000"/>
                  <w:lang w:val="en-US"/>
                  <w:rPrChange w:id="1817" w:author="Borja Gonzalez" w:date="2017-09-28T17:54:00Z">
                    <w:rPr>
                      <w:rFonts w:ascii="Monaco" w:hAnsi="Monaco" w:cs="Monaco"/>
                      <w:color w:val="000000"/>
                      <w:sz w:val="32"/>
                      <w:szCs w:val="32"/>
                      <w:lang w:val="en-US"/>
                    </w:rPr>
                  </w:rPrChange>
                </w:rPr>
                <w:t>data</w:t>
              </w:r>
              <w:r w:rsidRPr="0050601B">
                <w:rPr>
                  <w:b/>
                  <w:bCs/>
                  <w:noProof/>
                  <w:color w:val="000000"/>
                  <w:lang w:val="en-US"/>
                  <w:rPrChange w:id="1818" w:author="Borja Gonzalez" w:date="2017-09-28T17:54:00Z">
                    <w:rPr>
                      <w:rFonts w:ascii="Monaco" w:hAnsi="Monaco" w:cs="Monaco"/>
                      <w:b/>
                      <w:bCs/>
                      <w:color w:val="000000"/>
                      <w:sz w:val="32"/>
                      <w:szCs w:val="32"/>
                      <w:lang w:val="en-US"/>
                    </w:rPr>
                  </w:rPrChange>
                </w:rPr>
                <w:t>)</w:t>
              </w:r>
              <w:r w:rsidRPr="0050601B">
                <w:rPr>
                  <w:noProof/>
                  <w:lang w:val="en-US"/>
                  <w:rPrChange w:id="1819" w:author="Borja Gonzalez" w:date="2017-09-28T17:54:00Z">
                    <w:rPr>
                      <w:rFonts w:ascii="Monaco" w:hAnsi="Monaco" w:cs="Monaco"/>
                      <w:sz w:val="32"/>
                      <w:szCs w:val="32"/>
                      <w:lang w:val="en-US"/>
                    </w:rPr>
                  </w:rPrChange>
                </w:rPr>
                <w:t xml:space="preserve"> </w:t>
              </w:r>
              <w:r w:rsidRPr="0050601B">
                <w:rPr>
                  <w:b/>
                  <w:bCs/>
                  <w:noProof/>
                  <w:color w:val="000000"/>
                  <w:lang w:val="en-US"/>
                  <w:rPrChange w:id="1820"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1821" w:author="Borja Gonzalez" w:date="2017-09-28T17:54:00Z"/>
                <w:noProof/>
                <w:lang w:val="en-US"/>
                <w:rPrChange w:id="1822" w:author="Borja Gonzalez" w:date="2017-09-28T17:54:00Z">
                  <w:rPr>
                    <w:ins w:id="1823" w:author="Borja Gonzalez" w:date="2017-09-28T17:54:00Z"/>
                    <w:rFonts w:ascii="Monaco" w:eastAsiaTheme="majorEastAsia" w:hAnsi="Monaco" w:cs="Monaco"/>
                    <w:color w:val="243F60" w:themeColor="accent1" w:themeShade="7F"/>
                    <w:sz w:val="32"/>
                    <w:szCs w:val="32"/>
                    <w:lang w:val="en-US"/>
                  </w:rPr>
                </w:rPrChange>
              </w:rPr>
              <w:pPrChange w:id="1824" w:author="GONZALEZ DIAZ, BORJA" w:date="2017-09-29T19:28:00Z">
                <w:pPr>
                  <w:keepNext/>
                  <w:keepLines/>
                  <w:widowControl w:val="0"/>
                  <w:autoSpaceDE w:val="0"/>
                  <w:autoSpaceDN w:val="0"/>
                  <w:adjustRightInd w:val="0"/>
                  <w:spacing w:before="200"/>
                  <w:outlineLvl w:val="4"/>
                </w:pPr>
              </w:pPrChange>
            </w:pPr>
            <w:ins w:id="1825" w:author="Borja Gonzalez" w:date="2017-09-28T17:54:00Z">
              <w:r w:rsidRPr="0050601B">
                <w:rPr>
                  <w:noProof/>
                  <w:lang w:val="en-US"/>
                  <w:rPrChange w:id="1826" w:author="Borja Gonzalez" w:date="2017-09-28T17:54:00Z">
                    <w:rPr>
                      <w:rFonts w:ascii="Monaco" w:hAnsi="Monaco" w:cs="Monaco"/>
                      <w:sz w:val="32"/>
                      <w:szCs w:val="32"/>
                      <w:lang w:val="en-US"/>
                    </w:rPr>
                  </w:rPrChange>
                </w:rPr>
                <w:t xml:space="preserve">    </w:t>
              </w:r>
              <w:r w:rsidRPr="0050601B">
                <w:rPr>
                  <w:noProof/>
                  <w:lang w:val="en-US"/>
                  <w:rPrChange w:id="1827" w:author="Borja Gonzalez" w:date="2017-09-28T17:54:00Z">
                    <w:rPr>
                      <w:rFonts w:ascii="Monaco" w:hAnsi="Monaco" w:cs="Monaco"/>
                      <w:sz w:val="32"/>
                      <w:szCs w:val="32"/>
                      <w:lang w:val="en-US"/>
                    </w:rPr>
                  </w:rPrChange>
                </w:rPr>
                <w:tab/>
              </w:r>
              <w:r w:rsidRPr="0050601B">
                <w:rPr>
                  <w:noProof/>
                  <w:color w:val="000000"/>
                  <w:lang w:val="en-US"/>
                  <w:rPrChange w:id="1828" w:author="Borja Gonzalez" w:date="2017-09-28T17:54:00Z">
                    <w:rPr>
                      <w:rFonts w:ascii="Monaco" w:hAnsi="Monaco" w:cs="Monaco"/>
                      <w:color w:val="000000"/>
                      <w:sz w:val="32"/>
                      <w:szCs w:val="32"/>
                      <w:lang w:val="en-US"/>
                    </w:rPr>
                  </w:rPrChange>
                </w:rPr>
                <w:t>location</w:t>
              </w:r>
              <w:r w:rsidRPr="0050601B">
                <w:rPr>
                  <w:b/>
                  <w:bCs/>
                  <w:noProof/>
                  <w:color w:val="000000"/>
                  <w:lang w:val="en-US"/>
                  <w:rPrChange w:id="1829" w:author="Borja Gonzalez" w:date="2017-09-28T17:54:00Z">
                    <w:rPr>
                      <w:rFonts w:ascii="Monaco" w:hAnsi="Monaco" w:cs="Monaco"/>
                      <w:b/>
                      <w:bCs/>
                      <w:color w:val="000000"/>
                      <w:sz w:val="32"/>
                      <w:szCs w:val="32"/>
                      <w:lang w:val="en-US"/>
                    </w:rPr>
                  </w:rPrChange>
                </w:rPr>
                <w:t>.</w:t>
              </w:r>
              <w:r w:rsidRPr="0050601B">
                <w:rPr>
                  <w:noProof/>
                  <w:color w:val="000000"/>
                  <w:lang w:val="en-US"/>
                  <w:rPrChange w:id="1830" w:author="Borja Gonzalez" w:date="2017-09-28T17:54:00Z">
                    <w:rPr>
                      <w:rFonts w:ascii="Monaco" w:hAnsi="Monaco" w:cs="Monaco"/>
                      <w:color w:val="000000"/>
                      <w:sz w:val="32"/>
                      <w:szCs w:val="32"/>
                      <w:lang w:val="en-US"/>
                    </w:rPr>
                  </w:rPrChange>
                </w:rPr>
                <w:t>reload</w:t>
              </w:r>
              <w:r w:rsidRPr="0050601B">
                <w:rPr>
                  <w:b/>
                  <w:bCs/>
                  <w:noProof/>
                  <w:color w:val="000000"/>
                  <w:lang w:val="en-US"/>
                  <w:rPrChange w:id="1831"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1832" w:author="Borja Gonzalez" w:date="2017-09-28T17:54:00Z"/>
                <w:noProof/>
                <w:lang w:val="en-US"/>
                <w:rPrChange w:id="1833" w:author="Borja Gonzalez" w:date="2017-09-28T17:54:00Z">
                  <w:rPr>
                    <w:ins w:id="1834" w:author="Borja Gonzalez" w:date="2017-09-28T17:54:00Z"/>
                    <w:rFonts w:ascii="Monaco" w:eastAsiaTheme="majorEastAsia" w:hAnsi="Monaco" w:cs="Monaco"/>
                    <w:color w:val="243F60" w:themeColor="accent1" w:themeShade="7F"/>
                    <w:sz w:val="32"/>
                    <w:szCs w:val="32"/>
                    <w:lang w:val="en-US"/>
                  </w:rPr>
                </w:rPrChange>
              </w:rPr>
              <w:pPrChange w:id="1835" w:author="GONZALEZ DIAZ, BORJA" w:date="2017-09-29T19:28:00Z">
                <w:pPr>
                  <w:keepNext/>
                  <w:keepLines/>
                  <w:widowControl w:val="0"/>
                  <w:autoSpaceDE w:val="0"/>
                  <w:autoSpaceDN w:val="0"/>
                  <w:adjustRightInd w:val="0"/>
                  <w:spacing w:before="200"/>
                  <w:outlineLvl w:val="4"/>
                </w:pPr>
              </w:pPrChange>
            </w:pPr>
            <w:ins w:id="1836" w:author="Borja Gonzalez" w:date="2017-09-28T17:54:00Z">
              <w:r w:rsidRPr="0050601B">
                <w:rPr>
                  <w:noProof/>
                  <w:lang w:val="en-US"/>
                  <w:rPrChange w:id="1837" w:author="Borja Gonzalez" w:date="2017-09-28T17:54:00Z">
                    <w:rPr>
                      <w:rFonts w:ascii="Monaco" w:hAnsi="Monaco" w:cs="Monaco"/>
                      <w:sz w:val="32"/>
                      <w:szCs w:val="32"/>
                      <w:lang w:val="en-US"/>
                    </w:rPr>
                  </w:rPrChange>
                </w:rPr>
                <w:tab/>
              </w:r>
              <w:r w:rsidRPr="0050601B">
                <w:rPr>
                  <w:b/>
                  <w:bCs/>
                  <w:noProof/>
                  <w:color w:val="000000"/>
                  <w:lang w:val="en-US"/>
                  <w:rPrChange w:id="1838"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839"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1840" w:author="Borja Gonzalez" w:date="2017-09-29T12:48:00Z">
        <w:r>
          <w:t>E</w:t>
        </w:r>
      </w:ins>
      <w:r w:rsidR="009C33EB">
        <w:t>st</w:t>
      </w:r>
      <w:r w:rsidR="00BC4CE1">
        <w:t>e</w:t>
      </w:r>
      <w:r w:rsidR="009C33EB">
        <w:t xml:space="preserve"> código se encuentra en el navegador y espera a que el servidor confirme </w:t>
      </w:r>
      <w:r w:rsidR="009C33EB">
        <w:tab/>
        <w:t xml:space="preserve">que se han borrado los datos. Una vez recibida la confirmación, el navegador realiza un </w:t>
      </w:r>
      <w:proofErr w:type="gramStart"/>
      <w:r w:rsidR="009C33EB">
        <w:t>location.reload</w:t>
      </w:r>
      <w:proofErr w:type="gramEnd"/>
      <w:r w:rsidR="009C33EB">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841" w:author="Borja Gonzalez" w:date="2017-09-28T18:55:00Z"/>
        </w:rPr>
      </w:pPr>
    </w:p>
    <w:p w14:paraId="37C16D15" w14:textId="0F8E1F5E" w:rsidR="00DF2E7D" w:rsidDel="00AD3CBB" w:rsidRDefault="00520C5F" w:rsidP="00441A84">
      <w:pPr>
        <w:rPr>
          <w:del w:id="1842" w:author="Borja Gonzalez" w:date="2017-09-28T18:55:00Z"/>
        </w:rPr>
      </w:pPr>
      <w:del w:id="1843"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844" w:author="Borja Gonzalez" w:date="2017-09-28T18:53:00Z"/>
        </w:rPr>
      </w:pPr>
      <w:del w:id="1845"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1846" w:author="Borja Gonzalez" w:date="2017-09-28T18:53:00Z"/>
        </w:trPr>
        <w:tc>
          <w:tcPr>
            <w:tcW w:w="8856" w:type="dxa"/>
          </w:tcPr>
          <w:p w14:paraId="3F9C5954" w14:textId="77777777" w:rsidR="00AD3CBB" w:rsidRPr="00AD3CBB" w:rsidRDefault="00AD3CBB">
            <w:pPr>
              <w:rPr>
                <w:ins w:id="1847" w:author="Borja Gonzalez" w:date="2017-09-28T18:54:00Z"/>
                <w:noProof/>
                <w:lang w:val="en-US"/>
                <w:rPrChange w:id="1848" w:author="Borja Gonzalez" w:date="2017-09-28T18:55:00Z">
                  <w:rPr>
                    <w:ins w:id="1849" w:author="Borja Gonzalez" w:date="2017-09-28T18:54:00Z"/>
                    <w:rFonts w:ascii="Monaco" w:eastAsiaTheme="majorEastAsia" w:hAnsi="Monaco" w:cs="Monaco"/>
                    <w:noProof/>
                    <w:color w:val="243F60" w:themeColor="accent1" w:themeShade="7F"/>
                    <w:sz w:val="20"/>
                    <w:szCs w:val="20"/>
                    <w:lang w:val="en-US"/>
                  </w:rPr>
                </w:rPrChange>
              </w:rPr>
              <w:pPrChange w:id="1850" w:author="GONZALEZ DIAZ, BORJA" w:date="2017-09-29T19:28:00Z">
                <w:pPr>
                  <w:keepNext/>
                  <w:keepLines/>
                  <w:widowControl w:val="0"/>
                  <w:autoSpaceDE w:val="0"/>
                  <w:autoSpaceDN w:val="0"/>
                  <w:adjustRightInd w:val="0"/>
                  <w:spacing w:before="200"/>
                  <w:outlineLvl w:val="4"/>
                </w:pPr>
              </w:pPrChange>
            </w:pPr>
            <w:ins w:id="1851"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1852" w:author="Borja Gonzalez" w:date="2017-09-28T18:54:00Z"/>
                <w:noProof/>
                <w:lang w:val="es-ES"/>
                <w:rPrChange w:id="1853" w:author="Rodrigo García" w:date="2017-09-29T10:05:00Z">
                  <w:rPr>
                    <w:ins w:id="1854" w:author="Borja Gonzalez" w:date="2017-09-28T18:54:00Z"/>
                    <w:rFonts w:ascii="Monaco" w:eastAsiaTheme="majorEastAsia" w:hAnsi="Monaco" w:cs="Monaco"/>
                    <w:noProof/>
                    <w:color w:val="243F60" w:themeColor="accent1" w:themeShade="7F"/>
                    <w:sz w:val="20"/>
                    <w:szCs w:val="20"/>
                    <w:lang w:val="en-US"/>
                  </w:rPr>
                </w:rPrChange>
              </w:rPr>
              <w:pPrChange w:id="1855" w:author="GONZALEZ DIAZ, BORJA" w:date="2017-09-29T19:28:00Z">
                <w:pPr>
                  <w:keepNext/>
                  <w:keepLines/>
                  <w:widowControl w:val="0"/>
                  <w:autoSpaceDE w:val="0"/>
                  <w:autoSpaceDN w:val="0"/>
                  <w:adjustRightInd w:val="0"/>
                  <w:spacing w:before="200"/>
                  <w:outlineLvl w:val="4"/>
                </w:pPr>
              </w:pPrChange>
            </w:pPr>
            <w:ins w:id="1856" w:author="Borja Gonzalez" w:date="2017-09-28T18:54:00Z">
              <w:r w:rsidRPr="00AD3CBB">
                <w:rPr>
                  <w:noProof/>
                  <w:lang w:val="en-US"/>
                </w:rPr>
                <w:t xml:space="preserve">    </w:t>
              </w:r>
              <w:r w:rsidRPr="0079203F">
                <w:rPr>
                  <w:noProof/>
                  <w:lang w:val="es-ES"/>
                  <w:rPrChange w:id="1857"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1858" w:author="Rodrigo García" w:date="2017-09-29T10:05:00Z">
                    <w:rPr>
                      <w:rFonts w:ascii="Monaco" w:hAnsi="Monaco" w:cs="Monaco"/>
                      <w:b/>
                      <w:bCs/>
                      <w:noProof/>
                      <w:color w:val="CE5C00"/>
                      <w:sz w:val="20"/>
                      <w:szCs w:val="20"/>
                      <w:lang w:val="en-US"/>
                    </w:rPr>
                  </w:rPrChange>
                </w:rPr>
                <w:t>=</w:t>
              </w:r>
              <w:r w:rsidRPr="0079203F">
                <w:rPr>
                  <w:noProof/>
                  <w:lang w:val="es-ES"/>
                  <w:rPrChange w:id="1859" w:author="Rodrigo García" w:date="2017-09-29T10:05:00Z">
                    <w:rPr>
                      <w:rFonts w:ascii="Monaco" w:hAnsi="Monaco" w:cs="Monaco"/>
                      <w:noProof/>
                      <w:sz w:val="20"/>
                      <w:szCs w:val="20"/>
                      <w:lang w:val="en-US"/>
                    </w:rPr>
                  </w:rPrChange>
                </w:rPr>
                <w:t xml:space="preserve"> JSON</w:t>
              </w:r>
              <w:r w:rsidRPr="0079203F">
                <w:rPr>
                  <w:b/>
                  <w:bCs/>
                  <w:noProof/>
                  <w:lang w:val="es-ES"/>
                  <w:rPrChange w:id="1860" w:author="Rodrigo García" w:date="2017-09-29T10:05:00Z">
                    <w:rPr>
                      <w:rFonts w:ascii="Monaco" w:hAnsi="Monaco" w:cs="Monaco"/>
                      <w:b/>
                      <w:bCs/>
                      <w:noProof/>
                      <w:color w:val="000000"/>
                      <w:sz w:val="20"/>
                      <w:szCs w:val="20"/>
                      <w:lang w:val="en-US"/>
                    </w:rPr>
                  </w:rPrChange>
                </w:rPr>
                <w:t>.</w:t>
              </w:r>
              <w:r w:rsidRPr="0079203F">
                <w:rPr>
                  <w:noProof/>
                  <w:lang w:val="es-ES"/>
                  <w:rPrChange w:id="1861" w:author="Rodrigo García" w:date="2017-09-29T10:05:00Z">
                    <w:rPr>
                      <w:rFonts w:ascii="Monaco" w:hAnsi="Monaco" w:cs="Monaco"/>
                      <w:noProof/>
                      <w:color w:val="000000"/>
                      <w:sz w:val="20"/>
                      <w:szCs w:val="20"/>
                      <w:lang w:val="en-US"/>
                    </w:rPr>
                  </w:rPrChange>
                </w:rPr>
                <w:t>parse</w:t>
              </w:r>
              <w:r w:rsidRPr="0079203F">
                <w:rPr>
                  <w:b/>
                  <w:bCs/>
                  <w:noProof/>
                  <w:lang w:val="es-ES"/>
                  <w:rPrChange w:id="1862" w:author="Rodrigo García" w:date="2017-09-29T10:05:00Z">
                    <w:rPr>
                      <w:rFonts w:ascii="Monaco" w:hAnsi="Monaco" w:cs="Monaco"/>
                      <w:b/>
                      <w:bCs/>
                      <w:noProof/>
                      <w:color w:val="000000"/>
                      <w:sz w:val="20"/>
                      <w:szCs w:val="20"/>
                      <w:lang w:val="en-US"/>
                    </w:rPr>
                  </w:rPrChange>
                </w:rPr>
                <w:t>(</w:t>
              </w:r>
              <w:r w:rsidRPr="0079203F">
                <w:rPr>
                  <w:noProof/>
                  <w:lang w:val="es-ES"/>
                  <w:rPrChange w:id="1863" w:author="Rodrigo García" w:date="2017-09-29T10:05:00Z">
                    <w:rPr>
                      <w:rFonts w:ascii="Monaco" w:hAnsi="Monaco" w:cs="Monaco"/>
                      <w:noProof/>
                      <w:color w:val="000000"/>
                      <w:sz w:val="20"/>
                      <w:szCs w:val="20"/>
                      <w:lang w:val="en-US"/>
                    </w:rPr>
                  </w:rPrChange>
                </w:rPr>
                <w:t>info</w:t>
              </w:r>
              <w:r w:rsidRPr="0079203F">
                <w:rPr>
                  <w:b/>
                  <w:bCs/>
                  <w:noProof/>
                  <w:lang w:val="es-ES"/>
                  <w:rPrChange w:id="1864"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1865" w:author="Borja Gonzalez" w:date="2017-09-28T18:54:00Z"/>
                <w:b/>
                <w:bCs/>
                <w:noProof/>
                <w:color w:val="204A87"/>
                <w:lang w:val="es-ES"/>
                <w:rPrChange w:id="1866" w:author="Rodrigo García" w:date="2017-09-29T10:05:00Z">
                  <w:rPr>
                    <w:ins w:id="1867" w:author="Borja Gonzalez" w:date="2017-09-28T18:54:00Z"/>
                    <w:rFonts w:ascii="Monaco" w:hAnsi="Monaco" w:cs="Monaco"/>
                    <w:b/>
                    <w:bCs/>
                    <w:color w:val="204A87"/>
                    <w:lang w:val="en-US"/>
                  </w:rPr>
                </w:rPrChange>
              </w:rPr>
              <w:pPrChange w:id="1868" w:author="GONZALEZ DIAZ, BORJA" w:date="2017-09-29T19:28:00Z">
                <w:pPr>
                  <w:widowControl w:val="0"/>
                  <w:autoSpaceDE w:val="0"/>
                  <w:autoSpaceDN w:val="0"/>
                  <w:adjustRightInd w:val="0"/>
                </w:pPr>
              </w:pPrChange>
            </w:pPr>
          </w:p>
          <w:p w14:paraId="2AF6E907" w14:textId="77777777" w:rsidR="00AD3CBB" w:rsidRPr="0079203F" w:rsidRDefault="00AD3CBB">
            <w:pPr>
              <w:rPr>
                <w:ins w:id="1869" w:author="Borja Gonzalez" w:date="2017-09-28T18:53:00Z"/>
                <w:noProof/>
                <w:lang w:val="es-ES"/>
                <w:rPrChange w:id="1870" w:author="Rodrigo García" w:date="2017-09-29T10:05:00Z">
                  <w:rPr>
                    <w:ins w:id="1871" w:author="Borja Gonzalez" w:date="2017-09-28T18:53:00Z"/>
                    <w:rFonts w:ascii="Monaco" w:eastAsiaTheme="majorEastAsia" w:hAnsi="Monaco" w:cs="Monaco"/>
                    <w:color w:val="243F60" w:themeColor="accent1" w:themeShade="7F"/>
                    <w:sz w:val="32"/>
                    <w:szCs w:val="32"/>
                    <w:lang w:val="en-US"/>
                  </w:rPr>
                </w:rPrChange>
              </w:rPr>
              <w:pPrChange w:id="1872" w:author="GONZALEZ DIAZ, BORJA" w:date="2017-09-29T19:28:00Z">
                <w:pPr>
                  <w:keepNext/>
                  <w:keepLines/>
                  <w:widowControl w:val="0"/>
                  <w:autoSpaceDE w:val="0"/>
                  <w:autoSpaceDN w:val="0"/>
                  <w:adjustRightInd w:val="0"/>
                  <w:spacing w:before="200"/>
                  <w:outlineLvl w:val="4"/>
                </w:pPr>
              </w:pPrChange>
            </w:pPr>
            <w:ins w:id="1873" w:author="Borja Gonzalez" w:date="2017-09-28T18:53:00Z">
              <w:r w:rsidRPr="0079203F">
                <w:rPr>
                  <w:b/>
                  <w:bCs/>
                  <w:noProof/>
                  <w:color w:val="204A87"/>
                  <w:lang w:val="es-ES"/>
                  <w:rPrChange w:id="1874" w:author="Rodrigo García" w:date="2017-09-29T10:05:00Z">
                    <w:rPr>
                      <w:rFonts w:ascii="Monaco" w:hAnsi="Monaco" w:cs="Monaco"/>
                      <w:b/>
                      <w:bCs/>
                      <w:color w:val="204A87"/>
                      <w:sz w:val="32"/>
                      <w:szCs w:val="32"/>
                      <w:lang w:val="en-US"/>
                    </w:rPr>
                  </w:rPrChange>
                </w:rPr>
                <w:t>function</w:t>
              </w:r>
              <w:r w:rsidRPr="0079203F">
                <w:rPr>
                  <w:noProof/>
                  <w:lang w:val="es-ES"/>
                  <w:rPrChange w:id="1875" w:author="Rodrigo García" w:date="2017-09-29T10:05:00Z">
                    <w:rPr>
                      <w:rFonts w:ascii="Monaco" w:hAnsi="Monaco" w:cs="Monaco"/>
                      <w:sz w:val="32"/>
                      <w:szCs w:val="32"/>
                      <w:lang w:val="en-US"/>
                    </w:rPr>
                  </w:rPrChange>
                </w:rPr>
                <w:t xml:space="preserve"> borrar_paciente</w:t>
              </w:r>
              <w:r w:rsidRPr="0079203F">
                <w:rPr>
                  <w:b/>
                  <w:bCs/>
                  <w:noProof/>
                  <w:lang w:val="es-ES"/>
                  <w:rPrChange w:id="1876" w:author="Rodrigo García" w:date="2017-09-29T10:05:00Z">
                    <w:rPr>
                      <w:rFonts w:ascii="Monaco" w:hAnsi="Monaco" w:cs="Monaco"/>
                      <w:b/>
                      <w:bCs/>
                      <w:color w:val="000000"/>
                      <w:sz w:val="32"/>
                      <w:szCs w:val="32"/>
                      <w:lang w:val="en-US"/>
                    </w:rPr>
                  </w:rPrChange>
                </w:rPr>
                <w:t>(</w:t>
              </w:r>
              <w:r w:rsidRPr="0079203F">
                <w:rPr>
                  <w:noProof/>
                  <w:lang w:val="es-ES"/>
                  <w:rPrChange w:id="1877" w:author="Rodrigo García" w:date="2017-09-29T10:05:00Z">
                    <w:rPr>
                      <w:rFonts w:ascii="Monaco" w:hAnsi="Monaco" w:cs="Monaco"/>
                      <w:color w:val="000000"/>
                      <w:sz w:val="32"/>
                      <w:szCs w:val="32"/>
                      <w:lang w:val="en-US"/>
                    </w:rPr>
                  </w:rPrChange>
                </w:rPr>
                <w:t>N_p</w:t>
              </w:r>
              <w:r w:rsidRPr="0079203F">
                <w:rPr>
                  <w:b/>
                  <w:bCs/>
                  <w:noProof/>
                  <w:lang w:val="es-ES"/>
                  <w:rPrChange w:id="1878" w:author="Rodrigo García" w:date="2017-09-29T10:05:00Z">
                    <w:rPr>
                      <w:rFonts w:ascii="Monaco" w:hAnsi="Monaco" w:cs="Monaco"/>
                      <w:b/>
                      <w:bCs/>
                      <w:color w:val="000000"/>
                      <w:sz w:val="32"/>
                      <w:szCs w:val="32"/>
                      <w:lang w:val="en-US"/>
                    </w:rPr>
                  </w:rPrChange>
                </w:rPr>
                <w:t>,</w:t>
              </w:r>
              <w:r w:rsidRPr="0079203F">
                <w:rPr>
                  <w:noProof/>
                  <w:lang w:val="es-ES"/>
                  <w:rPrChange w:id="1879" w:author="Rodrigo García" w:date="2017-09-29T10:05:00Z">
                    <w:rPr>
                      <w:rFonts w:ascii="Monaco" w:hAnsi="Monaco" w:cs="Monaco"/>
                      <w:color w:val="000000"/>
                      <w:sz w:val="32"/>
                      <w:szCs w:val="32"/>
                      <w:lang w:val="en-US"/>
                    </w:rPr>
                  </w:rPrChange>
                </w:rPr>
                <w:t>nombre</w:t>
              </w:r>
              <w:r w:rsidRPr="0079203F">
                <w:rPr>
                  <w:b/>
                  <w:bCs/>
                  <w:noProof/>
                  <w:lang w:val="es-ES"/>
                  <w:rPrChange w:id="1880"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1881" w:author="Borja Gonzalez" w:date="2017-09-28T18:53:00Z"/>
                <w:noProof/>
                <w:lang w:val="es-ES"/>
                <w:rPrChange w:id="1882" w:author="Rodrigo García" w:date="2017-09-29T10:05:00Z">
                  <w:rPr>
                    <w:ins w:id="1883" w:author="Borja Gonzalez" w:date="2017-09-28T18:53:00Z"/>
                    <w:rFonts w:ascii="Monaco" w:eastAsiaTheme="majorEastAsia" w:hAnsi="Monaco" w:cs="Monaco"/>
                    <w:color w:val="243F60" w:themeColor="accent1" w:themeShade="7F"/>
                    <w:sz w:val="32"/>
                    <w:szCs w:val="32"/>
                    <w:lang w:val="en-US"/>
                  </w:rPr>
                </w:rPrChange>
              </w:rPr>
              <w:pPrChange w:id="1884" w:author="GONZALEZ DIAZ, BORJA" w:date="2017-09-29T19:28:00Z">
                <w:pPr>
                  <w:keepNext/>
                  <w:keepLines/>
                  <w:widowControl w:val="0"/>
                  <w:autoSpaceDE w:val="0"/>
                  <w:autoSpaceDN w:val="0"/>
                  <w:adjustRightInd w:val="0"/>
                  <w:spacing w:before="200"/>
                  <w:outlineLvl w:val="4"/>
                </w:pPr>
              </w:pPrChange>
            </w:pPr>
            <w:ins w:id="1885" w:author="Borja Gonzalez" w:date="2017-09-28T18:53:00Z">
              <w:r w:rsidRPr="0079203F">
                <w:rPr>
                  <w:noProof/>
                  <w:lang w:val="es-ES"/>
                  <w:rPrChange w:id="1886" w:author="Rodrigo García" w:date="2017-09-29T10:05:00Z">
                    <w:rPr>
                      <w:rFonts w:ascii="Monaco" w:hAnsi="Monaco" w:cs="Monaco"/>
                      <w:sz w:val="32"/>
                      <w:szCs w:val="32"/>
                      <w:lang w:val="en-US"/>
                    </w:rPr>
                  </w:rPrChange>
                </w:rPr>
                <w:tab/>
              </w:r>
              <w:r w:rsidRPr="0079203F">
                <w:rPr>
                  <w:b/>
                  <w:bCs/>
                  <w:noProof/>
                  <w:color w:val="204A87"/>
                  <w:lang w:val="es-ES"/>
                  <w:rPrChange w:id="1887" w:author="Rodrigo García" w:date="2017-09-29T10:05:00Z">
                    <w:rPr>
                      <w:rFonts w:ascii="Monaco" w:hAnsi="Monaco" w:cs="Monaco"/>
                      <w:b/>
                      <w:bCs/>
                      <w:color w:val="204A87"/>
                      <w:sz w:val="32"/>
                      <w:szCs w:val="32"/>
                      <w:lang w:val="en-US"/>
                    </w:rPr>
                  </w:rPrChange>
                </w:rPr>
                <w:t>var</w:t>
              </w:r>
              <w:r w:rsidRPr="0079203F">
                <w:rPr>
                  <w:noProof/>
                  <w:lang w:val="es-ES"/>
                  <w:rPrChange w:id="1888" w:author="Rodrigo García" w:date="2017-09-29T10:05:00Z">
                    <w:rPr>
                      <w:rFonts w:ascii="Monaco" w:hAnsi="Monaco" w:cs="Monaco"/>
                      <w:sz w:val="32"/>
                      <w:szCs w:val="32"/>
                      <w:lang w:val="en-US"/>
                    </w:rPr>
                  </w:rPrChange>
                </w:rPr>
                <w:t xml:space="preserve"> y </w:t>
              </w:r>
              <w:r w:rsidRPr="0079203F">
                <w:rPr>
                  <w:b/>
                  <w:bCs/>
                  <w:noProof/>
                  <w:color w:val="CE5C00"/>
                  <w:lang w:val="es-ES"/>
                  <w:rPrChange w:id="1889" w:author="Rodrigo García" w:date="2017-09-29T10:05:00Z">
                    <w:rPr>
                      <w:rFonts w:ascii="Monaco" w:hAnsi="Monaco" w:cs="Monaco"/>
                      <w:b/>
                      <w:bCs/>
                      <w:color w:val="CE5C00"/>
                      <w:sz w:val="32"/>
                      <w:szCs w:val="32"/>
                      <w:lang w:val="en-US"/>
                    </w:rPr>
                  </w:rPrChange>
                </w:rPr>
                <w:t>=</w:t>
              </w:r>
              <w:r w:rsidRPr="0079203F">
                <w:rPr>
                  <w:noProof/>
                  <w:lang w:val="es-ES"/>
                  <w:rPrChange w:id="1890" w:author="Rodrigo García" w:date="2017-09-29T10:05:00Z">
                    <w:rPr>
                      <w:rFonts w:ascii="Monaco" w:hAnsi="Monaco" w:cs="Monaco"/>
                      <w:sz w:val="32"/>
                      <w:szCs w:val="32"/>
                      <w:lang w:val="en-US"/>
                    </w:rPr>
                  </w:rPrChange>
                </w:rPr>
                <w:t xml:space="preserve"> confirm</w:t>
              </w:r>
              <w:r w:rsidRPr="0079203F">
                <w:rPr>
                  <w:b/>
                  <w:bCs/>
                  <w:noProof/>
                  <w:lang w:val="es-ES"/>
                  <w:rPrChange w:id="1891" w:author="Rodrigo García" w:date="2017-09-29T10:05:00Z">
                    <w:rPr>
                      <w:rFonts w:ascii="Monaco" w:hAnsi="Monaco" w:cs="Monaco"/>
                      <w:b/>
                      <w:bCs/>
                      <w:color w:val="000000"/>
                      <w:sz w:val="32"/>
                      <w:szCs w:val="32"/>
                      <w:lang w:val="en-US"/>
                    </w:rPr>
                  </w:rPrChange>
                </w:rPr>
                <w:t>(</w:t>
              </w:r>
              <w:r w:rsidRPr="0079203F">
                <w:rPr>
                  <w:noProof/>
                  <w:color w:val="4E9A06"/>
                  <w:lang w:val="es-ES"/>
                  <w:rPrChange w:id="1892"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1893"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1894" w:author="Borja Gonzalez" w:date="2017-09-28T18:53:00Z"/>
                <w:noProof/>
                <w:lang w:val="es-ES"/>
                <w:rPrChange w:id="1895" w:author="Rodrigo García" w:date="2017-09-29T10:05:00Z">
                  <w:rPr>
                    <w:ins w:id="1896" w:author="Borja Gonzalez" w:date="2017-09-28T18:53:00Z"/>
                    <w:rFonts w:ascii="Monaco" w:eastAsiaTheme="majorEastAsia" w:hAnsi="Monaco" w:cs="Monaco"/>
                    <w:color w:val="243F60" w:themeColor="accent1" w:themeShade="7F"/>
                    <w:sz w:val="32"/>
                    <w:szCs w:val="32"/>
                    <w:lang w:val="en-US"/>
                  </w:rPr>
                </w:rPrChange>
              </w:rPr>
              <w:pPrChange w:id="1897" w:author="GONZALEZ DIAZ, BORJA" w:date="2017-09-29T19:28:00Z">
                <w:pPr>
                  <w:keepNext/>
                  <w:keepLines/>
                  <w:widowControl w:val="0"/>
                  <w:autoSpaceDE w:val="0"/>
                  <w:autoSpaceDN w:val="0"/>
                  <w:adjustRightInd w:val="0"/>
                  <w:spacing w:before="200"/>
                  <w:outlineLvl w:val="4"/>
                </w:pPr>
              </w:pPrChange>
            </w:pPr>
            <w:ins w:id="1898" w:author="Borja Gonzalez" w:date="2017-09-28T18:53:00Z">
              <w:r w:rsidRPr="0079203F">
                <w:rPr>
                  <w:noProof/>
                  <w:lang w:val="es-ES"/>
                  <w:rPrChange w:id="1899" w:author="Rodrigo García" w:date="2017-09-29T10:05:00Z">
                    <w:rPr>
                      <w:rFonts w:ascii="Monaco" w:hAnsi="Monaco" w:cs="Monaco"/>
                      <w:sz w:val="32"/>
                      <w:szCs w:val="32"/>
                      <w:lang w:val="en-US"/>
                    </w:rPr>
                  </w:rPrChange>
                </w:rPr>
                <w:t xml:space="preserve">    </w:t>
              </w:r>
              <w:r w:rsidRPr="0079203F">
                <w:rPr>
                  <w:b/>
                  <w:bCs/>
                  <w:noProof/>
                  <w:color w:val="204A87"/>
                  <w:lang w:val="es-ES"/>
                  <w:rPrChange w:id="1900" w:author="Rodrigo García" w:date="2017-09-29T10:05:00Z">
                    <w:rPr>
                      <w:rFonts w:ascii="Monaco" w:hAnsi="Monaco" w:cs="Monaco"/>
                      <w:b/>
                      <w:bCs/>
                      <w:color w:val="204A87"/>
                      <w:sz w:val="32"/>
                      <w:szCs w:val="32"/>
                      <w:lang w:val="en-US"/>
                    </w:rPr>
                  </w:rPrChange>
                </w:rPr>
                <w:t>if</w:t>
              </w:r>
              <w:r w:rsidRPr="0079203F">
                <w:rPr>
                  <w:noProof/>
                  <w:lang w:val="es-ES"/>
                  <w:rPrChange w:id="1901" w:author="Rodrigo García" w:date="2017-09-29T10:05:00Z">
                    <w:rPr>
                      <w:rFonts w:ascii="Monaco" w:hAnsi="Monaco" w:cs="Monaco"/>
                      <w:sz w:val="32"/>
                      <w:szCs w:val="32"/>
                      <w:lang w:val="en-US"/>
                    </w:rPr>
                  </w:rPrChange>
                </w:rPr>
                <w:t xml:space="preserve"> </w:t>
              </w:r>
              <w:r w:rsidRPr="0079203F">
                <w:rPr>
                  <w:b/>
                  <w:bCs/>
                  <w:noProof/>
                  <w:lang w:val="es-ES"/>
                  <w:rPrChange w:id="1902" w:author="Rodrigo García" w:date="2017-09-29T10:05:00Z">
                    <w:rPr>
                      <w:rFonts w:ascii="Monaco" w:hAnsi="Monaco" w:cs="Monaco"/>
                      <w:b/>
                      <w:bCs/>
                      <w:color w:val="000000"/>
                      <w:sz w:val="32"/>
                      <w:szCs w:val="32"/>
                      <w:lang w:val="en-US"/>
                    </w:rPr>
                  </w:rPrChange>
                </w:rPr>
                <w:t>(</w:t>
              </w:r>
              <w:r w:rsidRPr="0079203F">
                <w:rPr>
                  <w:noProof/>
                  <w:lang w:val="es-ES"/>
                  <w:rPrChange w:id="1903"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1904" w:author="Rodrigo García" w:date="2017-09-29T10:05:00Z">
                    <w:rPr>
                      <w:rFonts w:ascii="Monaco" w:hAnsi="Monaco" w:cs="Monaco"/>
                      <w:b/>
                      <w:bCs/>
                      <w:color w:val="CE5C00"/>
                      <w:sz w:val="32"/>
                      <w:szCs w:val="32"/>
                      <w:lang w:val="en-US"/>
                    </w:rPr>
                  </w:rPrChange>
                </w:rPr>
                <w:t>==</w:t>
              </w:r>
              <w:r w:rsidRPr="0079203F">
                <w:rPr>
                  <w:noProof/>
                  <w:lang w:val="es-ES"/>
                  <w:rPrChange w:id="1905" w:author="Rodrigo García" w:date="2017-09-29T10:05:00Z">
                    <w:rPr>
                      <w:rFonts w:ascii="Monaco" w:hAnsi="Monaco" w:cs="Monaco"/>
                      <w:sz w:val="32"/>
                      <w:szCs w:val="32"/>
                      <w:lang w:val="en-US"/>
                    </w:rPr>
                  </w:rPrChange>
                </w:rPr>
                <w:t xml:space="preserve"> </w:t>
              </w:r>
              <w:r w:rsidRPr="0079203F">
                <w:rPr>
                  <w:b/>
                  <w:bCs/>
                  <w:noProof/>
                  <w:color w:val="204A87"/>
                  <w:lang w:val="es-ES"/>
                  <w:rPrChange w:id="1906" w:author="Rodrigo García" w:date="2017-09-29T10:05:00Z">
                    <w:rPr>
                      <w:rFonts w:ascii="Monaco" w:hAnsi="Monaco" w:cs="Monaco"/>
                      <w:b/>
                      <w:bCs/>
                      <w:color w:val="204A87"/>
                      <w:sz w:val="32"/>
                      <w:szCs w:val="32"/>
                      <w:lang w:val="en-US"/>
                    </w:rPr>
                  </w:rPrChange>
                </w:rPr>
                <w:t>true</w:t>
              </w:r>
              <w:r w:rsidRPr="0079203F">
                <w:rPr>
                  <w:b/>
                  <w:bCs/>
                  <w:noProof/>
                  <w:lang w:val="es-ES"/>
                  <w:rPrChange w:id="1907"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1908" w:author="Borja Gonzalez" w:date="2017-09-28T18:53:00Z"/>
                <w:noProof/>
                <w:lang w:val="es-ES"/>
                <w:rPrChange w:id="1909" w:author="Rodrigo García" w:date="2017-09-29T10:05:00Z">
                  <w:rPr>
                    <w:ins w:id="1910" w:author="Borja Gonzalez" w:date="2017-09-28T18:53:00Z"/>
                    <w:rFonts w:ascii="Monaco" w:hAnsi="Monaco" w:cs="Monaco"/>
                    <w:sz w:val="32"/>
                    <w:szCs w:val="32"/>
                    <w:lang w:val="en-US"/>
                  </w:rPr>
                </w:rPrChange>
              </w:rPr>
              <w:pPrChange w:id="1911" w:author="GONZALEZ DIAZ, BORJA" w:date="2017-09-29T19:28:00Z">
                <w:pPr>
                  <w:widowControl w:val="0"/>
                  <w:autoSpaceDE w:val="0"/>
                  <w:autoSpaceDN w:val="0"/>
                  <w:adjustRightInd w:val="0"/>
                </w:pPr>
              </w:pPrChange>
            </w:pPr>
          </w:p>
          <w:p w14:paraId="5E02C6E9" w14:textId="77777777" w:rsidR="00AD3CBB" w:rsidRPr="00AD3CBB" w:rsidRDefault="00AD3CBB">
            <w:pPr>
              <w:rPr>
                <w:ins w:id="1912" w:author="Borja Gonzalez" w:date="2017-09-28T18:53:00Z"/>
                <w:noProof/>
                <w:lang w:val="en-US"/>
                <w:rPrChange w:id="1913" w:author="Borja Gonzalez" w:date="2017-09-28T18:55:00Z">
                  <w:rPr>
                    <w:ins w:id="1914" w:author="Borja Gonzalez" w:date="2017-09-28T18:53:00Z"/>
                    <w:rFonts w:ascii="Monaco" w:eastAsiaTheme="majorEastAsia" w:hAnsi="Monaco" w:cs="Monaco"/>
                    <w:color w:val="243F60" w:themeColor="accent1" w:themeShade="7F"/>
                    <w:sz w:val="32"/>
                    <w:szCs w:val="32"/>
                    <w:lang w:val="en-US"/>
                  </w:rPr>
                </w:rPrChange>
              </w:rPr>
              <w:pPrChange w:id="1915" w:author="GONZALEZ DIAZ, BORJA" w:date="2017-09-29T19:28:00Z">
                <w:pPr>
                  <w:keepNext/>
                  <w:keepLines/>
                  <w:widowControl w:val="0"/>
                  <w:autoSpaceDE w:val="0"/>
                  <w:autoSpaceDN w:val="0"/>
                  <w:adjustRightInd w:val="0"/>
                  <w:spacing w:before="200"/>
                  <w:outlineLvl w:val="4"/>
                </w:pPr>
              </w:pPrChange>
            </w:pPr>
            <w:ins w:id="1916" w:author="Borja Gonzalez" w:date="2017-09-28T18:53:00Z">
              <w:r w:rsidRPr="0079203F">
                <w:rPr>
                  <w:noProof/>
                  <w:lang w:val="es-ES"/>
                  <w:rPrChange w:id="1917" w:author="Rodrigo García" w:date="2017-09-29T10:05:00Z">
                    <w:rPr>
                      <w:rFonts w:ascii="Monaco" w:hAnsi="Monaco" w:cs="Monaco"/>
                      <w:sz w:val="32"/>
                      <w:szCs w:val="32"/>
                      <w:lang w:val="en-US"/>
                    </w:rPr>
                  </w:rPrChange>
                </w:rPr>
                <w:lastRenderedPageBreak/>
                <w:t xml:space="preserve">    </w:t>
              </w:r>
              <w:r w:rsidRPr="0079203F">
                <w:rPr>
                  <w:noProof/>
                  <w:lang w:val="es-ES"/>
                  <w:rPrChange w:id="1918" w:author="Rodrigo García" w:date="2017-09-29T10:05:00Z">
                    <w:rPr>
                      <w:rFonts w:ascii="Monaco" w:hAnsi="Monaco" w:cs="Monaco"/>
                      <w:sz w:val="32"/>
                      <w:szCs w:val="32"/>
                      <w:lang w:val="en-US"/>
                    </w:rPr>
                  </w:rPrChange>
                </w:rPr>
                <w:tab/>
              </w:r>
              <w:r w:rsidRPr="00AD3CBB">
                <w:rPr>
                  <w:b/>
                  <w:bCs/>
                  <w:noProof/>
                  <w:color w:val="204A87"/>
                  <w:lang w:val="en-US"/>
                  <w:rPrChange w:id="1919" w:author="Borja Gonzalez" w:date="2017-09-28T18:55:00Z">
                    <w:rPr>
                      <w:rFonts w:ascii="Monaco" w:hAnsi="Monaco" w:cs="Monaco"/>
                      <w:b/>
                      <w:bCs/>
                      <w:color w:val="204A87"/>
                      <w:sz w:val="32"/>
                      <w:szCs w:val="32"/>
                      <w:lang w:val="en-US"/>
                    </w:rPr>
                  </w:rPrChange>
                </w:rPr>
                <w:t>var</w:t>
              </w:r>
              <w:r w:rsidRPr="00AD3CBB">
                <w:rPr>
                  <w:noProof/>
                  <w:lang w:val="en-US"/>
                  <w:rPrChange w:id="1920" w:author="Borja Gonzalez" w:date="2017-09-28T18:55:00Z">
                    <w:rPr>
                      <w:rFonts w:ascii="Monaco" w:hAnsi="Monaco" w:cs="Monaco"/>
                      <w:sz w:val="32"/>
                      <w:szCs w:val="32"/>
                      <w:lang w:val="en-US"/>
                    </w:rPr>
                  </w:rPrChange>
                </w:rPr>
                <w:t xml:space="preserve"> socket </w:t>
              </w:r>
              <w:r w:rsidRPr="00AD3CBB">
                <w:rPr>
                  <w:b/>
                  <w:bCs/>
                  <w:noProof/>
                  <w:color w:val="CE5C00"/>
                  <w:lang w:val="en-US"/>
                  <w:rPrChange w:id="1921" w:author="Borja Gonzalez" w:date="2017-09-28T18:55:00Z">
                    <w:rPr>
                      <w:rFonts w:ascii="Monaco" w:hAnsi="Monaco" w:cs="Monaco"/>
                      <w:b/>
                      <w:bCs/>
                      <w:color w:val="CE5C00"/>
                      <w:sz w:val="32"/>
                      <w:szCs w:val="32"/>
                      <w:lang w:val="en-US"/>
                    </w:rPr>
                  </w:rPrChange>
                </w:rPr>
                <w:t>=</w:t>
              </w:r>
              <w:r w:rsidRPr="00AD3CBB">
                <w:rPr>
                  <w:noProof/>
                  <w:lang w:val="en-US"/>
                  <w:rPrChange w:id="1922" w:author="Borja Gonzalez" w:date="2017-09-28T18:55:00Z">
                    <w:rPr>
                      <w:rFonts w:ascii="Monaco" w:hAnsi="Monaco" w:cs="Monaco"/>
                      <w:sz w:val="32"/>
                      <w:szCs w:val="32"/>
                      <w:lang w:val="en-US"/>
                    </w:rPr>
                  </w:rPrChange>
                </w:rPr>
                <w:t xml:space="preserve"> io</w:t>
              </w:r>
              <w:r w:rsidRPr="00AD3CBB">
                <w:rPr>
                  <w:b/>
                  <w:bCs/>
                  <w:noProof/>
                  <w:lang w:val="en-US"/>
                  <w:rPrChange w:id="1923" w:author="Borja Gonzalez" w:date="2017-09-28T18:55:00Z">
                    <w:rPr>
                      <w:rFonts w:ascii="Monaco" w:hAnsi="Monaco" w:cs="Monaco"/>
                      <w:b/>
                      <w:bCs/>
                      <w:color w:val="000000"/>
                      <w:sz w:val="32"/>
                      <w:szCs w:val="32"/>
                      <w:lang w:val="en-US"/>
                    </w:rPr>
                  </w:rPrChange>
                </w:rPr>
                <w:t>.</w:t>
              </w:r>
              <w:r w:rsidRPr="00AD3CBB">
                <w:rPr>
                  <w:noProof/>
                  <w:lang w:val="en-US"/>
                  <w:rPrChange w:id="1924" w:author="Borja Gonzalez" w:date="2017-09-28T18:55:00Z">
                    <w:rPr>
                      <w:rFonts w:ascii="Monaco" w:hAnsi="Monaco" w:cs="Monaco"/>
                      <w:color w:val="000000"/>
                      <w:sz w:val="32"/>
                      <w:szCs w:val="32"/>
                      <w:lang w:val="en-US"/>
                    </w:rPr>
                  </w:rPrChange>
                </w:rPr>
                <w:t>connect</w:t>
              </w:r>
              <w:r w:rsidRPr="00AD3CBB">
                <w:rPr>
                  <w:b/>
                  <w:bCs/>
                  <w:noProof/>
                  <w:lang w:val="en-US"/>
                  <w:rPrChange w:id="1925" w:author="Borja Gonzalez" w:date="2017-09-28T18:55:00Z">
                    <w:rPr>
                      <w:rFonts w:ascii="Monaco" w:hAnsi="Monaco" w:cs="Monaco"/>
                      <w:b/>
                      <w:bCs/>
                      <w:color w:val="000000"/>
                      <w:sz w:val="32"/>
                      <w:szCs w:val="32"/>
                      <w:lang w:val="en-US"/>
                    </w:rPr>
                  </w:rPrChange>
                </w:rPr>
                <w:t>(</w:t>
              </w:r>
              <w:r w:rsidRPr="00AD3CBB">
                <w:rPr>
                  <w:noProof/>
                  <w:color w:val="4E9A06"/>
                  <w:lang w:val="en-US"/>
                  <w:rPrChange w:id="1926" w:author="Borja Gonzalez" w:date="2017-09-28T18:55:00Z">
                    <w:rPr>
                      <w:rFonts w:ascii="Monaco" w:hAnsi="Monaco" w:cs="Monaco"/>
                      <w:color w:val="4E9A06"/>
                      <w:sz w:val="32"/>
                      <w:szCs w:val="32"/>
                      <w:lang w:val="en-US"/>
                    </w:rPr>
                  </w:rPrChange>
                </w:rPr>
                <w:t>"http://172.20.10.5:8124"</w:t>
              </w:r>
              <w:r w:rsidRPr="00AD3CBB">
                <w:rPr>
                  <w:b/>
                  <w:bCs/>
                  <w:noProof/>
                  <w:lang w:val="en-US"/>
                  <w:rPrChange w:id="1927" w:author="Borja Gonzalez" w:date="2017-09-28T18:55:00Z">
                    <w:rPr>
                      <w:rFonts w:ascii="Monaco" w:hAnsi="Monaco" w:cs="Monaco"/>
                      <w:b/>
                      <w:bCs/>
                      <w:color w:val="000000"/>
                      <w:sz w:val="32"/>
                      <w:szCs w:val="32"/>
                      <w:lang w:val="en-US"/>
                    </w:rPr>
                  </w:rPrChange>
                </w:rPr>
                <w:t>);</w:t>
              </w:r>
              <w:r w:rsidRPr="00AD3CBB">
                <w:rPr>
                  <w:noProof/>
                  <w:lang w:val="en-US"/>
                  <w:rPrChange w:id="1928"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1929" w:author="Borja Gonzalez" w:date="2017-09-28T18:53:00Z"/>
                <w:noProof/>
                <w:lang w:val="es-ES"/>
                <w:rPrChange w:id="1930" w:author="Rodrigo García" w:date="2017-09-29T10:05:00Z">
                  <w:rPr>
                    <w:ins w:id="1931" w:author="Borja Gonzalez" w:date="2017-09-28T18:53:00Z"/>
                    <w:rFonts w:ascii="Monaco" w:eastAsiaTheme="majorEastAsia" w:hAnsi="Monaco" w:cs="Monaco"/>
                    <w:color w:val="243F60" w:themeColor="accent1" w:themeShade="7F"/>
                    <w:sz w:val="32"/>
                    <w:szCs w:val="32"/>
                    <w:lang w:val="en-US"/>
                  </w:rPr>
                </w:rPrChange>
              </w:rPr>
              <w:pPrChange w:id="1932" w:author="GONZALEZ DIAZ, BORJA" w:date="2017-09-29T19:28:00Z">
                <w:pPr>
                  <w:keepNext/>
                  <w:keepLines/>
                  <w:widowControl w:val="0"/>
                  <w:autoSpaceDE w:val="0"/>
                  <w:autoSpaceDN w:val="0"/>
                  <w:adjustRightInd w:val="0"/>
                  <w:spacing w:before="200"/>
                  <w:outlineLvl w:val="4"/>
                </w:pPr>
              </w:pPrChange>
            </w:pPr>
            <w:ins w:id="1933" w:author="Borja Gonzalez" w:date="2017-09-28T18:53:00Z">
              <w:r w:rsidRPr="00AD3CBB">
                <w:rPr>
                  <w:noProof/>
                  <w:lang w:val="en-US"/>
                  <w:rPrChange w:id="1934" w:author="Borja Gonzalez" w:date="2017-09-28T18:55:00Z">
                    <w:rPr>
                      <w:rFonts w:ascii="Monaco" w:hAnsi="Monaco" w:cs="Monaco"/>
                      <w:sz w:val="32"/>
                      <w:szCs w:val="32"/>
                      <w:lang w:val="en-US"/>
                    </w:rPr>
                  </w:rPrChange>
                </w:rPr>
                <w:t xml:space="preserve">        </w:t>
              </w:r>
              <w:r w:rsidRPr="0079203F">
                <w:rPr>
                  <w:noProof/>
                  <w:lang w:val="es-ES"/>
                  <w:rPrChange w:id="1935" w:author="Rodrigo García" w:date="2017-09-29T10:05:00Z">
                    <w:rPr>
                      <w:rFonts w:ascii="Monaco" w:hAnsi="Monaco" w:cs="Monaco"/>
                      <w:color w:val="000000"/>
                      <w:sz w:val="32"/>
                      <w:szCs w:val="32"/>
                      <w:lang w:val="en-US"/>
                    </w:rPr>
                  </w:rPrChange>
                </w:rPr>
                <w:t>console</w:t>
              </w:r>
              <w:r w:rsidRPr="0079203F">
                <w:rPr>
                  <w:b/>
                  <w:bCs/>
                  <w:noProof/>
                  <w:lang w:val="es-ES"/>
                  <w:rPrChange w:id="1936" w:author="Rodrigo García" w:date="2017-09-29T10:05:00Z">
                    <w:rPr>
                      <w:rFonts w:ascii="Monaco" w:hAnsi="Monaco" w:cs="Monaco"/>
                      <w:b/>
                      <w:bCs/>
                      <w:color w:val="000000"/>
                      <w:sz w:val="32"/>
                      <w:szCs w:val="32"/>
                      <w:lang w:val="en-US"/>
                    </w:rPr>
                  </w:rPrChange>
                </w:rPr>
                <w:t>.</w:t>
              </w:r>
              <w:r w:rsidRPr="0079203F">
                <w:rPr>
                  <w:noProof/>
                  <w:lang w:val="es-ES"/>
                  <w:rPrChange w:id="1937" w:author="Rodrigo García" w:date="2017-09-29T10:05:00Z">
                    <w:rPr>
                      <w:rFonts w:ascii="Monaco" w:hAnsi="Monaco" w:cs="Monaco"/>
                      <w:color w:val="000000"/>
                      <w:sz w:val="32"/>
                      <w:szCs w:val="32"/>
                      <w:lang w:val="en-US"/>
                    </w:rPr>
                  </w:rPrChange>
                </w:rPr>
                <w:t>log</w:t>
              </w:r>
              <w:r w:rsidRPr="0079203F">
                <w:rPr>
                  <w:b/>
                  <w:bCs/>
                  <w:noProof/>
                  <w:lang w:val="es-ES"/>
                  <w:rPrChange w:id="1938" w:author="Rodrigo García" w:date="2017-09-29T10:05:00Z">
                    <w:rPr>
                      <w:rFonts w:ascii="Monaco" w:hAnsi="Monaco" w:cs="Monaco"/>
                      <w:b/>
                      <w:bCs/>
                      <w:color w:val="000000"/>
                      <w:sz w:val="32"/>
                      <w:szCs w:val="32"/>
                      <w:lang w:val="en-US"/>
                    </w:rPr>
                  </w:rPrChange>
                </w:rPr>
                <w:t>(</w:t>
              </w:r>
              <w:r w:rsidRPr="0079203F">
                <w:rPr>
                  <w:noProof/>
                  <w:color w:val="4E9A06"/>
                  <w:lang w:val="es-ES"/>
                  <w:rPrChange w:id="1939"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1940" w:author="Rodrigo García" w:date="2017-09-29T10:05:00Z">
                    <w:rPr>
                      <w:rFonts w:ascii="Monaco" w:hAnsi="Monaco" w:cs="Monaco"/>
                      <w:b/>
                      <w:bCs/>
                      <w:color w:val="000000"/>
                      <w:sz w:val="32"/>
                      <w:szCs w:val="32"/>
                      <w:lang w:val="en-US"/>
                    </w:rPr>
                  </w:rPrChange>
                </w:rPr>
                <w:t>);</w:t>
              </w:r>
              <w:r w:rsidRPr="0079203F">
                <w:rPr>
                  <w:noProof/>
                  <w:lang w:val="es-ES"/>
                  <w:rPrChange w:id="1941"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1942" w:author="Borja Gonzalez" w:date="2017-09-28T18:53:00Z"/>
                <w:noProof/>
                <w:lang w:val="en-US"/>
                <w:rPrChange w:id="1943" w:author="Borja Gonzalez" w:date="2017-09-28T18:55:00Z">
                  <w:rPr>
                    <w:ins w:id="1944" w:author="Borja Gonzalez" w:date="2017-09-28T18:53:00Z"/>
                    <w:rFonts w:ascii="Monaco" w:eastAsiaTheme="majorEastAsia" w:hAnsi="Monaco" w:cs="Monaco"/>
                    <w:color w:val="243F60" w:themeColor="accent1" w:themeShade="7F"/>
                    <w:sz w:val="32"/>
                    <w:szCs w:val="32"/>
                    <w:lang w:val="en-US"/>
                  </w:rPr>
                </w:rPrChange>
              </w:rPr>
              <w:pPrChange w:id="1945" w:author="GONZALEZ DIAZ, BORJA" w:date="2017-09-29T19:28:00Z">
                <w:pPr>
                  <w:keepNext/>
                  <w:keepLines/>
                  <w:widowControl w:val="0"/>
                  <w:autoSpaceDE w:val="0"/>
                  <w:autoSpaceDN w:val="0"/>
                  <w:adjustRightInd w:val="0"/>
                  <w:spacing w:before="200"/>
                  <w:outlineLvl w:val="4"/>
                </w:pPr>
              </w:pPrChange>
            </w:pPr>
            <w:ins w:id="1946" w:author="Borja Gonzalez" w:date="2017-09-28T18:53:00Z">
              <w:r w:rsidRPr="0079203F">
                <w:rPr>
                  <w:noProof/>
                  <w:lang w:val="es-ES"/>
                  <w:rPrChange w:id="1947" w:author="Rodrigo García" w:date="2017-09-29T10:05:00Z">
                    <w:rPr>
                      <w:rFonts w:ascii="Monaco" w:hAnsi="Monaco" w:cs="Monaco"/>
                      <w:sz w:val="32"/>
                      <w:szCs w:val="32"/>
                      <w:lang w:val="en-US"/>
                    </w:rPr>
                  </w:rPrChange>
                </w:rPr>
                <w:t xml:space="preserve">            </w:t>
              </w:r>
              <w:r w:rsidRPr="00AD3CBB">
                <w:rPr>
                  <w:noProof/>
                  <w:lang w:val="en-US"/>
                  <w:rPrChange w:id="1948" w:author="Borja Gonzalez" w:date="2017-09-28T18:55:00Z">
                    <w:rPr>
                      <w:rFonts w:ascii="Monaco" w:hAnsi="Monaco" w:cs="Monaco"/>
                      <w:color w:val="000000"/>
                      <w:sz w:val="32"/>
                      <w:szCs w:val="32"/>
                      <w:lang w:val="en-US"/>
                    </w:rPr>
                  </w:rPrChange>
                </w:rPr>
                <w:t>socket</w:t>
              </w:r>
              <w:r w:rsidRPr="00AD3CBB">
                <w:rPr>
                  <w:b/>
                  <w:bCs/>
                  <w:noProof/>
                  <w:lang w:val="en-US"/>
                  <w:rPrChange w:id="1949" w:author="Borja Gonzalez" w:date="2017-09-28T18:55:00Z">
                    <w:rPr>
                      <w:rFonts w:ascii="Monaco" w:hAnsi="Monaco" w:cs="Monaco"/>
                      <w:b/>
                      <w:bCs/>
                      <w:color w:val="000000"/>
                      <w:sz w:val="32"/>
                      <w:szCs w:val="32"/>
                      <w:lang w:val="en-US"/>
                    </w:rPr>
                  </w:rPrChange>
                </w:rPr>
                <w:t>.</w:t>
              </w:r>
              <w:r w:rsidRPr="00AD3CBB">
                <w:rPr>
                  <w:noProof/>
                  <w:lang w:val="en-US"/>
                  <w:rPrChange w:id="1950" w:author="Borja Gonzalez" w:date="2017-09-28T18:55:00Z">
                    <w:rPr>
                      <w:rFonts w:ascii="Monaco" w:hAnsi="Monaco" w:cs="Monaco"/>
                      <w:color w:val="000000"/>
                      <w:sz w:val="32"/>
                      <w:szCs w:val="32"/>
                      <w:lang w:val="en-US"/>
                    </w:rPr>
                  </w:rPrChange>
                </w:rPr>
                <w:t>on</w:t>
              </w:r>
              <w:r w:rsidRPr="00AD3CBB">
                <w:rPr>
                  <w:b/>
                  <w:bCs/>
                  <w:noProof/>
                  <w:lang w:val="en-US"/>
                  <w:rPrChange w:id="1951" w:author="Borja Gonzalez" w:date="2017-09-28T18:55:00Z">
                    <w:rPr>
                      <w:rFonts w:ascii="Monaco" w:hAnsi="Monaco" w:cs="Monaco"/>
                      <w:b/>
                      <w:bCs/>
                      <w:color w:val="000000"/>
                      <w:sz w:val="32"/>
                      <w:szCs w:val="32"/>
                      <w:lang w:val="en-US"/>
                    </w:rPr>
                  </w:rPrChange>
                </w:rPr>
                <w:t>(</w:t>
              </w:r>
              <w:r w:rsidRPr="00AD3CBB">
                <w:rPr>
                  <w:noProof/>
                  <w:color w:val="4E9A06"/>
                  <w:lang w:val="en-US"/>
                  <w:rPrChange w:id="1952" w:author="Borja Gonzalez" w:date="2017-09-28T18:55:00Z">
                    <w:rPr>
                      <w:rFonts w:ascii="Monaco" w:hAnsi="Monaco" w:cs="Monaco"/>
                      <w:color w:val="4E9A06"/>
                      <w:sz w:val="32"/>
                      <w:szCs w:val="32"/>
                      <w:lang w:val="en-US"/>
                    </w:rPr>
                  </w:rPrChange>
                </w:rPr>
                <w:t>"message"</w:t>
              </w:r>
              <w:r w:rsidRPr="00AD3CBB">
                <w:rPr>
                  <w:b/>
                  <w:bCs/>
                  <w:noProof/>
                  <w:lang w:val="en-US"/>
                  <w:rPrChange w:id="1953" w:author="Borja Gonzalez" w:date="2017-09-28T18:55:00Z">
                    <w:rPr>
                      <w:rFonts w:ascii="Monaco" w:hAnsi="Monaco" w:cs="Monaco"/>
                      <w:b/>
                      <w:bCs/>
                      <w:color w:val="000000"/>
                      <w:sz w:val="32"/>
                      <w:szCs w:val="32"/>
                      <w:lang w:val="en-US"/>
                    </w:rPr>
                  </w:rPrChange>
                </w:rPr>
                <w:t>,</w:t>
              </w:r>
              <w:r w:rsidRPr="00AD3CBB">
                <w:rPr>
                  <w:b/>
                  <w:bCs/>
                  <w:noProof/>
                  <w:color w:val="204A87"/>
                  <w:lang w:val="en-US"/>
                  <w:rPrChange w:id="1954" w:author="Borja Gonzalez" w:date="2017-09-28T18:55:00Z">
                    <w:rPr>
                      <w:rFonts w:ascii="Monaco" w:hAnsi="Monaco" w:cs="Monaco"/>
                      <w:b/>
                      <w:bCs/>
                      <w:color w:val="204A87"/>
                      <w:sz w:val="32"/>
                      <w:szCs w:val="32"/>
                      <w:lang w:val="en-US"/>
                    </w:rPr>
                  </w:rPrChange>
                </w:rPr>
                <w:t>function</w:t>
              </w:r>
              <w:r w:rsidRPr="00AD3CBB">
                <w:rPr>
                  <w:b/>
                  <w:bCs/>
                  <w:noProof/>
                  <w:lang w:val="en-US"/>
                  <w:rPrChange w:id="1955" w:author="Borja Gonzalez" w:date="2017-09-28T18:55:00Z">
                    <w:rPr>
                      <w:rFonts w:ascii="Monaco" w:hAnsi="Monaco" w:cs="Monaco"/>
                      <w:b/>
                      <w:bCs/>
                      <w:color w:val="000000"/>
                      <w:sz w:val="32"/>
                      <w:szCs w:val="32"/>
                      <w:lang w:val="en-US"/>
                    </w:rPr>
                  </w:rPrChange>
                </w:rPr>
                <w:t>(</w:t>
              </w:r>
              <w:r w:rsidRPr="00AD3CBB">
                <w:rPr>
                  <w:noProof/>
                  <w:lang w:val="en-US"/>
                  <w:rPrChange w:id="1956" w:author="Borja Gonzalez" w:date="2017-09-28T18:55:00Z">
                    <w:rPr>
                      <w:rFonts w:ascii="Monaco" w:hAnsi="Monaco" w:cs="Monaco"/>
                      <w:color w:val="000000"/>
                      <w:sz w:val="32"/>
                      <w:szCs w:val="32"/>
                      <w:lang w:val="en-US"/>
                    </w:rPr>
                  </w:rPrChange>
                </w:rPr>
                <w:t>message</w:t>
              </w:r>
              <w:r w:rsidRPr="00AD3CBB">
                <w:rPr>
                  <w:b/>
                  <w:bCs/>
                  <w:noProof/>
                  <w:lang w:val="en-US"/>
                  <w:rPrChange w:id="1957" w:author="Borja Gonzalez" w:date="2017-09-28T18:55:00Z">
                    <w:rPr>
                      <w:rFonts w:ascii="Monaco" w:hAnsi="Monaco" w:cs="Monaco"/>
                      <w:b/>
                      <w:bCs/>
                      <w:color w:val="000000"/>
                      <w:sz w:val="32"/>
                      <w:szCs w:val="32"/>
                      <w:lang w:val="en-US"/>
                    </w:rPr>
                  </w:rPrChange>
                </w:rPr>
                <w:t>){</w:t>
              </w:r>
              <w:r w:rsidRPr="00AD3CBB">
                <w:rPr>
                  <w:noProof/>
                  <w:lang w:val="en-US"/>
                  <w:rPrChange w:id="1958"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1959" w:author="Borja Gonzalez" w:date="2017-09-28T18:53:00Z"/>
                <w:noProof/>
                <w:lang w:val="es-ES"/>
                <w:rPrChange w:id="1960" w:author="Rodrigo García" w:date="2017-09-29T10:05:00Z">
                  <w:rPr>
                    <w:ins w:id="1961" w:author="Borja Gonzalez" w:date="2017-09-28T18:53:00Z"/>
                    <w:rFonts w:ascii="Monaco" w:eastAsiaTheme="majorEastAsia" w:hAnsi="Monaco" w:cs="Monaco"/>
                    <w:color w:val="243F60" w:themeColor="accent1" w:themeShade="7F"/>
                    <w:sz w:val="32"/>
                    <w:szCs w:val="32"/>
                    <w:lang w:val="en-US"/>
                  </w:rPr>
                </w:rPrChange>
              </w:rPr>
              <w:pPrChange w:id="1962" w:author="GONZALEZ DIAZ, BORJA" w:date="2017-09-29T19:28:00Z">
                <w:pPr>
                  <w:keepNext/>
                  <w:keepLines/>
                  <w:widowControl w:val="0"/>
                  <w:autoSpaceDE w:val="0"/>
                  <w:autoSpaceDN w:val="0"/>
                  <w:adjustRightInd w:val="0"/>
                  <w:spacing w:before="200"/>
                  <w:outlineLvl w:val="4"/>
                </w:pPr>
              </w:pPrChange>
            </w:pPr>
            <w:ins w:id="1963" w:author="Borja Gonzalez" w:date="2017-09-28T18:53:00Z">
              <w:r w:rsidRPr="00AD3CBB">
                <w:rPr>
                  <w:noProof/>
                  <w:lang w:val="en-US"/>
                  <w:rPrChange w:id="1964" w:author="Borja Gonzalez" w:date="2017-09-28T18:55:00Z">
                    <w:rPr>
                      <w:rFonts w:ascii="Monaco" w:hAnsi="Monaco" w:cs="Monaco"/>
                      <w:sz w:val="32"/>
                      <w:szCs w:val="32"/>
                      <w:lang w:val="en-US"/>
                    </w:rPr>
                  </w:rPrChange>
                </w:rPr>
                <w:t xml:space="preserve">                </w:t>
              </w:r>
              <w:r w:rsidRPr="0079203F">
                <w:rPr>
                  <w:noProof/>
                  <w:lang w:val="es-ES"/>
                  <w:rPrChange w:id="1965" w:author="Rodrigo García" w:date="2017-09-29T10:05:00Z">
                    <w:rPr>
                      <w:rFonts w:ascii="Monaco" w:hAnsi="Monaco" w:cs="Monaco"/>
                      <w:color w:val="000000"/>
                      <w:sz w:val="32"/>
                      <w:szCs w:val="32"/>
                      <w:lang w:val="en-US"/>
                    </w:rPr>
                  </w:rPrChange>
                </w:rPr>
                <w:t>console</w:t>
              </w:r>
              <w:r w:rsidRPr="0079203F">
                <w:rPr>
                  <w:b/>
                  <w:bCs/>
                  <w:noProof/>
                  <w:lang w:val="es-ES"/>
                  <w:rPrChange w:id="1966" w:author="Rodrigo García" w:date="2017-09-29T10:05:00Z">
                    <w:rPr>
                      <w:rFonts w:ascii="Monaco" w:hAnsi="Monaco" w:cs="Monaco"/>
                      <w:b/>
                      <w:bCs/>
                      <w:color w:val="000000"/>
                      <w:sz w:val="32"/>
                      <w:szCs w:val="32"/>
                      <w:lang w:val="en-US"/>
                    </w:rPr>
                  </w:rPrChange>
                </w:rPr>
                <w:t>.</w:t>
              </w:r>
              <w:r w:rsidRPr="0079203F">
                <w:rPr>
                  <w:noProof/>
                  <w:lang w:val="es-ES"/>
                  <w:rPrChange w:id="1967" w:author="Rodrigo García" w:date="2017-09-29T10:05:00Z">
                    <w:rPr>
                      <w:rFonts w:ascii="Monaco" w:hAnsi="Monaco" w:cs="Monaco"/>
                      <w:color w:val="000000"/>
                      <w:sz w:val="32"/>
                      <w:szCs w:val="32"/>
                      <w:lang w:val="en-US"/>
                    </w:rPr>
                  </w:rPrChange>
                </w:rPr>
                <w:t>log</w:t>
              </w:r>
              <w:r w:rsidRPr="0079203F">
                <w:rPr>
                  <w:b/>
                  <w:bCs/>
                  <w:noProof/>
                  <w:lang w:val="es-ES"/>
                  <w:rPrChange w:id="1968" w:author="Rodrigo García" w:date="2017-09-29T10:05:00Z">
                    <w:rPr>
                      <w:rFonts w:ascii="Monaco" w:hAnsi="Monaco" w:cs="Monaco"/>
                      <w:b/>
                      <w:bCs/>
                      <w:color w:val="000000"/>
                      <w:sz w:val="32"/>
                      <w:szCs w:val="32"/>
                      <w:lang w:val="en-US"/>
                    </w:rPr>
                  </w:rPrChange>
                </w:rPr>
                <w:t>(</w:t>
              </w:r>
              <w:r w:rsidRPr="0079203F">
                <w:rPr>
                  <w:noProof/>
                  <w:color w:val="4E9A06"/>
                  <w:lang w:val="es-ES"/>
                  <w:rPrChange w:id="1969"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1970"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1971" w:author="Borja Gonzalez" w:date="2017-09-28T18:53:00Z"/>
                <w:noProof/>
                <w:lang w:val="en-US"/>
                <w:rPrChange w:id="1972" w:author="Borja Gonzalez" w:date="2017-09-28T18:55:00Z">
                  <w:rPr>
                    <w:ins w:id="1973" w:author="Borja Gonzalez" w:date="2017-09-28T18:53:00Z"/>
                    <w:rFonts w:ascii="Monaco" w:eastAsiaTheme="majorEastAsia" w:hAnsi="Monaco" w:cs="Monaco"/>
                    <w:color w:val="243F60" w:themeColor="accent1" w:themeShade="7F"/>
                    <w:sz w:val="32"/>
                    <w:szCs w:val="32"/>
                    <w:lang w:val="en-US"/>
                  </w:rPr>
                </w:rPrChange>
              </w:rPr>
              <w:pPrChange w:id="1974" w:author="GONZALEZ DIAZ, BORJA" w:date="2017-09-29T19:28:00Z">
                <w:pPr>
                  <w:keepNext/>
                  <w:keepLines/>
                  <w:widowControl w:val="0"/>
                  <w:autoSpaceDE w:val="0"/>
                  <w:autoSpaceDN w:val="0"/>
                  <w:adjustRightInd w:val="0"/>
                  <w:spacing w:before="200"/>
                  <w:outlineLvl w:val="4"/>
                </w:pPr>
              </w:pPrChange>
            </w:pPr>
            <w:ins w:id="1975" w:author="Borja Gonzalez" w:date="2017-09-28T18:53:00Z">
              <w:r w:rsidRPr="0079203F">
                <w:rPr>
                  <w:noProof/>
                  <w:lang w:val="es-ES"/>
                  <w:rPrChange w:id="1976" w:author="Rodrigo García" w:date="2017-09-29T10:05:00Z">
                    <w:rPr>
                      <w:rFonts w:ascii="Monaco" w:hAnsi="Monaco" w:cs="Monaco"/>
                      <w:sz w:val="32"/>
                      <w:szCs w:val="32"/>
                      <w:lang w:val="en-US"/>
                    </w:rPr>
                  </w:rPrChange>
                </w:rPr>
                <w:t xml:space="preserve">                </w:t>
              </w:r>
              <w:r w:rsidRPr="00AD3CBB">
                <w:rPr>
                  <w:noProof/>
                  <w:lang w:val="en-US"/>
                  <w:rPrChange w:id="1977"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1978" w:author="Borja Gonzalez" w:date="2017-09-28T18:55:00Z">
                    <w:rPr>
                      <w:rFonts w:ascii="Monaco" w:hAnsi="Monaco" w:cs="Monaco"/>
                      <w:b/>
                      <w:bCs/>
                      <w:color w:val="CE5C00"/>
                      <w:sz w:val="32"/>
                      <w:szCs w:val="32"/>
                      <w:lang w:val="en-US"/>
                    </w:rPr>
                  </w:rPrChange>
                </w:rPr>
                <w:t>=</w:t>
              </w:r>
              <w:r w:rsidRPr="00AD3CBB">
                <w:rPr>
                  <w:noProof/>
                  <w:lang w:val="en-US"/>
                  <w:rPrChange w:id="1979" w:author="Borja Gonzalez" w:date="2017-09-28T18:55:00Z">
                    <w:rPr>
                      <w:rFonts w:ascii="Monaco" w:hAnsi="Monaco" w:cs="Monaco"/>
                      <w:sz w:val="32"/>
                      <w:szCs w:val="32"/>
                      <w:lang w:val="en-US"/>
                    </w:rPr>
                  </w:rPrChange>
                </w:rPr>
                <w:t xml:space="preserve"> JSON</w:t>
              </w:r>
              <w:r w:rsidRPr="00AD3CBB">
                <w:rPr>
                  <w:b/>
                  <w:bCs/>
                  <w:noProof/>
                  <w:lang w:val="en-US"/>
                  <w:rPrChange w:id="1980" w:author="Borja Gonzalez" w:date="2017-09-28T18:55:00Z">
                    <w:rPr>
                      <w:rFonts w:ascii="Monaco" w:hAnsi="Monaco" w:cs="Monaco"/>
                      <w:b/>
                      <w:bCs/>
                      <w:color w:val="000000"/>
                      <w:sz w:val="32"/>
                      <w:szCs w:val="32"/>
                      <w:lang w:val="en-US"/>
                    </w:rPr>
                  </w:rPrChange>
                </w:rPr>
                <w:t>.</w:t>
              </w:r>
              <w:r w:rsidRPr="00AD3CBB">
                <w:rPr>
                  <w:noProof/>
                  <w:lang w:val="en-US"/>
                  <w:rPrChange w:id="1981" w:author="Borja Gonzalez" w:date="2017-09-28T18:55:00Z">
                    <w:rPr>
                      <w:rFonts w:ascii="Monaco" w:hAnsi="Monaco" w:cs="Monaco"/>
                      <w:color w:val="000000"/>
                      <w:sz w:val="32"/>
                      <w:szCs w:val="32"/>
                      <w:lang w:val="en-US"/>
                    </w:rPr>
                  </w:rPrChange>
                </w:rPr>
                <w:t>parse</w:t>
              </w:r>
              <w:r w:rsidRPr="00AD3CBB">
                <w:rPr>
                  <w:b/>
                  <w:bCs/>
                  <w:noProof/>
                  <w:lang w:val="en-US"/>
                  <w:rPrChange w:id="1982" w:author="Borja Gonzalez" w:date="2017-09-28T18:55:00Z">
                    <w:rPr>
                      <w:rFonts w:ascii="Monaco" w:hAnsi="Monaco" w:cs="Monaco"/>
                      <w:b/>
                      <w:bCs/>
                      <w:color w:val="000000"/>
                      <w:sz w:val="32"/>
                      <w:szCs w:val="32"/>
                      <w:lang w:val="en-US"/>
                    </w:rPr>
                  </w:rPrChange>
                </w:rPr>
                <w:t>(</w:t>
              </w:r>
              <w:r w:rsidRPr="00AD3CBB">
                <w:rPr>
                  <w:noProof/>
                  <w:lang w:val="en-US"/>
                  <w:rPrChange w:id="1983" w:author="Borja Gonzalez" w:date="2017-09-28T18:55:00Z">
                    <w:rPr>
                      <w:rFonts w:ascii="Monaco" w:hAnsi="Monaco" w:cs="Monaco"/>
                      <w:color w:val="000000"/>
                      <w:sz w:val="32"/>
                      <w:szCs w:val="32"/>
                      <w:lang w:val="en-US"/>
                    </w:rPr>
                  </w:rPrChange>
                </w:rPr>
                <w:t>message</w:t>
              </w:r>
              <w:r w:rsidRPr="00AD3CBB">
                <w:rPr>
                  <w:b/>
                  <w:bCs/>
                  <w:noProof/>
                  <w:lang w:val="en-US"/>
                  <w:rPrChange w:id="1984"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1985" w:author="Borja Gonzalez" w:date="2017-09-28T18:53:00Z"/>
                <w:i/>
                <w:iCs/>
                <w:noProof/>
                <w:color w:val="8F5902"/>
                <w:lang w:val="en-US"/>
                <w:rPrChange w:id="1986" w:author="Borja Gonzalez" w:date="2017-09-28T18:55:00Z">
                  <w:rPr>
                    <w:ins w:id="1987" w:author="Borja Gonzalez" w:date="2017-09-28T18:53:00Z"/>
                    <w:rFonts w:ascii="Monaco" w:eastAsiaTheme="majorEastAsia" w:hAnsi="Monaco" w:cs="Monaco"/>
                    <w:i/>
                    <w:iCs/>
                    <w:color w:val="8F5902"/>
                    <w:sz w:val="32"/>
                    <w:szCs w:val="32"/>
                    <w:lang w:val="en-US"/>
                  </w:rPr>
                </w:rPrChange>
              </w:rPr>
              <w:pPrChange w:id="1988" w:author="GONZALEZ DIAZ, BORJA" w:date="2017-09-29T19:28:00Z">
                <w:pPr>
                  <w:keepNext/>
                  <w:keepLines/>
                  <w:widowControl w:val="0"/>
                  <w:autoSpaceDE w:val="0"/>
                  <w:autoSpaceDN w:val="0"/>
                  <w:adjustRightInd w:val="0"/>
                  <w:spacing w:before="200"/>
                  <w:outlineLvl w:val="4"/>
                </w:pPr>
              </w:pPrChange>
            </w:pPr>
            <w:ins w:id="1989" w:author="Borja Gonzalez" w:date="2017-09-28T18:53:00Z">
              <w:r w:rsidRPr="00AD3CBB">
                <w:rPr>
                  <w:noProof/>
                  <w:lang w:val="en-US"/>
                  <w:rPrChange w:id="1990" w:author="Borja Gonzalez" w:date="2017-09-28T18:55:00Z">
                    <w:rPr>
                      <w:rFonts w:ascii="Monaco" w:hAnsi="Monaco" w:cs="Monaco"/>
                      <w:sz w:val="32"/>
                      <w:szCs w:val="32"/>
                      <w:lang w:val="en-US"/>
                    </w:rPr>
                  </w:rPrChange>
                </w:rPr>
                <w:t xml:space="preserve">                </w:t>
              </w:r>
              <w:r w:rsidRPr="00AD3CBB">
                <w:rPr>
                  <w:i/>
                  <w:iCs/>
                  <w:noProof/>
                  <w:color w:val="8F5902"/>
                  <w:lang w:val="en-US"/>
                  <w:rPrChange w:id="1991"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1992" w:author="Borja Gonzalez" w:date="2017-09-28T18:53:00Z"/>
                <w:noProof/>
                <w:lang w:val="es-ES"/>
                <w:rPrChange w:id="1993" w:author="Rodrigo García" w:date="2017-09-29T10:05:00Z">
                  <w:rPr>
                    <w:ins w:id="1994" w:author="Borja Gonzalez" w:date="2017-09-28T18:53:00Z"/>
                    <w:rFonts w:ascii="Monaco" w:eastAsiaTheme="majorEastAsia" w:hAnsi="Monaco" w:cs="Monaco"/>
                    <w:color w:val="243F60" w:themeColor="accent1" w:themeShade="7F"/>
                    <w:sz w:val="32"/>
                    <w:szCs w:val="32"/>
                    <w:lang w:val="en-US"/>
                  </w:rPr>
                </w:rPrChange>
              </w:rPr>
              <w:pPrChange w:id="1995" w:author="GONZALEZ DIAZ, BORJA" w:date="2017-09-29T19:28:00Z">
                <w:pPr>
                  <w:keepNext/>
                  <w:keepLines/>
                  <w:widowControl w:val="0"/>
                  <w:autoSpaceDE w:val="0"/>
                  <w:autoSpaceDN w:val="0"/>
                  <w:adjustRightInd w:val="0"/>
                  <w:spacing w:before="200"/>
                  <w:outlineLvl w:val="4"/>
                </w:pPr>
              </w:pPrChange>
            </w:pPr>
            <w:ins w:id="1996" w:author="Borja Gonzalez" w:date="2017-09-28T18:53:00Z">
              <w:r w:rsidRPr="00AD3CBB">
                <w:rPr>
                  <w:noProof/>
                  <w:lang w:val="en-US"/>
                  <w:rPrChange w:id="1997" w:author="Borja Gonzalez" w:date="2017-09-28T18:55:00Z">
                    <w:rPr>
                      <w:rFonts w:ascii="Monaco" w:hAnsi="Monaco" w:cs="Monaco"/>
                      <w:sz w:val="32"/>
                      <w:szCs w:val="32"/>
                      <w:lang w:val="en-US"/>
                    </w:rPr>
                  </w:rPrChange>
                </w:rPr>
                <w:t xml:space="preserve">            </w:t>
              </w:r>
              <w:r w:rsidRPr="0079203F">
                <w:rPr>
                  <w:b/>
                  <w:bCs/>
                  <w:noProof/>
                  <w:lang w:val="es-ES"/>
                  <w:rPrChange w:id="1998"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1999" w:author="Borja Gonzalez" w:date="2017-09-28T18:53:00Z"/>
                <w:noProof/>
                <w:lang w:val="es-ES"/>
                <w:rPrChange w:id="2000" w:author="Rodrigo García" w:date="2017-09-29T10:05:00Z">
                  <w:rPr>
                    <w:ins w:id="2001" w:author="Borja Gonzalez" w:date="2017-09-28T18:53:00Z"/>
                    <w:rFonts w:ascii="Monaco" w:hAnsi="Monaco" w:cs="Monaco"/>
                    <w:sz w:val="32"/>
                    <w:szCs w:val="32"/>
                    <w:lang w:val="en-US"/>
                  </w:rPr>
                </w:rPrChange>
              </w:rPr>
              <w:pPrChange w:id="2002" w:author="GONZALEZ DIAZ, BORJA" w:date="2017-09-29T19:28:00Z">
                <w:pPr>
                  <w:widowControl w:val="0"/>
                  <w:autoSpaceDE w:val="0"/>
                  <w:autoSpaceDN w:val="0"/>
                  <w:adjustRightInd w:val="0"/>
                </w:pPr>
              </w:pPrChange>
            </w:pPr>
          </w:p>
          <w:p w14:paraId="00663E33" w14:textId="77777777" w:rsidR="00AD3CBB" w:rsidRPr="0079203F" w:rsidRDefault="00AD3CBB">
            <w:pPr>
              <w:rPr>
                <w:ins w:id="2003" w:author="Borja Gonzalez" w:date="2017-09-28T18:53:00Z"/>
                <w:noProof/>
                <w:lang w:val="es-ES"/>
                <w:rPrChange w:id="2004" w:author="Rodrigo García" w:date="2017-09-29T10:05:00Z">
                  <w:rPr>
                    <w:ins w:id="2005" w:author="Borja Gonzalez" w:date="2017-09-28T18:53:00Z"/>
                    <w:rFonts w:ascii="Monaco" w:eastAsiaTheme="majorEastAsia" w:hAnsi="Monaco" w:cs="Monaco"/>
                    <w:color w:val="243F60" w:themeColor="accent1" w:themeShade="7F"/>
                    <w:sz w:val="32"/>
                    <w:szCs w:val="32"/>
                    <w:lang w:val="en-US"/>
                  </w:rPr>
                </w:rPrChange>
              </w:rPr>
              <w:pPrChange w:id="2006" w:author="GONZALEZ DIAZ, BORJA" w:date="2017-09-29T19:28:00Z">
                <w:pPr>
                  <w:keepNext/>
                  <w:keepLines/>
                  <w:widowControl w:val="0"/>
                  <w:autoSpaceDE w:val="0"/>
                  <w:autoSpaceDN w:val="0"/>
                  <w:adjustRightInd w:val="0"/>
                  <w:spacing w:before="200"/>
                  <w:outlineLvl w:val="4"/>
                </w:pPr>
              </w:pPrChange>
            </w:pPr>
            <w:ins w:id="2007" w:author="Borja Gonzalez" w:date="2017-09-28T18:53:00Z">
              <w:r w:rsidRPr="0079203F">
                <w:rPr>
                  <w:noProof/>
                  <w:lang w:val="es-ES"/>
                  <w:rPrChange w:id="2008" w:author="Rodrigo García" w:date="2017-09-29T10:05:00Z">
                    <w:rPr>
                      <w:rFonts w:ascii="Monaco" w:hAnsi="Monaco" w:cs="Monaco"/>
                      <w:sz w:val="32"/>
                      <w:szCs w:val="32"/>
                      <w:lang w:val="en-US"/>
                    </w:rPr>
                  </w:rPrChange>
                </w:rPr>
                <w:t xml:space="preserve">            </w:t>
              </w:r>
              <w:r w:rsidRPr="0079203F">
                <w:rPr>
                  <w:b/>
                  <w:bCs/>
                  <w:noProof/>
                  <w:color w:val="204A87"/>
                  <w:lang w:val="es-ES"/>
                  <w:rPrChange w:id="2009" w:author="Rodrigo García" w:date="2017-09-29T10:05:00Z">
                    <w:rPr>
                      <w:rFonts w:ascii="Monaco" w:hAnsi="Monaco" w:cs="Monaco"/>
                      <w:b/>
                      <w:bCs/>
                      <w:color w:val="204A87"/>
                      <w:sz w:val="32"/>
                      <w:szCs w:val="32"/>
                      <w:lang w:val="en-US"/>
                    </w:rPr>
                  </w:rPrChange>
                </w:rPr>
                <w:t>var</w:t>
              </w:r>
              <w:r w:rsidRPr="0079203F">
                <w:rPr>
                  <w:noProof/>
                  <w:lang w:val="es-ES"/>
                  <w:rPrChange w:id="2010" w:author="Rodrigo García" w:date="2017-09-29T10:05:00Z">
                    <w:rPr>
                      <w:rFonts w:ascii="Monaco" w:hAnsi="Monaco" w:cs="Monaco"/>
                      <w:sz w:val="32"/>
                      <w:szCs w:val="32"/>
                      <w:lang w:val="en-US"/>
                    </w:rPr>
                  </w:rPrChange>
                </w:rPr>
                <w:t xml:space="preserve"> data </w:t>
              </w:r>
              <w:r w:rsidRPr="0079203F">
                <w:rPr>
                  <w:b/>
                  <w:bCs/>
                  <w:noProof/>
                  <w:color w:val="CE5C00"/>
                  <w:lang w:val="es-ES"/>
                  <w:rPrChange w:id="2011" w:author="Rodrigo García" w:date="2017-09-29T10:05:00Z">
                    <w:rPr>
                      <w:rFonts w:ascii="Monaco" w:hAnsi="Monaco" w:cs="Monaco"/>
                      <w:b/>
                      <w:bCs/>
                      <w:color w:val="CE5C00"/>
                      <w:sz w:val="32"/>
                      <w:szCs w:val="32"/>
                      <w:lang w:val="en-US"/>
                    </w:rPr>
                  </w:rPrChange>
                </w:rPr>
                <w:t>=</w:t>
              </w:r>
              <w:r w:rsidRPr="0079203F">
                <w:rPr>
                  <w:noProof/>
                  <w:lang w:val="es-ES"/>
                  <w:rPrChange w:id="2012" w:author="Rodrigo García" w:date="2017-09-29T10:05:00Z">
                    <w:rPr>
                      <w:rFonts w:ascii="Monaco" w:hAnsi="Monaco" w:cs="Monaco"/>
                      <w:sz w:val="32"/>
                      <w:szCs w:val="32"/>
                      <w:lang w:val="en-US"/>
                    </w:rPr>
                  </w:rPrChange>
                </w:rPr>
                <w:t xml:space="preserve"> </w:t>
              </w:r>
              <w:r w:rsidRPr="0079203F">
                <w:rPr>
                  <w:b/>
                  <w:bCs/>
                  <w:noProof/>
                  <w:lang w:val="es-ES"/>
                  <w:rPrChange w:id="2013" w:author="Rodrigo García" w:date="2017-09-29T10:05:00Z">
                    <w:rPr>
                      <w:rFonts w:ascii="Monaco" w:hAnsi="Monaco" w:cs="Monaco"/>
                      <w:b/>
                      <w:bCs/>
                      <w:color w:val="000000"/>
                      <w:sz w:val="32"/>
                      <w:szCs w:val="32"/>
                      <w:lang w:val="en-US"/>
                    </w:rPr>
                  </w:rPrChange>
                </w:rPr>
                <w:t>{</w:t>
              </w:r>
              <w:r w:rsidRPr="0079203F">
                <w:rPr>
                  <w:noProof/>
                  <w:lang w:val="es-ES"/>
                  <w:rPrChange w:id="2014"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015" w:author="Borja Gonzalez" w:date="2017-09-28T18:53:00Z"/>
                <w:noProof/>
                <w:lang w:val="es-ES"/>
                <w:rPrChange w:id="2016" w:author="Rodrigo García" w:date="2017-09-29T10:05:00Z">
                  <w:rPr>
                    <w:ins w:id="2017" w:author="Borja Gonzalez" w:date="2017-09-28T18:53:00Z"/>
                    <w:rFonts w:ascii="Monaco" w:eastAsiaTheme="majorEastAsia" w:hAnsi="Monaco" w:cs="Monaco"/>
                    <w:color w:val="243F60" w:themeColor="accent1" w:themeShade="7F"/>
                    <w:sz w:val="32"/>
                    <w:szCs w:val="32"/>
                    <w:lang w:val="en-US"/>
                  </w:rPr>
                </w:rPrChange>
              </w:rPr>
              <w:pPrChange w:id="2018" w:author="GONZALEZ DIAZ, BORJA" w:date="2017-09-29T19:28:00Z">
                <w:pPr>
                  <w:keepNext/>
                  <w:keepLines/>
                  <w:widowControl w:val="0"/>
                  <w:autoSpaceDE w:val="0"/>
                  <w:autoSpaceDN w:val="0"/>
                  <w:adjustRightInd w:val="0"/>
                  <w:spacing w:before="200"/>
                  <w:outlineLvl w:val="4"/>
                </w:pPr>
              </w:pPrChange>
            </w:pPr>
            <w:ins w:id="2019" w:author="Borja Gonzalez" w:date="2017-09-28T18:53:00Z">
              <w:r w:rsidRPr="0079203F">
                <w:rPr>
                  <w:noProof/>
                  <w:lang w:val="es-ES"/>
                  <w:rPrChange w:id="2020" w:author="Rodrigo García" w:date="2017-09-29T10:05:00Z">
                    <w:rPr>
                      <w:rFonts w:ascii="Monaco" w:hAnsi="Monaco" w:cs="Monaco"/>
                      <w:sz w:val="32"/>
                      <w:szCs w:val="32"/>
                      <w:lang w:val="en-US"/>
                    </w:rPr>
                  </w:rPrChange>
                </w:rPr>
                <w:t xml:space="preserve">            </w:t>
              </w:r>
              <w:r w:rsidRPr="0079203F">
                <w:rPr>
                  <w:noProof/>
                  <w:lang w:val="es-ES"/>
                  <w:rPrChange w:id="2021" w:author="Rodrigo García" w:date="2017-09-29T10:05:00Z">
                    <w:rPr>
                      <w:rFonts w:ascii="Monaco" w:hAnsi="Monaco" w:cs="Monaco"/>
                      <w:sz w:val="32"/>
                      <w:szCs w:val="32"/>
                      <w:lang w:val="en-US"/>
                    </w:rPr>
                  </w:rPrChange>
                </w:rPr>
                <w:tab/>
                <w:t>operacion</w:t>
              </w:r>
              <w:r w:rsidRPr="0079203F">
                <w:rPr>
                  <w:b/>
                  <w:bCs/>
                  <w:noProof/>
                  <w:color w:val="CE5C00"/>
                  <w:lang w:val="es-ES"/>
                  <w:rPrChange w:id="2022" w:author="Rodrigo García" w:date="2017-09-29T10:05:00Z">
                    <w:rPr>
                      <w:rFonts w:ascii="Monaco" w:hAnsi="Monaco" w:cs="Monaco"/>
                      <w:b/>
                      <w:bCs/>
                      <w:color w:val="CE5C00"/>
                      <w:sz w:val="32"/>
                      <w:szCs w:val="32"/>
                      <w:lang w:val="en-US"/>
                    </w:rPr>
                  </w:rPrChange>
                </w:rPr>
                <w:t>:</w:t>
              </w:r>
              <w:r w:rsidRPr="0079203F">
                <w:rPr>
                  <w:noProof/>
                  <w:lang w:val="es-ES"/>
                  <w:rPrChange w:id="2023" w:author="Rodrigo García" w:date="2017-09-29T10:05:00Z">
                    <w:rPr>
                      <w:rFonts w:ascii="Monaco" w:hAnsi="Monaco" w:cs="Monaco"/>
                      <w:sz w:val="32"/>
                      <w:szCs w:val="32"/>
                      <w:lang w:val="en-US"/>
                    </w:rPr>
                  </w:rPrChange>
                </w:rPr>
                <w:t xml:space="preserve"> </w:t>
              </w:r>
              <w:r w:rsidRPr="0079203F">
                <w:rPr>
                  <w:noProof/>
                  <w:color w:val="4E9A06"/>
                  <w:lang w:val="es-ES"/>
                  <w:rPrChange w:id="2024" w:author="Rodrigo García" w:date="2017-09-29T10:05:00Z">
                    <w:rPr>
                      <w:rFonts w:ascii="Monaco" w:hAnsi="Monaco" w:cs="Monaco"/>
                      <w:color w:val="4E9A06"/>
                      <w:sz w:val="32"/>
                      <w:szCs w:val="32"/>
                      <w:lang w:val="en-US"/>
                    </w:rPr>
                  </w:rPrChange>
                </w:rPr>
                <w:t>"Borrar paciente"</w:t>
              </w:r>
              <w:r w:rsidRPr="0079203F">
                <w:rPr>
                  <w:b/>
                  <w:bCs/>
                  <w:noProof/>
                  <w:lang w:val="es-ES"/>
                  <w:rPrChange w:id="2025" w:author="Rodrigo García" w:date="2017-09-29T10:05:00Z">
                    <w:rPr>
                      <w:rFonts w:ascii="Monaco" w:hAnsi="Monaco" w:cs="Monaco"/>
                      <w:b/>
                      <w:bCs/>
                      <w:color w:val="000000"/>
                      <w:sz w:val="32"/>
                      <w:szCs w:val="32"/>
                      <w:lang w:val="en-US"/>
                    </w:rPr>
                  </w:rPrChange>
                </w:rPr>
                <w:t>,</w:t>
              </w:r>
              <w:r w:rsidRPr="0079203F">
                <w:rPr>
                  <w:noProof/>
                  <w:lang w:val="es-ES"/>
                  <w:rPrChange w:id="2026"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027" w:author="Borja Gonzalez" w:date="2017-09-28T18:53:00Z"/>
                <w:noProof/>
                <w:lang w:val="es-ES"/>
                <w:rPrChange w:id="2028" w:author="Rodrigo García" w:date="2017-09-29T10:05:00Z">
                  <w:rPr>
                    <w:ins w:id="2029" w:author="Borja Gonzalez" w:date="2017-09-28T18:53:00Z"/>
                    <w:rFonts w:ascii="Monaco" w:eastAsiaTheme="majorEastAsia" w:hAnsi="Monaco" w:cs="Monaco"/>
                    <w:color w:val="243F60" w:themeColor="accent1" w:themeShade="7F"/>
                    <w:sz w:val="32"/>
                    <w:szCs w:val="32"/>
                    <w:lang w:val="en-US"/>
                  </w:rPr>
                </w:rPrChange>
              </w:rPr>
              <w:pPrChange w:id="2030" w:author="GONZALEZ DIAZ, BORJA" w:date="2017-09-29T19:28:00Z">
                <w:pPr>
                  <w:keepNext/>
                  <w:keepLines/>
                  <w:widowControl w:val="0"/>
                  <w:autoSpaceDE w:val="0"/>
                  <w:autoSpaceDN w:val="0"/>
                  <w:adjustRightInd w:val="0"/>
                  <w:spacing w:before="200"/>
                  <w:outlineLvl w:val="4"/>
                </w:pPr>
              </w:pPrChange>
            </w:pPr>
            <w:ins w:id="2031" w:author="Borja Gonzalez" w:date="2017-09-28T18:53:00Z">
              <w:r w:rsidRPr="0079203F">
                <w:rPr>
                  <w:noProof/>
                  <w:lang w:val="es-ES"/>
                  <w:rPrChange w:id="2032" w:author="Rodrigo García" w:date="2017-09-29T10:05:00Z">
                    <w:rPr>
                      <w:rFonts w:ascii="Monaco" w:hAnsi="Monaco" w:cs="Monaco"/>
                      <w:sz w:val="32"/>
                      <w:szCs w:val="32"/>
                      <w:lang w:val="en-US"/>
                    </w:rPr>
                  </w:rPrChange>
                </w:rPr>
                <w:t xml:space="preserve">                id</w:t>
              </w:r>
              <w:r w:rsidRPr="0079203F">
                <w:rPr>
                  <w:b/>
                  <w:bCs/>
                  <w:noProof/>
                  <w:color w:val="CE5C00"/>
                  <w:lang w:val="es-ES"/>
                  <w:rPrChange w:id="2033" w:author="Rodrigo García" w:date="2017-09-29T10:05:00Z">
                    <w:rPr>
                      <w:rFonts w:ascii="Monaco" w:hAnsi="Monaco" w:cs="Monaco"/>
                      <w:b/>
                      <w:bCs/>
                      <w:color w:val="CE5C00"/>
                      <w:sz w:val="32"/>
                      <w:szCs w:val="32"/>
                      <w:lang w:val="en-US"/>
                    </w:rPr>
                  </w:rPrChange>
                </w:rPr>
                <w:t>:</w:t>
              </w:r>
              <w:r w:rsidRPr="0079203F">
                <w:rPr>
                  <w:noProof/>
                  <w:lang w:val="es-ES"/>
                  <w:rPrChange w:id="2034" w:author="Rodrigo García" w:date="2017-09-29T10:05:00Z">
                    <w:rPr>
                      <w:rFonts w:ascii="Monaco" w:hAnsi="Monaco" w:cs="Monaco"/>
                      <w:sz w:val="32"/>
                      <w:szCs w:val="32"/>
                      <w:lang w:val="en-US"/>
                    </w:rPr>
                  </w:rPrChange>
                </w:rPr>
                <w:t xml:space="preserve"> N_p</w:t>
              </w:r>
              <w:r w:rsidRPr="0079203F">
                <w:rPr>
                  <w:b/>
                  <w:bCs/>
                  <w:noProof/>
                  <w:lang w:val="es-ES"/>
                  <w:rPrChange w:id="2035" w:author="Rodrigo García" w:date="2017-09-29T10:05:00Z">
                    <w:rPr>
                      <w:rFonts w:ascii="Monaco" w:hAnsi="Monaco" w:cs="Monaco"/>
                      <w:b/>
                      <w:bCs/>
                      <w:color w:val="000000"/>
                      <w:sz w:val="32"/>
                      <w:szCs w:val="32"/>
                      <w:lang w:val="en-US"/>
                    </w:rPr>
                  </w:rPrChange>
                </w:rPr>
                <w:t>,</w:t>
              </w:r>
              <w:r w:rsidRPr="0079203F">
                <w:rPr>
                  <w:noProof/>
                  <w:lang w:val="es-ES"/>
                  <w:rPrChange w:id="2036"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037" w:author="Borja Gonzalez" w:date="2017-09-28T18:53:00Z"/>
                <w:noProof/>
                <w:lang w:val="es-ES"/>
                <w:rPrChange w:id="2038" w:author="Rodrigo García" w:date="2017-09-29T10:05:00Z">
                  <w:rPr>
                    <w:ins w:id="2039" w:author="Borja Gonzalez" w:date="2017-09-28T18:53:00Z"/>
                    <w:rFonts w:ascii="Monaco" w:eastAsiaTheme="majorEastAsia" w:hAnsi="Monaco" w:cs="Monaco"/>
                    <w:color w:val="243F60" w:themeColor="accent1" w:themeShade="7F"/>
                    <w:sz w:val="32"/>
                    <w:szCs w:val="32"/>
                    <w:lang w:val="en-US"/>
                  </w:rPr>
                </w:rPrChange>
              </w:rPr>
              <w:pPrChange w:id="2040" w:author="GONZALEZ DIAZ, BORJA" w:date="2017-09-29T19:28:00Z">
                <w:pPr>
                  <w:keepNext/>
                  <w:keepLines/>
                  <w:widowControl w:val="0"/>
                  <w:autoSpaceDE w:val="0"/>
                  <w:autoSpaceDN w:val="0"/>
                  <w:adjustRightInd w:val="0"/>
                  <w:spacing w:before="200"/>
                  <w:outlineLvl w:val="4"/>
                </w:pPr>
              </w:pPrChange>
            </w:pPr>
            <w:ins w:id="2041" w:author="Borja Gonzalez" w:date="2017-09-28T18:53:00Z">
              <w:r w:rsidRPr="0079203F">
                <w:rPr>
                  <w:noProof/>
                  <w:lang w:val="es-ES"/>
                  <w:rPrChange w:id="2042" w:author="Rodrigo García" w:date="2017-09-29T10:05:00Z">
                    <w:rPr>
                      <w:rFonts w:ascii="Monaco" w:hAnsi="Monaco" w:cs="Monaco"/>
                      <w:sz w:val="32"/>
                      <w:szCs w:val="32"/>
                      <w:lang w:val="en-US"/>
                    </w:rPr>
                  </w:rPrChange>
                </w:rPr>
                <w:t xml:space="preserve">                n</w:t>
              </w:r>
              <w:r w:rsidRPr="0079203F">
                <w:rPr>
                  <w:b/>
                  <w:bCs/>
                  <w:noProof/>
                  <w:color w:val="CE5C00"/>
                  <w:lang w:val="es-ES"/>
                  <w:rPrChange w:id="2043" w:author="Rodrigo García" w:date="2017-09-29T10:05:00Z">
                    <w:rPr>
                      <w:rFonts w:ascii="Monaco" w:hAnsi="Monaco" w:cs="Monaco"/>
                      <w:b/>
                      <w:bCs/>
                      <w:color w:val="CE5C00"/>
                      <w:sz w:val="32"/>
                      <w:szCs w:val="32"/>
                      <w:lang w:val="en-US"/>
                    </w:rPr>
                  </w:rPrChange>
                </w:rPr>
                <w:t>:</w:t>
              </w:r>
              <w:r w:rsidRPr="0079203F">
                <w:rPr>
                  <w:noProof/>
                  <w:lang w:val="es-ES"/>
                  <w:rPrChange w:id="2044"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045" w:author="Borja Gonzalez" w:date="2017-09-28T18:53:00Z"/>
                <w:noProof/>
                <w:lang w:val="es-ES"/>
                <w:rPrChange w:id="2046" w:author="Rodrigo García" w:date="2017-09-29T10:05:00Z">
                  <w:rPr>
                    <w:ins w:id="2047" w:author="Borja Gonzalez" w:date="2017-09-28T18:53:00Z"/>
                    <w:rFonts w:ascii="Monaco" w:eastAsiaTheme="majorEastAsia" w:hAnsi="Monaco" w:cs="Monaco"/>
                    <w:color w:val="243F60" w:themeColor="accent1" w:themeShade="7F"/>
                    <w:sz w:val="32"/>
                    <w:szCs w:val="32"/>
                    <w:lang w:val="en-US"/>
                  </w:rPr>
                </w:rPrChange>
              </w:rPr>
              <w:pPrChange w:id="2048" w:author="GONZALEZ DIAZ, BORJA" w:date="2017-09-29T19:28:00Z">
                <w:pPr>
                  <w:keepNext/>
                  <w:keepLines/>
                  <w:widowControl w:val="0"/>
                  <w:autoSpaceDE w:val="0"/>
                  <w:autoSpaceDN w:val="0"/>
                  <w:adjustRightInd w:val="0"/>
                  <w:spacing w:before="200"/>
                  <w:outlineLvl w:val="4"/>
                </w:pPr>
              </w:pPrChange>
            </w:pPr>
            <w:ins w:id="2049" w:author="Borja Gonzalez" w:date="2017-09-28T18:53:00Z">
              <w:r w:rsidRPr="0079203F">
                <w:rPr>
                  <w:noProof/>
                  <w:lang w:val="es-ES"/>
                  <w:rPrChange w:id="2050" w:author="Rodrigo García" w:date="2017-09-29T10:05:00Z">
                    <w:rPr>
                      <w:rFonts w:ascii="Monaco" w:hAnsi="Monaco" w:cs="Monaco"/>
                      <w:sz w:val="32"/>
                      <w:szCs w:val="32"/>
                      <w:lang w:val="en-US"/>
                    </w:rPr>
                  </w:rPrChange>
                </w:rPr>
                <w:t xml:space="preserve">            </w:t>
              </w:r>
              <w:r w:rsidRPr="0079203F">
                <w:rPr>
                  <w:b/>
                  <w:bCs/>
                  <w:noProof/>
                  <w:lang w:val="es-ES"/>
                  <w:rPrChange w:id="2051"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052" w:author="Borja Gonzalez" w:date="2017-09-28T18:53:00Z"/>
                <w:noProof/>
                <w:lang w:val="en-US"/>
                <w:rPrChange w:id="2053" w:author="Borja Gonzalez" w:date="2017-09-28T18:55:00Z">
                  <w:rPr>
                    <w:ins w:id="2054" w:author="Borja Gonzalez" w:date="2017-09-28T18:53:00Z"/>
                    <w:rFonts w:ascii="Monaco" w:eastAsiaTheme="majorEastAsia" w:hAnsi="Monaco" w:cs="Monaco"/>
                    <w:color w:val="243F60" w:themeColor="accent1" w:themeShade="7F"/>
                    <w:sz w:val="32"/>
                    <w:szCs w:val="32"/>
                    <w:lang w:val="en-US"/>
                  </w:rPr>
                </w:rPrChange>
              </w:rPr>
              <w:pPrChange w:id="2055" w:author="GONZALEZ DIAZ, BORJA" w:date="2017-09-29T19:28:00Z">
                <w:pPr>
                  <w:keepNext/>
                  <w:keepLines/>
                  <w:widowControl w:val="0"/>
                  <w:autoSpaceDE w:val="0"/>
                  <w:autoSpaceDN w:val="0"/>
                  <w:adjustRightInd w:val="0"/>
                  <w:spacing w:before="200"/>
                  <w:outlineLvl w:val="4"/>
                </w:pPr>
              </w:pPrChange>
            </w:pPr>
            <w:ins w:id="2056" w:author="Borja Gonzalez" w:date="2017-09-28T18:53:00Z">
              <w:r w:rsidRPr="0079203F">
                <w:rPr>
                  <w:noProof/>
                  <w:lang w:val="es-ES"/>
                  <w:rPrChange w:id="2057" w:author="Rodrigo García" w:date="2017-09-29T10:05:00Z">
                    <w:rPr>
                      <w:rFonts w:ascii="Monaco" w:hAnsi="Monaco" w:cs="Monaco"/>
                      <w:sz w:val="32"/>
                      <w:szCs w:val="32"/>
                      <w:lang w:val="en-US"/>
                    </w:rPr>
                  </w:rPrChange>
                </w:rPr>
                <w:t xml:space="preserve">            </w:t>
              </w:r>
              <w:r w:rsidRPr="00AD3CBB">
                <w:rPr>
                  <w:noProof/>
                  <w:lang w:val="en-US"/>
                  <w:rPrChange w:id="2058" w:author="Borja Gonzalez" w:date="2017-09-28T18:55:00Z">
                    <w:rPr>
                      <w:rFonts w:ascii="Monaco" w:hAnsi="Monaco" w:cs="Monaco"/>
                      <w:color w:val="000000"/>
                      <w:sz w:val="32"/>
                      <w:szCs w:val="32"/>
                      <w:lang w:val="en-US"/>
                    </w:rPr>
                  </w:rPrChange>
                </w:rPr>
                <w:t>socket</w:t>
              </w:r>
              <w:r w:rsidRPr="00AD3CBB">
                <w:rPr>
                  <w:b/>
                  <w:bCs/>
                  <w:noProof/>
                  <w:lang w:val="en-US"/>
                  <w:rPrChange w:id="2059" w:author="Borja Gonzalez" w:date="2017-09-28T18:55:00Z">
                    <w:rPr>
                      <w:rFonts w:ascii="Monaco" w:hAnsi="Monaco" w:cs="Monaco"/>
                      <w:b/>
                      <w:bCs/>
                      <w:color w:val="000000"/>
                      <w:sz w:val="32"/>
                      <w:szCs w:val="32"/>
                      <w:lang w:val="en-US"/>
                    </w:rPr>
                  </w:rPrChange>
                </w:rPr>
                <w:t>.</w:t>
              </w:r>
              <w:r w:rsidRPr="00AD3CBB">
                <w:rPr>
                  <w:noProof/>
                  <w:lang w:val="en-US"/>
                  <w:rPrChange w:id="2060" w:author="Borja Gonzalez" w:date="2017-09-28T18:55:00Z">
                    <w:rPr>
                      <w:rFonts w:ascii="Monaco" w:hAnsi="Monaco" w:cs="Monaco"/>
                      <w:color w:val="000000"/>
                      <w:sz w:val="32"/>
                      <w:szCs w:val="32"/>
                      <w:lang w:val="en-US"/>
                    </w:rPr>
                  </w:rPrChange>
                </w:rPr>
                <w:t>send</w:t>
              </w:r>
              <w:r w:rsidRPr="00AD3CBB">
                <w:rPr>
                  <w:b/>
                  <w:bCs/>
                  <w:noProof/>
                  <w:lang w:val="en-US"/>
                  <w:rPrChange w:id="2061" w:author="Borja Gonzalez" w:date="2017-09-28T18:55:00Z">
                    <w:rPr>
                      <w:rFonts w:ascii="Monaco" w:hAnsi="Monaco" w:cs="Monaco"/>
                      <w:b/>
                      <w:bCs/>
                      <w:color w:val="000000"/>
                      <w:sz w:val="32"/>
                      <w:szCs w:val="32"/>
                      <w:lang w:val="en-US"/>
                    </w:rPr>
                  </w:rPrChange>
                </w:rPr>
                <w:t>(</w:t>
              </w:r>
              <w:r w:rsidRPr="00AD3CBB">
                <w:rPr>
                  <w:noProof/>
                  <w:lang w:val="en-US"/>
                  <w:rPrChange w:id="2062" w:author="Borja Gonzalez" w:date="2017-09-28T18:55:00Z">
                    <w:rPr>
                      <w:rFonts w:ascii="Monaco" w:hAnsi="Monaco" w:cs="Monaco"/>
                      <w:color w:val="000000"/>
                      <w:sz w:val="32"/>
                      <w:szCs w:val="32"/>
                      <w:lang w:val="en-US"/>
                    </w:rPr>
                  </w:rPrChange>
                </w:rPr>
                <w:t>JSON</w:t>
              </w:r>
              <w:r w:rsidRPr="00AD3CBB">
                <w:rPr>
                  <w:b/>
                  <w:bCs/>
                  <w:noProof/>
                  <w:lang w:val="en-US"/>
                  <w:rPrChange w:id="2063" w:author="Borja Gonzalez" w:date="2017-09-28T18:55:00Z">
                    <w:rPr>
                      <w:rFonts w:ascii="Monaco" w:hAnsi="Monaco" w:cs="Monaco"/>
                      <w:b/>
                      <w:bCs/>
                      <w:color w:val="000000"/>
                      <w:sz w:val="32"/>
                      <w:szCs w:val="32"/>
                      <w:lang w:val="en-US"/>
                    </w:rPr>
                  </w:rPrChange>
                </w:rPr>
                <w:t>.</w:t>
              </w:r>
              <w:r w:rsidRPr="00AD3CBB">
                <w:rPr>
                  <w:noProof/>
                  <w:lang w:val="en-US"/>
                  <w:rPrChange w:id="2064" w:author="Borja Gonzalez" w:date="2017-09-28T18:55:00Z">
                    <w:rPr>
                      <w:rFonts w:ascii="Monaco" w:hAnsi="Monaco" w:cs="Monaco"/>
                      <w:color w:val="000000"/>
                      <w:sz w:val="32"/>
                      <w:szCs w:val="32"/>
                      <w:lang w:val="en-US"/>
                    </w:rPr>
                  </w:rPrChange>
                </w:rPr>
                <w:t>stringify</w:t>
              </w:r>
              <w:r w:rsidRPr="00AD3CBB">
                <w:rPr>
                  <w:b/>
                  <w:bCs/>
                  <w:noProof/>
                  <w:lang w:val="en-US"/>
                  <w:rPrChange w:id="2065" w:author="Borja Gonzalez" w:date="2017-09-28T18:55:00Z">
                    <w:rPr>
                      <w:rFonts w:ascii="Monaco" w:hAnsi="Monaco" w:cs="Monaco"/>
                      <w:b/>
                      <w:bCs/>
                      <w:color w:val="000000"/>
                      <w:sz w:val="32"/>
                      <w:szCs w:val="32"/>
                      <w:lang w:val="en-US"/>
                    </w:rPr>
                  </w:rPrChange>
                </w:rPr>
                <w:t>(</w:t>
              </w:r>
              <w:r w:rsidRPr="00AD3CBB">
                <w:rPr>
                  <w:noProof/>
                  <w:lang w:val="en-US"/>
                  <w:rPrChange w:id="2066" w:author="Borja Gonzalez" w:date="2017-09-28T18:55:00Z">
                    <w:rPr>
                      <w:rFonts w:ascii="Monaco" w:hAnsi="Monaco" w:cs="Monaco"/>
                      <w:color w:val="000000"/>
                      <w:sz w:val="32"/>
                      <w:szCs w:val="32"/>
                      <w:lang w:val="en-US"/>
                    </w:rPr>
                  </w:rPrChange>
                </w:rPr>
                <w:t>data</w:t>
              </w:r>
              <w:r w:rsidRPr="00AD3CBB">
                <w:rPr>
                  <w:b/>
                  <w:bCs/>
                  <w:noProof/>
                  <w:lang w:val="en-US"/>
                  <w:rPrChange w:id="2067"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068" w:author="Borja Gonzalez" w:date="2017-09-28T18:53:00Z"/>
                <w:noProof/>
                <w:lang w:val="es-ES"/>
                <w:rPrChange w:id="2069" w:author="Rodrigo García" w:date="2017-09-29T10:05:00Z">
                  <w:rPr>
                    <w:ins w:id="2070" w:author="Borja Gonzalez" w:date="2017-09-28T18:53:00Z"/>
                    <w:rFonts w:ascii="Monaco" w:eastAsiaTheme="majorEastAsia" w:hAnsi="Monaco" w:cs="Monaco"/>
                    <w:color w:val="243F60" w:themeColor="accent1" w:themeShade="7F"/>
                    <w:sz w:val="32"/>
                    <w:szCs w:val="32"/>
                    <w:lang w:val="en-US"/>
                  </w:rPr>
                </w:rPrChange>
              </w:rPr>
              <w:pPrChange w:id="2071" w:author="GONZALEZ DIAZ, BORJA" w:date="2017-09-29T19:28:00Z">
                <w:pPr>
                  <w:keepNext/>
                  <w:keepLines/>
                  <w:widowControl w:val="0"/>
                  <w:autoSpaceDE w:val="0"/>
                  <w:autoSpaceDN w:val="0"/>
                  <w:adjustRightInd w:val="0"/>
                  <w:spacing w:before="200"/>
                  <w:outlineLvl w:val="4"/>
                </w:pPr>
              </w:pPrChange>
            </w:pPr>
            <w:ins w:id="2072" w:author="Borja Gonzalez" w:date="2017-09-28T18:53:00Z">
              <w:r w:rsidRPr="00AD3CBB">
                <w:rPr>
                  <w:noProof/>
                  <w:lang w:val="en-US"/>
                  <w:rPrChange w:id="2073" w:author="Borja Gonzalez" w:date="2017-09-28T18:55:00Z">
                    <w:rPr>
                      <w:rFonts w:ascii="Monaco" w:hAnsi="Monaco" w:cs="Monaco"/>
                      <w:sz w:val="32"/>
                      <w:szCs w:val="32"/>
                      <w:lang w:val="en-US"/>
                    </w:rPr>
                  </w:rPrChange>
                </w:rPr>
                <w:t xml:space="preserve">            </w:t>
              </w:r>
              <w:r w:rsidRPr="0079203F">
                <w:rPr>
                  <w:noProof/>
                  <w:lang w:val="es-ES"/>
                  <w:rPrChange w:id="2074" w:author="Rodrigo García" w:date="2017-09-29T10:05:00Z">
                    <w:rPr>
                      <w:rFonts w:ascii="Monaco" w:hAnsi="Monaco" w:cs="Monaco"/>
                      <w:color w:val="000000"/>
                      <w:sz w:val="32"/>
                      <w:szCs w:val="32"/>
                      <w:lang w:val="en-US"/>
                    </w:rPr>
                  </w:rPrChange>
                </w:rPr>
                <w:t>console</w:t>
              </w:r>
              <w:r w:rsidRPr="0079203F">
                <w:rPr>
                  <w:b/>
                  <w:bCs/>
                  <w:noProof/>
                  <w:lang w:val="es-ES"/>
                  <w:rPrChange w:id="2075" w:author="Rodrigo García" w:date="2017-09-29T10:05:00Z">
                    <w:rPr>
                      <w:rFonts w:ascii="Monaco" w:hAnsi="Monaco" w:cs="Monaco"/>
                      <w:b/>
                      <w:bCs/>
                      <w:color w:val="000000"/>
                      <w:sz w:val="32"/>
                      <w:szCs w:val="32"/>
                      <w:lang w:val="en-US"/>
                    </w:rPr>
                  </w:rPrChange>
                </w:rPr>
                <w:t>.</w:t>
              </w:r>
              <w:r w:rsidRPr="0079203F">
                <w:rPr>
                  <w:noProof/>
                  <w:lang w:val="es-ES"/>
                  <w:rPrChange w:id="2076" w:author="Rodrigo García" w:date="2017-09-29T10:05:00Z">
                    <w:rPr>
                      <w:rFonts w:ascii="Monaco" w:hAnsi="Monaco" w:cs="Monaco"/>
                      <w:color w:val="000000"/>
                      <w:sz w:val="32"/>
                      <w:szCs w:val="32"/>
                      <w:lang w:val="en-US"/>
                    </w:rPr>
                  </w:rPrChange>
                </w:rPr>
                <w:t>log</w:t>
              </w:r>
              <w:r w:rsidRPr="0079203F">
                <w:rPr>
                  <w:b/>
                  <w:bCs/>
                  <w:noProof/>
                  <w:lang w:val="es-ES"/>
                  <w:rPrChange w:id="2077" w:author="Rodrigo García" w:date="2017-09-29T10:05:00Z">
                    <w:rPr>
                      <w:rFonts w:ascii="Monaco" w:hAnsi="Monaco" w:cs="Monaco"/>
                      <w:b/>
                      <w:bCs/>
                      <w:color w:val="000000"/>
                      <w:sz w:val="32"/>
                      <w:szCs w:val="32"/>
                      <w:lang w:val="en-US"/>
                    </w:rPr>
                  </w:rPrChange>
                </w:rPr>
                <w:t>(</w:t>
              </w:r>
              <w:r w:rsidRPr="0079203F">
                <w:rPr>
                  <w:noProof/>
                  <w:color w:val="4E9A06"/>
                  <w:lang w:val="es-ES"/>
                  <w:rPrChange w:id="2078"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079" w:author="Rodrigo García" w:date="2017-09-29T10:05:00Z">
                    <w:rPr>
                      <w:rFonts w:ascii="Monaco" w:hAnsi="Monaco" w:cs="Monaco"/>
                      <w:b/>
                      <w:bCs/>
                      <w:color w:val="CE5C00"/>
                      <w:sz w:val="32"/>
                      <w:szCs w:val="32"/>
                      <w:lang w:val="en-US"/>
                    </w:rPr>
                  </w:rPrChange>
                </w:rPr>
                <w:t>+</w:t>
              </w:r>
              <w:r w:rsidRPr="0079203F">
                <w:rPr>
                  <w:noProof/>
                  <w:lang w:val="es-ES"/>
                  <w:rPrChange w:id="2080" w:author="Rodrigo García" w:date="2017-09-29T10:05:00Z">
                    <w:rPr>
                      <w:rFonts w:ascii="Monaco" w:hAnsi="Monaco" w:cs="Monaco"/>
                      <w:color w:val="000000"/>
                      <w:sz w:val="32"/>
                      <w:szCs w:val="32"/>
                      <w:lang w:val="en-US"/>
                    </w:rPr>
                  </w:rPrChange>
                </w:rPr>
                <w:t>data</w:t>
              </w:r>
              <w:r w:rsidRPr="0079203F">
                <w:rPr>
                  <w:b/>
                  <w:bCs/>
                  <w:noProof/>
                  <w:lang w:val="es-ES"/>
                  <w:rPrChange w:id="2081" w:author="Rodrigo García" w:date="2017-09-29T10:05:00Z">
                    <w:rPr>
                      <w:rFonts w:ascii="Monaco" w:hAnsi="Monaco" w:cs="Monaco"/>
                      <w:b/>
                      <w:bCs/>
                      <w:color w:val="000000"/>
                      <w:sz w:val="32"/>
                      <w:szCs w:val="32"/>
                      <w:lang w:val="en-US"/>
                    </w:rPr>
                  </w:rPrChange>
                </w:rPr>
                <w:t>.</w:t>
              </w:r>
              <w:r w:rsidRPr="0079203F">
                <w:rPr>
                  <w:noProof/>
                  <w:lang w:val="es-ES"/>
                  <w:rPrChange w:id="2082" w:author="Rodrigo García" w:date="2017-09-29T10:05:00Z">
                    <w:rPr>
                      <w:rFonts w:ascii="Monaco" w:hAnsi="Monaco" w:cs="Monaco"/>
                      <w:color w:val="000000"/>
                      <w:sz w:val="32"/>
                      <w:szCs w:val="32"/>
                      <w:lang w:val="en-US"/>
                    </w:rPr>
                  </w:rPrChange>
                </w:rPr>
                <w:t>n</w:t>
              </w:r>
              <w:r w:rsidRPr="0079203F">
                <w:rPr>
                  <w:b/>
                  <w:bCs/>
                  <w:noProof/>
                  <w:color w:val="CE5C00"/>
                  <w:lang w:val="es-ES"/>
                  <w:rPrChange w:id="2083" w:author="Rodrigo García" w:date="2017-09-29T10:05:00Z">
                    <w:rPr>
                      <w:rFonts w:ascii="Monaco" w:hAnsi="Monaco" w:cs="Monaco"/>
                      <w:b/>
                      <w:bCs/>
                      <w:color w:val="CE5C00"/>
                      <w:sz w:val="32"/>
                      <w:szCs w:val="32"/>
                      <w:lang w:val="en-US"/>
                    </w:rPr>
                  </w:rPrChange>
                </w:rPr>
                <w:t>+</w:t>
              </w:r>
              <w:r w:rsidRPr="0079203F">
                <w:rPr>
                  <w:noProof/>
                  <w:color w:val="4E9A06"/>
                  <w:lang w:val="es-ES"/>
                  <w:rPrChange w:id="2084" w:author="Rodrigo García" w:date="2017-09-29T10:05:00Z">
                    <w:rPr>
                      <w:rFonts w:ascii="Monaco" w:hAnsi="Monaco" w:cs="Monaco"/>
                      <w:color w:val="4E9A06"/>
                      <w:sz w:val="32"/>
                      <w:szCs w:val="32"/>
                      <w:lang w:val="en-US"/>
                    </w:rPr>
                  </w:rPrChange>
                </w:rPr>
                <w:t>") enviada"</w:t>
              </w:r>
              <w:r w:rsidRPr="0079203F">
                <w:rPr>
                  <w:b/>
                  <w:bCs/>
                  <w:noProof/>
                  <w:lang w:val="es-ES"/>
                  <w:rPrChange w:id="2085"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086" w:author="Borja Gonzalez" w:date="2017-09-28T18:53:00Z"/>
                <w:noProof/>
                <w:lang w:val="es-ES"/>
                <w:rPrChange w:id="2087" w:author="Rodrigo García" w:date="2017-09-29T10:05:00Z">
                  <w:rPr>
                    <w:ins w:id="2088" w:author="Borja Gonzalez" w:date="2017-09-28T18:53:00Z"/>
                    <w:rFonts w:ascii="Monaco" w:eastAsiaTheme="majorEastAsia" w:hAnsi="Monaco" w:cs="Monaco"/>
                    <w:color w:val="243F60" w:themeColor="accent1" w:themeShade="7F"/>
                    <w:sz w:val="32"/>
                    <w:szCs w:val="32"/>
                    <w:lang w:val="en-US"/>
                  </w:rPr>
                </w:rPrChange>
              </w:rPr>
              <w:pPrChange w:id="2089" w:author="GONZALEZ DIAZ, BORJA" w:date="2017-09-29T19:28:00Z">
                <w:pPr>
                  <w:keepNext/>
                  <w:keepLines/>
                  <w:widowControl w:val="0"/>
                  <w:autoSpaceDE w:val="0"/>
                  <w:autoSpaceDN w:val="0"/>
                  <w:adjustRightInd w:val="0"/>
                  <w:spacing w:before="200"/>
                  <w:outlineLvl w:val="4"/>
                </w:pPr>
              </w:pPrChange>
            </w:pPr>
            <w:ins w:id="2090" w:author="Borja Gonzalez" w:date="2017-09-28T18:53:00Z">
              <w:r w:rsidRPr="0079203F">
                <w:rPr>
                  <w:noProof/>
                  <w:lang w:val="es-ES"/>
                  <w:rPrChange w:id="2091" w:author="Rodrigo García" w:date="2017-09-29T10:05:00Z">
                    <w:rPr>
                      <w:rFonts w:ascii="Monaco" w:hAnsi="Monaco" w:cs="Monaco"/>
                      <w:sz w:val="32"/>
                      <w:szCs w:val="32"/>
                      <w:lang w:val="en-US"/>
                    </w:rPr>
                  </w:rPrChange>
                </w:rPr>
                <w:t xml:space="preserve">        </w:t>
              </w:r>
              <w:r w:rsidRPr="0079203F">
                <w:rPr>
                  <w:b/>
                  <w:bCs/>
                  <w:noProof/>
                  <w:lang w:val="es-ES"/>
                  <w:rPrChange w:id="2092"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093" w:author="Borja Gonzalez" w:date="2017-09-28T18:53:00Z"/>
                <w:noProof/>
                <w:lang w:val="es-ES"/>
                <w:rPrChange w:id="2094" w:author="Rodrigo García" w:date="2017-09-29T10:05:00Z">
                  <w:rPr>
                    <w:ins w:id="2095" w:author="Borja Gonzalez" w:date="2017-09-28T18:53:00Z"/>
                    <w:rFonts w:ascii="Monaco" w:eastAsiaTheme="majorEastAsia" w:hAnsi="Monaco" w:cs="Monaco"/>
                    <w:color w:val="243F60" w:themeColor="accent1" w:themeShade="7F"/>
                    <w:sz w:val="32"/>
                    <w:szCs w:val="32"/>
                    <w:lang w:val="en-US"/>
                  </w:rPr>
                </w:rPrChange>
              </w:rPr>
              <w:pPrChange w:id="2096" w:author="GONZALEZ DIAZ, BORJA" w:date="2017-09-29T19:28:00Z">
                <w:pPr>
                  <w:keepNext/>
                  <w:keepLines/>
                  <w:widowControl w:val="0"/>
                  <w:autoSpaceDE w:val="0"/>
                  <w:autoSpaceDN w:val="0"/>
                  <w:adjustRightInd w:val="0"/>
                  <w:spacing w:before="200"/>
                  <w:outlineLvl w:val="4"/>
                </w:pPr>
              </w:pPrChange>
            </w:pPr>
            <w:ins w:id="2097" w:author="Borja Gonzalez" w:date="2017-09-28T18:53:00Z">
              <w:r w:rsidRPr="0079203F">
                <w:rPr>
                  <w:noProof/>
                  <w:lang w:val="es-ES"/>
                  <w:rPrChange w:id="2098" w:author="Rodrigo García" w:date="2017-09-29T10:05:00Z">
                    <w:rPr>
                      <w:rFonts w:ascii="Monaco" w:hAnsi="Monaco" w:cs="Monaco"/>
                      <w:sz w:val="32"/>
                      <w:szCs w:val="32"/>
                      <w:lang w:val="en-US"/>
                    </w:rPr>
                  </w:rPrChange>
                </w:rPr>
                <w:t xml:space="preserve">        </w:t>
              </w:r>
              <w:r w:rsidRPr="0079203F">
                <w:rPr>
                  <w:b/>
                  <w:bCs/>
                  <w:noProof/>
                  <w:color w:val="204A87"/>
                  <w:lang w:val="es-ES"/>
                  <w:rPrChange w:id="2099" w:author="Rodrigo García" w:date="2017-09-29T10:05:00Z">
                    <w:rPr>
                      <w:rFonts w:ascii="Monaco" w:hAnsi="Monaco" w:cs="Monaco"/>
                      <w:b/>
                      <w:bCs/>
                      <w:color w:val="204A87"/>
                      <w:sz w:val="32"/>
                      <w:szCs w:val="32"/>
                      <w:lang w:val="en-US"/>
                    </w:rPr>
                  </w:rPrChange>
                </w:rPr>
                <w:t>else</w:t>
              </w:r>
              <w:r w:rsidRPr="0079203F">
                <w:rPr>
                  <w:b/>
                  <w:bCs/>
                  <w:noProof/>
                  <w:lang w:val="es-ES"/>
                  <w:rPrChange w:id="2100"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101" w:author="Borja Gonzalez" w:date="2017-09-28T18:53:00Z"/>
                <w:noProof/>
                <w:lang w:val="es-ES"/>
                <w:rPrChange w:id="2102" w:author="Rodrigo García" w:date="2017-09-29T10:05:00Z">
                  <w:rPr>
                    <w:ins w:id="2103" w:author="Borja Gonzalez" w:date="2017-09-28T18:53:00Z"/>
                    <w:rFonts w:ascii="Monaco" w:eastAsiaTheme="majorEastAsia" w:hAnsi="Monaco" w:cs="Monaco"/>
                    <w:color w:val="243F60" w:themeColor="accent1" w:themeShade="7F"/>
                    <w:sz w:val="32"/>
                    <w:szCs w:val="32"/>
                    <w:lang w:val="en-US"/>
                  </w:rPr>
                </w:rPrChange>
              </w:rPr>
              <w:pPrChange w:id="2104" w:author="GONZALEZ DIAZ, BORJA" w:date="2017-09-29T19:28:00Z">
                <w:pPr>
                  <w:keepNext/>
                  <w:keepLines/>
                  <w:widowControl w:val="0"/>
                  <w:autoSpaceDE w:val="0"/>
                  <w:autoSpaceDN w:val="0"/>
                  <w:adjustRightInd w:val="0"/>
                  <w:spacing w:before="200"/>
                  <w:outlineLvl w:val="4"/>
                </w:pPr>
              </w:pPrChange>
            </w:pPr>
            <w:ins w:id="2105" w:author="Borja Gonzalez" w:date="2017-09-28T18:53:00Z">
              <w:r w:rsidRPr="0079203F">
                <w:rPr>
                  <w:noProof/>
                  <w:lang w:val="es-ES"/>
                  <w:rPrChange w:id="2106" w:author="Rodrigo García" w:date="2017-09-29T10:05:00Z">
                    <w:rPr>
                      <w:rFonts w:ascii="Monaco" w:hAnsi="Monaco" w:cs="Monaco"/>
                      <w:sz w:val="32"/>
                      <w:szCs w:val="32"/>
                      <w:lang w:val="en-US"/>
                    </w:rPr>
                  </w:rPrChange>
                </w:rPr>
                <w:t xml:space="preserve">        console</w:t>
              </w:r>
              <w:r w:rsidRPr="0079203F">
                <w:rPr>
                  <w:b/>
                  <w:bCs/>
                  <w:noProof/>
                  <w:lang w:val="es-ES"/>
                  <w:rPrChange w:id="2107" w:author="Rodrigo García" w:date="2017-09-29T10:05:00Z">
                    <w:rPr>
                      <w:rFonts w:ascii="Monaco" w:hAnsi="Monaco" w:cs="Monaco"/>
                      <w:b/>
                      <w:bCs/>
                      <w:color w:val="000000"/>
                      <w:sz w:val="32"/>
                      <w:szCs w:val="32"/>
                      <w:lang w:val="en-US"/>
                    </w:rPr>
                  </w:rPrChange>
                </w:rPr>
                <w:t>.</w:t>
              </w:r>
              <w:r w:rsidRPr="0079203F">
                <w:rPr>
                  <w:noProof/>
                  <w:lang w:val="es-ES"/>
                  <w:rPrChange w:id="2108" w:author="Rodrigo García" w:date="2017-09-29T10:05:00Z">
                    <w:rPr>
                      <w:rFonts w:ascii="Monaco" w:hAnsi="Monaco" w:cs="Monaco"/>
                      <w:color w:val="000000"/>
                      <w:sz w:val="32"/>
                      <w:szCs w:val="32"/>
                      <w:lang w:val="en-US"/>
                    </w:rPr>
                  </w:rPrChange>
                </w:rPr>
                <w:t>log</w:t>
              </w:r>
              <w:r w:rsidRPr="0079203F">
                <w:rPr>
                  <w:b/>
                  <w:bCs/>
                  <w:noProof/>
                  <w:lang w:val="es-ES"/>
                  <w:rPrChange w:id="2109" w:author="Rodrigo García" w:date="2017-09-29T10:05:00Z">
                    <w:rPr>
                      <w:rFonts w:ascii="Monaco" w:hAnsi="Monaco" w:cs="Monaco"/>
                      <w:b/>
                      <w:bCs/>
                      <w:color w:val="000000"/>
                      <w:sz w:val="32"/>
                      <w:szCs w:val="32"/>
                      <w:lang w:val="en-US"/>
                    </w:rPr>
                  </w:rPrChange>
                </w:rPr>
                <w:t>(</w:t>
              </w:r>
              <w:r w:rsidRPr="0079203F">
                <w:rPr>
                  <w:noProof/>
                  <w:color w:val="4E9A06"/>
                  <w:lang w:val="es-ES"/>
                  <w:rPrChange w:id="2110" w:author="Rodrigo García" w:date="2017-09-29T10:05:00Z">
                    <w:rPr>
                      <w:rFonts w:ascii="Monaco" w:hAnsi="Monaco" w:cs="Monaco"/>
                      <w:color w:val="4E9A06"/>
                      <w:sz w:val="32"/>
                      <w:szCs w:val="32"/>
                      <w:lang w:val="en-US"/>
                    </w:rPr>
                  </w:rPrChange>
                </w:rPr>
                <w:t>"Datos no borrados"</w:t>
              </w:r>
              <w:r w:rsidRPr="0079203F">
                <w:rPr>
                  <w:b/>
                  <w:bCs/>
                  <w:noProof/>
                  <w:lang w:val="es-ES"/>
                  <w:rPrChange w:id="2111"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112" w:author="Borja Gonzalez" w:date="2017-09-28T18:53:00Z"/>
                <w:noProof/>
                <w:lang w:val="en-US"/>
                <w:rPrChange w:id="2113" w:author="Borja Gonzalez" w:date="2017-09-28T18:55:00Z">
                  <w:rPr>
                    <w:ins w:id="2114" w:author="Borja Gonzalez" w:date="2017-09-28T18:53:00Z"/>
                    <w:rFonts w:ascii="Monaco" w:eastAsiaTheme="majorEastAsia" w:hAnsi="Monaco" w:cs="Monaco"/>
                    <w:color w:val="243F60" w:themeColor="accent1" w:themeShade="7F"/>
                    <w:sz w:val="32"/>
                    <w:szCs w:val="32"/>
                    <w:lang w:val="en-US"/>
                  </w:rPr>
                </w:rPrChange>
              </w:rPr>
              <w:pPrChange w:id="2115" w:author="GONZALEZ DIAZ, BORJA" w:date="2017-09-29T19:28:00Z">
                <w:pPr>
                  <w:keepNext/>
                  <w:keepLines/>
                  <w:widowControl w:val="0"/>
                  <w:autoSpaceDE w:val="0"/>
                  <w:autoSpaceDN w:val="0"/>
                  <w:adjustRightInd w:val="0"/>
                  <w:spacing w:before="200"/>
                  <w:outlineLvl w:val="4"/>
                </w:pPr>
              </w:pPrChange>
            </w:pPr>
            <w:ins w:id="2116" w:author="Borja Gonzalez" w:date="2017-09-28T18:53:00Z">
              <w:r w:rsidRPr="0079203F">
                <w:rPr>
                  <w:noProof/>
                  <w:lang w:val="es-ES"/>
                  <w:rPrChange w:id="2117" w:author="Rodrigo García" w:date="2017-09-29T10:05:00Z">
                    <w:rPr>
                      <w:rFonts w:ascii="Monaco" w:hAnsi="Monaco" w:cs="Monaco"/>
                      <w:sz w:val="32"/>
                      <w:szCs w:val="32"/>
                      <w:lang w:val="en-US"/>
                    </w:rPr>
                  </w:rPrChange>
                </w:rPr>
                <w:t xml:space="preserve">    </w:t>
              </w:r>
              <w:r w:rsidRPr="00AD3CBB">
                <w:rPr>
                  <w:b/>
                  <w:bCs/>
                  <w:noProof/>
                  <w:lang w:val="en-US"/>
                  <w:rPrChange w:id="2118"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119" w:author="Borja Gonzalez" w:date="2017-09-28T18:53:00Z"/>
                <w:noProof/>
                <w:lang w:val="en-US"/>
                <w:rPrChange w:id="2120" w:author="Borja Gonzalez" w:date="2017-09-28T18:55:00Z">
                  <w:rPr>
                    <w:ins w:id="2121" w:author="Borja Gonzalez" w:date="2017-09-28T18:53:00Z"/>
                    <w:rFonts w:ascii="Monaco" w:eastAsiaTheme="majorEastAsia" w:hAnsi="Monaco" w:cs="Monaco"/>
                    <w:color w:val="243F60" w:themeColor="accent1" w:themeShade="7F"/>
                    <w:sz w:val="32"/>
                    <w:szCs w:val="32"/>
                    <w:lang w:val="en-US"/>
                  </w:rPr>
                </w:rPrChange>
              </w:rPr>
              <w:pPrChange w:id="2122" w:author="GONZALEZ DIAZ, BORJA" w:date="2017-09-29T19:28:00Z">
                <w:pPr>
                  <w:keepNext/>
                  <w:keepLines/>
                  <w:widowControl w:val="0"/>
                  <w:autoSpaceDE w:val="0"/>
                  <w:autoSpaceDN w:val="0"/>
                  <w:adjustRightInd w:val="0"/>
                  <w:spacing w:before="200"/>
                  <w:outlineLvl w:val="4"/>
                </w:pPr>
              </w:pPrChange>
            </w:pPr>
            <w:ins w:id="2123" w:author="Borja Gonzalez" w:date="2017-09-28T18:53:00Z">
              <w:r w:rsidRPr="00AD3CBB">
                <w:rPr>
                  <w:b/>
                  <w:bCs/>
                  <w:noProof/>
                  <w:lang w:val="en-US"/>
                  <w:rPrChange w:id="2124"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125"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gramStart"/>
      <w:r w:rsidR="00616503">
        <w:t>socket.on</w:t>
      </w:r>
      <w:proofErr w:type="gramEnd"/>
      <w:r w:rsidR="00616503">
        <w:t xml:space="preserve">(). Cuando recibe un mensaje comprueba su cabecera y al reconocer la operación “Borrar Paciente” realiza la conexión con la base de datos y elimina al paciente y cualquier set de movimientos que tenga. A </w:t>
      </w:r>
      <w:proofErr w:type="gramStart"/>
      <w:r w:rsidR="00616503">
        <w:t>continuación</w:t>
      </w:r>
      <w:proofErr w:type="gramEnd"/>
      <w:r w:rsidR="00616503">
        <w:t xml:space="preserve"> guarda los cambios y</w:t>
      </w:r>
      <w:r w:rsidR="00745F9E">
        <w:t xml:space="preserve"> cierra la base de datos. Como hemos dicho en la parte del cliente, cuando se realizan los cambios el servidor ejecuta la función </w:t>
      </w:r>
      <w:proofErr w:type="gramStart"/>
      <w:r w:rsidR="00745F9E">
        <w:t>io.sockets</w:t>
      </w:r>
      <w:proofErr w:type="gramEnd"/>
      <w:r w:rsidR="00745F9E">
        <w:t xml:space="preserve">.emit(). Básicamente fuerza a cualquier cliente conectado a actualizar su lista de clientes, por lo </w:t>
      </w:r>
      <w:proofErr w:type="gramStart"/>
      <w:r w:rsidR="00745F9E">
        <w:t>que</w:t>
      </w:r>
      <w:proofErr w:type="gramEnd"/>
      <w:r w:rsidR="00745F9E">
        <w:t xml:space="preserv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126" w:name="_Toc494476019"/>
      <w:bookmarkStart w:id="2127" w:name="_Toc494496069"/>
      <w:r>
        <w:t>4.3.3.  Añadir un Paciente</w:t>
      </w:r>
      <w:bookmarkEnd w:id="2126"/>
      <w:bookmarkEnd w:id="212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128"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129"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891F58" w14:paraId="7A382A02" w14:textId="77777777" w:rsidTr="0055352B">
        <w:trPr>
          <w:ins w:id="2130" w:author="Borja Gonzalez" w:date="2017-09-28T18:57:00Z"/>
        </w:trPr>
        <w:tc>
          <w:tcPr>
            <w:tcW w:w="8856" w:type="dxa"/>
          </w:tcPr>
          <w:p w14:paraId="173675B2" w14:textId="77777777" w:rsidR="0055352B" w:rsidRPr="0079203F" w:rsidRDefault="0055352B">
            <w:pPr>
              <w:rPr>
                <w:ins w:id="2131" w:author="Borja Gonzalez" w:date="2017-09-28T18:57:00Z"/>
                <w:lang w:val="es-ES"/>
                <w:rPrChange w:id="2132" w:author="Rodrigo García" w:date="2017-09-29T10:05:00Z">
                  <w:rPr>
                    <w:ins w:id="2133" w:author="Borja Gonzalez" w:date="2017-09-28T18:57:00Z"/>
                    <w:rFonts w:ascii="Monaco" w:eastAsiaTheme="majorEastAsia" w:hAnsi="Monaco" w:cs="Monaco"/>
                    <w:color w:val="243F60" w:themeColor="accent1" w:themeShade="7F"/>
                    <w:sz w:val="32"/>
                    <w:szCs w:val="32"/>
                    <w:lang w:val="en-US"/>
                  </w:rPr>
                </w:rPrChange>
              </w:rPr>
              <w:pPrChange w:id="2134" w:author="GONZALEZ DIAZ, BORJA" w:date="2017-09-29T19:28:00Z">
                <w:pPr>
                  <w:keepNext/>
                  <w:keepLines/>
                  <w:widowControl w:val="0"/>
                  <w:autoSpaceDE w:val="0"/>
                  <w:autoSpaceDN w:val="0"/>
                  <w:adjustRightInd w:val="0"/>
                  <w:spacing w:before="200"/>
                  <w:outlineLvl w:val="4"/>
                </w:pPr>
              </w:pPrChange>
            </w:pPr>
            <w:ins w:id="2135" w:author="Borja Gonzalez" w:date="2017-09-28T18:57:00Z">
              <w:r w:rsidRPr="0079203F">
                <w:rPr>
                  <w:b/>
                  <w:bCs/>
                  <w:color w:val="204A87"/>
                  <w:lang w:val="es-ES"/>
                  <w:rPrChange w:id="2136" w:author="Rodrigo García" w:date="2017-09-29T10:05:00Z">
                    <w:rPr>
                      <w:rFonts w:ascii="Monaco" w:hAnsi="Monaco" w:cs="Monaco"/>
                      <w:b/>
                      <w:bCs/>
                      <w:color w:val="204A87"/>
                      <w:sz w:val="32"/>
                      <w:szCs w:val="32"/>
                      <w:lang w:val="en-US"/>
                    </w:rPr>
                  </w:rPrChange>
                </w:rPr>
                <w:t>&lt;p&gt;</w:t>
              </w:r>
              <w:r w:rsidRPr="0079203F">
                <w:rPr>
                  <w:lang w:val="es-ES"/>
                  <w:rPrChange w:id="2137" w:author="Rodrigo García" w:date="2017-09-29T10:05:00Z">
                    <w:rPr>
                      <w:rFonts w:ascii="Monaco" w:hAnsi="Monaco" w:cs="Monaco"/>
                      <w:sz w:val="32"/>
                      <w:szCs w:val="32"/>
                      <w:lang w:val="en-US"/>
                    </w:rPr>
                  </w:rPrChange>
                </w:rPr>
                <w:t xml:space="preserve">Para añadir a un paciente rellene el formulario y haga click en </w:t>
              </w:r>
              <w:r w:rsidRPr="0079203F">
                <w:rPr>
                  <w:lang w:val="es-ES"/>
                  <w:rPrChange w:id="2138" w:author="Rodrigo García" w:date="2017-09-29T10:05:00Z">
                    <w:rPr>
                      <w:rFonts w:ascii="Monaco" w:hAnsi="Monaco" w:cs="Monaco"/>
                      <w:sz w:val="32"/>
                      <w:szCs w:val="32"/>
                      <w:lang w:val="en-US"/>
                    </w:rPr>
                  </w:rPrChange>
                </w:rPr>
                <w:lastRenderedPageBreak/>
                <w:t>'Añadir':</w:t>
              </w:r>
              <w:r w:rsidRPr="0079203F">
                <w:rPr>
                  <w:b/>
                  <w:bCs/>
                  <w:color w:val="204A87"/>
                  <w:lang w:val="es-ES"/>
                  <w:rPrChange w:id="2139"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140" w:author="Borja Gonzalez" w:date="2017-09-28T18:57:00Z"/>
                <w:lang w:val="es-ES"/>
                <w:rPrChange w:id="2141" w:author="Rodrigo García" w:date="2017-09-29T10:05:00Z">
                  <w:rPr>
                    <w:ins w:id="2142" w:author="Borja Gonzalez" w:date="2017-09-28T18:57:00Z"/>
                    <w:rFonts w:ascii="Monaco" w:eastAsiaTheme="majorEastAsia" w:hAnsi="Monaco" w:cs="Monaco"/>
                    <w:color w:val="243F60" w:themeColor="accent1" w:themeShade="7F"/>
                    <w:sz w:val="32"/>
                    <w:szCs w:val="32"/>
                    <w:lang w:val="en-US"/>
                  </w:rPr>
                </w:rPrChange>
              </w:rPr>
              <w:pPrChange w:id="2143" w:author="GONZALEZ DIAZ, BORJA" w:date="2017-09-29T19:28:00Z">
                <w:pPr>
                  <w:keepNext/>
                  <w:keepLines/>
                  <w:widowControl w:val="0"/>
                  <w:autoSpaceDE w:val="0"/>
                  <w:autoSpaceDN w:val="0"/>
                  <w:adjustRightInd w:val="0"/>
                  <w:spacing w:before="200"/>
                  <w:outlineLvl w:val="4"/>
                </w:pPr>
              </w:pPrChange>
            </w:pPr>
            <w:ins w:id="2144" w:author="Borja Gonzalez" w:date="2017-09-28T18:57:00Z">
              <w:r w:rsidRPr="0079203F">
                <w:rPr>
                  <w:b/>
                  <w:bCs/>
                  <w:color w:val="204A87"/>
                  <w:lang w:val="es-ES"/>
                  <w:rPrChange w:id="2145" w:author="Rodrigo García" w:date="2017-09-29T10:05:00Z">
                    <w:rPr>
                      <w:rFonts w:ascii="Monaco" w:hAnsi="Monaco" w:cs="Monaco"/>
                      <w:b/>
                      <w:bCs/>
                      <w:color w:val="204A87"/>
                      <w:sz w:val="32"/>
                      <w:szCs w:val="32"/>
                      <w:lang w:val="en-US"/>
                    </w:rPr>
                  </w:rPrChange>
                </w:rPr>
                <w:t>&lt;p1&gt;</w:t>
              </w:r>
              <w:r w:rsidRPr="0079203F">
                <w:rPr>
                  <w:lang w:val="es-ES"/>
                  <w:rPrChange w:id="2146" w:author="Rodrigo García" w:date="2017-09-29T10:05:00Z">
                    <w:rPr>
                      <w:rFonts w:ascii="Monaco" w:hAnsi="Monaco" w:cs="Monaco"/>
                      <w:sz w:val="32"/>
                      <w:szCs w:val="32"/>
                      <w:lang w:val="en-US"/>
                    </w:rPr>
                  </w:rPrChange>
                </w:rPr>
                <w:t xml:space="preserve">Nombre: </w:t>
              </w:r>
              <w:r w:rsidRPr="0079203F">
                <w:rPr>
                  <w:b/>
                  <w:bCs/>
                  <w:color w:val="204A87"/>
                  <w:lang w:val="es-ES"/>
                  <w:rPrChange w:id="2147"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148" w:author="Borja Gonzalez" w:date="2017-09-28T18:57:00Z"/>
                <w:lang w:val="es-ES"/>
                <w:rPrChange w:id="2149" w:author="Rodrigo García" w:date="2017-09-29T10:05:00Z">
                  <w:rPr>
                    <w:ins w:id="2150" w:author="Borja Gonzalez" w:date="2017-09-28T18:57:00Z"/>
                    <w:rFonts w:ascii="Monaco" w:eastAsiaTheme="majorEastAsia" w:hAnsi="Monaco" w:cs="Monaco"/>
                    <w:color w:val="243F60" w:themeColor="accent1" w:themeShade="7F"/>
                    <w:sz w:val="32"/>
                    <w:szCs w:val="32"/>
                    <w:lang w:val="en-US"/>
                  </w:rPr>
                </w:rPrChange>
              </w:rPr>
              <w:pPrChange w:id="2151" w:author="GONZALEZ DIAZ, BORJA" w:date="2017-09-29T19:28:00Z">
                <w:pPr>
                  <w:keepNext/>
                  <w:keepLines/>
                  <w:widowControl w:val="0"/>
                  <w:autoSpaceDE w:val="0"/>
                  <w:autoSpaceDN w:val="0"/>
                  <w:adjustRightInd w:val="0"/>
                  <w:spacing w:before="200"/>
                  <w:outlineLvl w:val="4"/>
                </w:pPr>
              </w:pPrChange>
            </w:pPr>
            <w:ins w:id="2152" w:author="Borja Gonzalez" w:date="2017-09-28T18:57:00Z">
              <w:r w:rsidRPr="0079203F">
                <w:rPr>
                  <w:lang w:val="es-ES"/>
                  <w:rPrChange w:id="2153" w:author="Rodrigo García" w:date="2017-09-29T10:05:00Z">
                    <w:rPr>
                      <w:rFonts w:ascii="Monaco" w:hAnsi="Monaco" w:cs="Monaco"/>
                      <w:sz w:val="32"/>
                      <w:szCs w:val="32"/>
                      <w:lang w:val="en-US"/>
                    </w:rPr>
                  </w:rPrChange>
                </w:rPr>
                <w:tab/>
              </w:r>
              <w:r w:rsidRPr="0079203F">
                <w:rPr>
                  <w:b/>
                  <w:bCs/>
                  <w:color w:val="204A87"/>
                  <w:lang w:val="es-ES"/>
                  <w:rPrChange w:id="2154" w:author="Rodrigo García" w:date="2017-09-29T10:05:00Z">
                    <w:rPr>
                      <w:rFonts w:ascii="Monaco" w:hAnsi="Monaco" w:cs="Monaco"/>
                      <w:b/>
                      <w:bCs/>
                      <w:color w:val="204A87"/>
                      <w:sz w:val="32"/>
                      <w:szCs w:val="32"/>
                      <w:lang w:val="en-US"/>
                    </w:rPr>
                  </w:rPrChange>
                </w:rPr>
                <w:t>&lt;input</w:t>
              </w:r>
              <w:r w:rsidRPr="0079203F">
                <w:rPr>
                  <w:lang w:val="es-ES"/>
                  <w:rPrChange w:id="2155" w:author="Rodrigo García" w:date="2017-09-29T10:05:00Z">
                    <w:rPr>
                      <w:rFonts w:ascii="Monaco" w:hAnsi="Monaco" w:cs="Monaco"/>
                      <w:sz w:val="32"/>
                      <w:szCs w:val="32"/>
                      <w:lang w:val="en-US"/>
                    </w:rPr>
                  </w:rPrChange>
                </w:rPr>
                <w:t xml:space="preserve"> </w:t>
              </w:r>
              <w:r w:rsidRPr="0079203F">
                <w:rPr>
                  <w:color w:val="C4A000"/>
                  <w:lang w:val="es-ES"/>
                  <w:rPrChange w:id="2156" w:author="Rodrigo García" w:date="2017-09-29T10:05:00Z">
                    <w:rPr>
                      <w:rFonts w:ascii="Monaco" w:hAnsi="Monaco" w:cs="Monaco"/>
                      <w:color w:val="C4A000"/>
                      <w:sz w:val="32"/>
                      <w:szCs w:val="32"/>
                      <w:lang w:val="en-US"/>
                    </w:rPr>
                  </w:rPrChange>
                </w:rPr>
                <w:t>type=</w:t>
              </w:r>
              <w:r w:rsidRPr="0079203F">
                <w:rPr>
                  <w:color w:val="4E9A06"/>
                  <w:lang w:val="es-ES"/>
                  <w:rPrChange w:id="2157" w:author="Rodrigo García" w:date="2017-09-29T10:05:00Z">
                    <w:rPr>
                      <w:rFonts w:ascii="Monaco" w:hAnsi="Monaco" w:cs="Monaco"/>
                      <w:color w:val="4E9A06"/>
                      <w:sz w:val="32"/>
                      <w:szCs w:val="32"/>
                      <w:lang w:val="en-US"/>
                    </w:rPr>
                  </w:rPrChange>
                </w:rPr>
                <w:t>"text"</w:t>
              </w:r>
              <w:r w:rsidRPr="0079203F">
                <w:rPr>
                  <w:lang w:val="es-ES"/>
                  <w:rPrChange w:id="2158" w:author="Rodrigo García" w:date="2017-09-29T10:05:00Z">
                    <w:rPr>
                      <w:rFonts w:ascii="Monaco" w:hAnsi="Monaco" w:cs="Monaco"/>
                      <w:sz w:val="32"/>
                      <w:szCs w:val="32"/>
                      <w:lang w:val="en-US"/>
                    </w:rPr>
                  </w:rPrChange>
                </w:rPr>
                <w:t xml:space="preserve"> </w:t>
              </w:r>
              <w:r w:rsidRPr="0079203F">
                <w:rPr>
                  <w:color w:val="C4A000"/>
                  <w:lang w:val="es-ES"/>
                  <w:rPrChange w:id="2159" w:author="Rodrigo García" w:date="2017-09-29T10:05:00Z">
                    <w:rPr>
                      <w:rFonts w:ascii="Monaco" w:hAnsi="Monaco" w:cs="Monaco"/>
                      <w:color w:val="C4A000"/>
                      <w:sz w:val="32"/>
                      <w:szCs w:val="32"/>
                      <w:lang w:val="en-US"/>
                    </w:rPr>
                  </w:rPrChange>
                </w:rPr>
                <w:t>id=</w:t>
              </w:r>
              <w:r w:rsidRPr="0079203F">
                <w:rPr>
                  <w:color w:val="4E9A06"/>
                  <w:lang w:val="es-ES"/>
                  <w:rPrChange w:id="2160" w:author="Rodrigo García" w:date="2017-09-29T10:05:00Z">
                    <w:rPr>
                      <w:rFonts w:ascii="Monaco" w:hAnsi="Monaco" w:cs="Monaco"/>
                      <w:color w:val="4E9A06"/>
                      <w:sz w:val="32"/>
                      <w:szCs w:val="32"/>
                      <w:lang w:val="en-US"/>
                    </w:rPr>
                  </w:rPrChange>
                </w:rPr>
                <w:t>"nombre"</w:t>
              </w:r>
              <w:r w:rsidRPr="0079203F">
                <w:rPr>
                  <w:lang w:val="es-ES"/>
                  <w:rPrChange w:id="2161" w:author="Rodrigo García" w:date="2017-09-29T10:05:00Z">
                    <w:rPr>
                      <w:rFonts w:ascii="Monaco" w:hAnsi="Monaco" w:cs="Monaco"/>
                      <w:sz w:val="32"/>
                      <w:szCs w:val="32"/>
                      <w:lang w:val="en-US"/>
                    </w:rPr>
                  </w:rPrChange>
                </w:rPr>
                <w:t xml:space="preserve"> </w:t>
              </w:r>
              <w:r w:rsidRPr="0079203F">
                <w:rPr>
                  <w:color w:val="C4A000"/>
                  <w:lang w:val="es-ES"/>
                  <w:rPrChange w:id="2162" w:author="Rodrigo García" w:date="2017-09-29T10:05:00Z">
                    <w:rPr>
                      <w:rFonts w:ascii="Monaco" w:hAnsi="Monaco" w:cs="Monaco"/>
                      <w:color w:val="C4A000"/>
                      <w:sz w:val="32"/>
                      <w:szCs w:val="32"/>
                      <w:lang w:val="en-US"/>
                    </w:rPr>
                  </w:rPrChange>
                </w:rPr>
                <w:t>placeholder=</w:t>
              </w:r>
              <w:r w:rsidRPr="0079203F">
                <w:rPr>
                  <w:color w:val="4E9A06"/>
                  <w:lang w:val="es-ES"/>
                  <w:rPrChange w:id="2163"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164"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165" w:author="Borja Gonzalez" w:date="2017-09-28T18:57:00Z"/>
                <w:lang w:val="es-ES"/>
                <w:rPrChange w:id="2166" w:author="Rodrigo García" w:date="2017-09-29T10:05:00Z">
                  <w:rPr>
                    <w:ins w:id="2167" w:author="Borja Gonzalez" w:date="2017-09-28T18:57:00Z"/>
                    <w:rFonts w:ascii="Monaco" w:eastAsiaTheme="majorEastAsia" w:hAnsi="Monaco" w:cs="Monaco"/>
                    <w:color w:val="243F60" w:themeColor="accent1" w:themeShade="7F"/>
                    <w:sz w:val="32"/>
                    <w:szCs w:val="32"/>
                    <w:lang w:val="en-US"/>
                  </w:rPr>
                </w:rPrChange>
              </w:rPr>
              <w:pPrChange w:id="2168" w:author="GONZALEZ DIAZ, BORJA" w:date="2017-09-29T19:28:00Z">
                <w:pPr>
                  <w:keepNext/>
                  <w:keepLines/>
                  <w:widowControl w:val="0"/>
                  <w:autoSpaceDE w:val="0"/>
                  <w:autoSpaceDN w:val="0"/>
                  <w:adjustRightInd w:val="0"/>
                  <w:spacing w:before="200"/>
                  <w:outlineLvl w:val="4"/>
                </w:pPr>
              </w:pPrChange>
            </w:pPr>
            <w:ins w:id="2169" w:author="Borja Gonzalez" w:date="2017-09-28T18:57:00Z">
              <w:r w:rsidRPr="0079203F">
                <w:rPr>
                  <w:lang w:val="es-ES"/>
                  <w:rPrChange w:id="2170" w:author="Rodrigo García" w:date="2017-09-29T10:05:00Z">
                    <w:rPr>
                      <w:rFonts w:ascii="Monaco" w:hAnsi="Monaco" w:cs="Monaco"/>
                      <w:sz w:val="32"/>
                      <w:szCs w:val="32"/>
                      <w:lang w:val="en-US"/>
                    </w:rPr>
                  </w:rPrChange>
                </w:rPr>
                <w:tab/>
              </w:r>
              <w:r w:rsidRPr="0079203F">
                <w:rPr>
                  <w:b/>
                  <w:bCs/>
                  <w:color w:val="204A87"/>
                  <w:lang w:val="es-ES"/>
                  <w:rPrChange w:id="2171" w:author="Rodrigo García" w:date="2017-09-29T10:05:00Z">
                    <w:rPr>
                      <w:rFonts w:ascii="Monaco" w:hAnsi="Monaco" w:cs="Monaco"/>
                      <w:b/>
                      <w:bCs/>
                      <w:color w:val="204A87"/>
                      <w:sz w:val="32"/>
                      <w:szCs w:val="32"/>
                      <w:lang w:val="en-US"/>
                    </w:rPr>
                  </w:rPrChange>
                </w:rPr>
                <w:t>&lt;p1&gt;</w:t>
              </w:r>
              <w:r w:rsidRPr="0079203F">
                <w:rPr>
                  <w:lang w:val="es-ES"/>
                  <w:rPrChange w:id="2172" w:author="Rodrigo García" w:date="2017-09-29T10:05:00Z">
                    <w:rPr>
                      <w:rFonts w:ascii="Monaco" w:hAnsi="Monaco" w:cs="Monaco"/>
                      <w:sz w:val="32"/>
                      <w:szCs w:val="32"/>
                      <w:lang w:val="en-US"/>
                    </w:rPr>
                  </w:rPrChange>
                </w:rPr>
                <w:t xml:space="preserve">Apellido: </w:t>
              </w:r>
              <w:r w:rsidRPr="0079203F">
                <w:rPr>
                  <w:b/>
                  <w:bCs/>
                  <w:color w:val="204A87"/>
                  <w:lang w:val="es-ES"/>
                  <w:rPrChange w:id="2173"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174" w:author="Borja Gonzalez" w:date="2017-09-28T18:57:00Z"/>
                <w:lang w:val="es-ES"/>
                <w:rPrChange w:id="2175" w:author="Rodrigo García" w:date="2017-09-29T10:05:00Z">
                  <w:rPr>
                    <w:ins w:id="2176" w:author="Borja Gonzalez" w:date="2017-09-28T18:57:00Z"/>
                    <w:rFonts w:ascii="Monaco" w:eastAsiaTheme="majorEastAsia" w:hAnsi="Monaco" w:cs="Monaco"/>
                    <w:color w:val="243F60" w:themeColor="accent1" w:themeShade="7F"/>
                    <w:sz w:val="32"/>
                    <w:szCs w:val="32"/>
                    <w:lang w:val="en-US"/>
                  </w:rPr>
                </w:rPrChange>
              </w:rPr>
              <w:pPrChange w:id="2177" w:author="GONZALEZ DIAZ, BORJA" w:date="2017-09-29T19:28:00Z">
                <w:pPr>
                  <w:keepNext/>
                  <w:keepLines/>
                  <w:widowControl w:val="0"/>
                  <w:autoSpaceDE w:val="0"/>
                  <w:autoSpaceDN w:val="0"/>
                  <w:adjustRightInd w:val="0"/>
                  <w:spacing w:before="200"/>
                  <w:outlineLvl w:val="4"/>
                </w:pPr>
              </w:pPrChange>
            </w:pPr>
            <w:ins w:id="2178" w:author="Borja Gonzalez" w:date="2017-09-28T18:57:00Z">
              <w:r w:rsidRPr="0079203F">
                <w:rPr>
                  <w:lang w:val="es-ES"/>
                  <w:rPrChange w:id="2179" w:author="Rodrigo García" w:date="2017-09-29T10:05:00Z">
                    <w:rPr>
                      <w:rFonts w:ascii="Monaco" w:hAnsi="Monaco" w:cs="Monaco"/>
                      <w:sz w:val="32"/>
                      <w:szCs w:val="32"/>
                      <w:lang w:val="en-US"/>
                    </w:rPr>
                  </w:rPrChange>
                </w:rPr>
                <w:tab/>
              </w:r>
              <w:r w:rsidRPr="0079203F">
                <w:rPr>
                  <w:b/>
                  <w:bCs/>
                  <w:color w:val="204A87"/>
                  <w:lang w:val="es-ES"/>
                  <w:rPrChange w:id="2180" w:author="Rodrigo García" w:date="2017-09-29T10:05:00Z">
                    <w:rPr>
                      <w:rFonts w:ascii="Monaco" w:hAnsi="Monaco" w:cs="Monaco"/>
                      <w:b/>
                      <w:bCs/>
                      <w:color w:val="204A87"/>
                      <w:sz w:val="32"/>
                      <w:szCs w:val="32"/>
                      <w:lang w:val="en-US"/>
                    </w:rPr>
                  </w:rPrChange>
                </w:rPr>
                <w:t>&lt;input</w:t>
              </w:r>
              <w:r w:rsidRPr="0079203F">
                <w:rPr>
                  <w:lang w:val="es-ES"/>
                  <w:rPrChange w:id="2181" w:author="Rodrigo García" w:date="2017-09-29T10:05:00Z">
                    <w:rPr>
                      <w:rFonts w:ascii="Monaco" w:hAnsi="Monaco" w:cs="Monaco"/>
                      <w:sz w:val="32"/>
                      <w:szCs w:val="32"/>
                      <w:lang w:val="en-US"/>
                    </w:rPr>
                  </w:rPrChange>
                </w:rPr>
                <w:t xml:space="preserve"> </w:t>
              </w:r>
              <w:r w:rsidRPr="0079203F">
                <w:rPr>
                  <w:color w:val="C4A000"/>
                  <w:lang w:val="es-ES"/>
                  <w:rPrChange w:id="2182" w:author="Rodrigo García" w:date="2017-09-29T10:05:00Z">
                    <w:rPr>
                      <w:rFonts w:ascii="Monaco" w:hAnsi="Monaco" w:cs="Monaco"/>
                      <w:color w:val="C4A000"/>
                      <w:sz w:val="32"/>
                      <w:szCs w:val="32"/>
                      <w:lang w:val="en-US"/>
                    </w:rPr>
                  </w:rPrChange>
                </w:rPr>
                <w:t>type=</w:t>
              </w:r>
              <w:r w:rsidRPr="0079203F">
                <w:rPr>
                  <w:color w:val="4E9A06"/>
                  <w:lang w:val="es-ES"/>
                  <w:rPrChange w:id="2183" w:author="Rodrigo García" w:date="2017-09-29T10:05:00Z">
                    <w:rPr>
                      <w:rFonts w:ascii="Monaco" w:hAnsi="Monaco" w:cs="Monaco"/>
                      <w:color w:val="4E9A06"/>
                      <w:sz w:val="32"/>
                      <w:szCs w:val="32"/>
                      <w:lang w:val="en-US"/>
                    </w:rPr>
                  </w:rPrChange>
                </w:rPr>
                <w:t>"text"</w:t>
              </w:r>
              <w:r w:rsidRPr="0079203F">
                <w:rPr>
                  <w:lang w:val="es-ES"/>
                  <w:rPrChange w:id="2184" w:author="Rodrigo García" w:date="2017-09-29T10:05:00Z">
                    <w:rPr>
                      <w:rFonts w:ascii="Monaco" w:hAnsi="Monaco" w:cs="Monaco"/>
                      <w:sz w:val="32"/>
                      <w:szCs w:val="32"/>
                      <w:lang w:val="en-US"/>
                    </w:rPr>
                  </w:rPrChange>
                </w:rPr>
                <w:t xml:space="preserve"> </w:t>
              </w:r>
              <w:r w:rsidRPr="0079203F">
                <w:rPr>
                  <w:color w:val="C4A000"/>
                  <w:lang w:val="es-ES"/>
                  <w:rPrChange w:id="2185" w:author="Rodrigo García" w:date="2017-09-29T10:05:00Z">
                    <w:rPr>
                      <w:rFonts w:ascii="Monaco" w:hAnsi="Monaco" w:cs="Monaco"/>
                      <w:color w:val="C4A000"/>
                      <w:sz w:val="32"/>
                      <w:szCs w:val="32"/>
                      <w:lang w:val="en-US"/>
                    </w:rPr>
                  </w:rPrChange>
                </w:rPr>
                <w:t>id=</w:t>
              </w:r>
              <w:r w:rsidRPr="0079203F">
                <w:rPr>
                  <w:color w:val="4E9A06"/>
                  <w:lang w:val="es-ES"/>
                  <w:rPrChange w:id="2186" w:author="Rodrigo García" w:date="2017-09-29T10:05:00Z">
                    <w:rPr>
                      <w:rFonts w:ascii="Monaco" w:hAnsi="Monaco" w:cs="Monaco"/>
                      <w:color w:val="4E9A06"/>
                      <w:sz w:val="32"/>
                      <w:szCs w:val="32"/>
                      <w:lang w:val="en-US"/>
                    </w:rPr>
                  </w:rPrChange>
                </w:rPr>
                <w:t>"apellido"</w:t>
              </w:r>
              <w:r w:rsidRPr="0079203F">
                <w:rPr>
                  <w:lang w:val="es-ES"/>
                  <w:rPrChange w:id="2187" w:author="Rodrigo García" w:date="2017-09-29T10:05:00Z">
                    <w:rPr>
                      <w:rFonts w:ascii="Monaco" w:hAnsi="Monaco" w:cs="Monaco"/>
                      <w:sz w:val="32"/>
                      <w:szCs w:val="32"/>
                      <w:lang w:val="en-US"/>
                    </w:rPr>
                  </w:rPrChange>
                </w:rPr>
                <w:t xml:space="preserve"> </w:t>
              </w:r>
              <w:r w:rsidRPr="0079203F">
                <w:rPr>
                  <w:color w:val="C4A000"/>
                  <w:lang w:val="es-ES"/>
                  <w:rPrChange w:id="2188" w:author="Rodrigo García" w:date="2017-09-29T10:05:00Z">
                    <w:rPr>
                      <w:rFonts w:ascii="Monaco" w:hAnsi="Monaco" w:cs="Monaco"/>
                      <w:color w:val="C4A000"/>
                      <w:sz w:val="32"/>
                      <w:szCs w:val="32"/>
                      <w:lang w:val="en-US"/>
                    </w:rPr>
                  </w:rPrChange>
                </w:rPr>
                <w:t>placeholder=</w:t>
              </w:r>
              <w:r w:rsidRPr="0079203F">
                <w:rPr>
                  <w:color w:val="4E9A06"/>
                  <w:lang w:val="es-ES"/>
                  <w:rPrChange w:id="2189"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190"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191" w:author="Borja Gonzalez" w:date="2017-09-28T18:57:00Z"/>
                <w:lang w:val="es-ES"/>
                <w:rPrChange w:id="2192" w:author="Rodrigo García" w:date="2017-09-29T10:05:00Z">
                  <w:rPr>
                    <w:ins w:id="2193" w:author="Borja Gonzalez" w:date="2017-09-28T18:57:00Z"/>
                    <w:rFonts w:ascii="Monaco" w:eastAsiaTheme="majorEastAsia" w:hAnsi="Monaco" w:cs="Monaco"/>
                    <w:color w:val="243F60" w:themeColor="accent1" w:themeShade="7F"/>
                    <w:sz w:val="32"/>
                    <w:szCs w:val="32"/>
                    <w:lang w:val="en-US"/>
                  </w:rPr>
                </w:rPrChange>
              </w:rPr>
              <w:pPrChange w:id="2194" w:author="GONZALEZ DIAZ, BORJA" w:date="2017-09-29T19:28:00Z">
                <w:pPr>
                  <w:keepNext/>
                  <w:keepLines/>
                  <w:widowControl w:val="0"/>
                  <w:autoSpaceDE w:val="0"/>
                  <w:autoSpaceDN w:val="0"/>
                  <w:adjustRightInd w:val="0"/>
                  <w:spacing w:before="200"/>
                  <w:outlineLvl w:val="4"/>
                </w:pPr>
              </w:pPrChange>
            </w:pPr>
            <w:ins w:id="2195" w:author="Borja Gonzalez" w:date="2017-09-28T18:57:00Z">
              <w:r w:rsidRPr="0079203F">
                <w:rPr>
                  <w:lang w:val="es-ES"/>
                  <w:rPrChange w:id="2196" w:author="Rodrigo García" w:date="2017-09-29T10:05:00Z">
                    <w:rPr>
                      <w:rFonts w:ascii="Monaco" w:hAnsi="Monaco" w:cs="Monaco"/>
                      <w:sz w:val="32"/>
                      <w:szCs w:val="32"/>
                      <w:lang w:val="en-US"/>
                    </w:rPr>
                  </w:rPrChange>
                </w:rPr>
                <w:tab/>
              </w:r>
              <w:r w:rsidRPr="0079203F">
                <w:rPr>
                  <w:b/>
                  <w:bCs/>
                  <w:color w:val="204A87"/>
                  <w:lang w:val="es-ES"/>
                  <w:rPrChange w:id="2197" w:author="Rodrigo García" w:date="2017-09-29T10:05:00Z">
                    <w:rPr>
                      <w:rFonts w:ascii="Monaco" w:hAnsi="Monaco" w:cs="Monaco"/>
                      <w:b/>
                      <w:bCs/>
                      <w:color w:val="204A87"/>
                      <w:sz w:val="32"/>
                      <w:szCs w:val="32"/>
                      <w:lang w:val="en-US"/>
                    </w:rPr>
                  </w:rPrChange>
                </w:rPr>
                <w:t>&lt;p1&gt;</w:t>
              </w:r>
              <w:proofErr w:type="gramStart"/>
              <w:r w:rsidRPr="0079203F">
                <w:rPr>
                  <w:lang w:val="es-ES"/>
                  <w:rPrChange w:id="2198" w:author="Rodrigo García" w:date="2017-09-29T10:05:00Z">
                    <w:rPr>
                      <w:rFonts w:ascii="Monaco" w:hAnsi="Monaco" w:cs="Monaco"/>
                      <w:sz w:val="32"/>
                      <w:szCs w:val="32"/>
                      <w:lang w:val="en-US"/>
                    </w:rPr>
                  </w:rPrChange>
                </w:rPr>
                <w:t>Sexo:</w:t>
              </w:r>
              <w:r w:rsidRPr="0079203F">
                <w:rPr>
                  <w:color w:val="CE5C00"/>
                  <w:lang w:val="es-ES"/>
                  <w:rPrChange w:id="2199" w:author="Rodrigo García" w:date="2017-09-29T10:05:00Z">
                    <w:rPr>
                      <w:rFonts w:ascii="Monaco" w:hAnsi="Monaco" w:cs="Monaco"/>
                      <w:color w:val="CE5C00"/>
                      <w:sz w:val="32"/>
                      <w:szCs w:val="32"/>
                      <w:lang w:val="en-US"/>
                    </w:rPr>
                  </w:rPrChange>
                </w:rPr>
                <w:t>&amp;</w:t>
              </w:r>
              <w:proofErr w:type="gramEnd"/>
              <w:r w:rsidRPr="0079203F">
                <w:rPr>
                  <w:color w:val="CE5C00"/>
                  <w:lang w:val="es-ES"/>
                  <w:rPrChange w:id="2200" w:author="Rodrigo García" w:date="2017-09-29T10:05:00Z">
                    <w:rPr>
                      <w:rFonts w:ascii="Monaco" w:hAnsi="Monaco" w:cs="Monaco"/>
                      <w:color w:val="CE5C00"/>
                      <w:sz w:val="32"/>
                      <w:szCs w:val="32"/>
                      <w:lang w:val="en-US"/>
                    </w:rPr>
                  </w:rPrChange>
                </w:rPr>
                <w:t>nbsp;&amp;nbsp;&amp;nbsp;&amp;nbsp;</w:t>
              </w:r>
              <w:r w:rsidRPr="0079203F">
                <w:rPr>
                  <w:lang w:val="es-ES"/>
                  <w:rPrChange w:id="2201" w:author="Rodrigo García" w:date="2017-09-29T10:05:00Z">
                    <w:rPr>
                      <w:rFonts w:ascii="Monaco" w:hAnsi="Monaco" w:cs="Monaco"/>
                      <w:sz w:val="32"/>
                      <w:szCs w:val="32"/>
                      <w:lang w:val="en-US"/>
                    </w:rPr>
                  </w:rPrChange>
                </w:rPr>
                <w:t xml:space="preserve"> </w:t>
              </w:r>
              <w:r w:rsidRPr="0079203F">
                <w:rPr>
                  <w:b/>
                  <w:bCs/>
                  <w:color w:val="204A87"/>
                  <w:lang w:val="es-ES"/>
                  <w:rPrChange w:id="2202"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203" w:author="Borja Gonzalez" w:date="2017-09-28T18:57:00Z"/>
                <w:lang w:val="en-US"/>
                <w:rPrChange w:id="2204" w:author="Borja Gonzalez" w:date="2017-09-28T18:57:00Z">
                  <w:rPr>
                    <w:ins w:id="2205" w:author="Borja Gonzalez" w:date="2017-09-28T18:57:00Z"/>
                    <w:rFonts w:ascii="Monaco" w:eastAsiaTheme="majorEastAsia" w:hAnsi="Monaco" w:cs="Monaco"/>
                    <w:color w:val="243F60" w:themeColor="accent1" w:themeShade="7F"/>
                    <w:sz w:val="32"/>
                    <w:szCs w:val="32"/>
                    <w:lang w:val="en-US"/>
                  </w:rPr>
                </w:rPrChange>
              </w:rPr>
              <w:pPrChange w:id="2206" w:author="GONZALEZ DIAZ, BORJA" w:date="2017-09-29T19:28:00Z">
                <w:pPr>
                  <w:keepNext/>
                  <w:keepLines/>
                  <w:widowControl w:val="0"/>
                  <w:autoSpaceDE w:val="0"/>
                  <w:autoSpaceDN w:val="0"/>
                  <w:adjustRightInd w:val="0"/>
                  <w:spacing w:before="200"/>
                  <w:outlineLvl w:val="4"/>
                </w:pPr>
              </w:pPrChange>
            </w:pPr>
            <w:ins w:id="2207" w:author="Borja Gonzalez" w:date="2017-09-28T18:57:00Z">
              <w:r w:rsidRPr="0079203F">
                <w:rPr>
                  <w:lang w:val="es-ES"/>
                  <w:rPrChange w:id="2208" w:author="Rodrigo García" w:date="2017-09-29T10:05:00Z">
                    <w:rPr>
                      <w:rFonts w:ascii="Monaco" w:hAnsi="Monaco" w:cs="Monaco"/>
                      <w:sz w:val="32"/>
                      <w:szCs w:val="32"/>
                      <w:lang w:val="en-US"/>
                    </w:rPr>
                  </w:rPrChange>
                </w:rPr>
                <w:tab/>
              </w:r>
              <w:r w:rsidRPr="0055352B">
                <w:rPr>
                  <w:b/>
                  <w:bCs/>
                  <w:color w:val="204A87"/>
                  <w:lang w:val="en-US"/>
                  <w:rPrChange w:id="2209" w:author="Borja Gonzalez" w:date="2017-09-28T18:57:00Z">
                    <w:rPr>
                      <w:rFonts w:ascii="Monaco" w:hAnsi="Monaco" w:cs="Monaco"/>
                      <w:b/>
                      <w:bCs/>
                      <w:color w:val="204A87"/>
                      <w:sz w:val="32"/>
                      <w:szCs w:val="32"/>
                      <w:lang w:val="en-US"/>
                    </w:rPr>
                  </w:rPrChange>
                </w:rPr>
                <w:t>&lt;input</w:t>
              </w:r>
              <w:r w:rsidRPr="0055352B">
                <w:rPr>
                  <w:lang w:val="en-US"/>
                  <w:rPrChange w:id="2210" w:author="Borja Gonzalez" w:date="2017-09-28T18:57:00Z">
                    <w:rPr>
                      <w:rFonts w:ascii="Monaco" w:hAnsi="Monaco" w:cs="Monaco"/>
                      <w:sz w:val="32"/>
                      <w:szCs w:val="32"/>
                      <w:lang w:val="en-US"/>
                    </w:rPr>
                  </w:rPrChange>
                </w:rPr>
                <w:t xml:space="preserve"> </w:t>
              </w:r>
              <w:r w:rsidRPr="0055352B">
                <w:rPr>
                  <w:color w:val="C4A000"/>
                  <w:lang w:val="en-US"/>
                  <w:rPrChange w:id="2211" w:author="Borja Gonzalez" w:date="2017-09-28T18:57:00Z">
                    <w:rPr>
                      <w:rFonts w:ascii="Monaco" w:hAnsi="Monaco" w:cs="Monaco"/>
                      <w:color w:val="C4A000"/>
                      <w:sz w:val="32"/>
                      <w:szCs w:val="32"/>
                      <w:lang w:val="en-US"/>
                    </w:rPr>
                  </w:rPrChange>
                </w:rPr>
                <w:t>type=</w:t>
              </w:r>
              <w:r w:rsidRPr="0055352B">
                <w:rPr>
                  <w:color w:val="4E9A06"/>
                  <w:lang w:val="en-US"/>
                  <w:rPrChange w:id="2212" w:author="Borja Gonzalez" w:date="2017-09-28T18:57:00Z">
                    <w:rPr>
                      <w:rFonts w:ascii="Monaco" w:hAnsi="Monaco" w:cs="Monaco"/>
                      <w:color w:val="4E9A06"/>
                      <w:sz w:val="32"/>
                      <w:szCs w:val="32"/>
                      <w:lang w:val="en-US"/>
                    </w:rPr>
                  </w:rPrChange>
                </w:rPr>
                <w:t>"radio"</w:t>
              </w:r>
              <w:r w:rsidRPr="0055352B">
                <w:rPr>
                  <w:lang w:val="en-US"/>
                  <w:rPrChange w:id="2213" w:author="Borja Gonzalez" w:date="2017-09-28T18:57:00Z">
                    <w:rPr>
                      <w:rFonts w:ascii="Monaco" w:hAnsi="Monaco" w:cs="Monaco"/>
                      <w:sz w:val="32"/>
                      <w:szCs w:val="32"/>
                      <w:lang w:val="en-US"/>
                    </w:rPr>
                  </w:rPrChange>
                </w:rPr>
                <w:t xml:space="preserve"> </w:t>
              </w:r>
              <w:r w:rsidRPr="0055352B">
                <w:rPr>
                  <w:color w:val="C4A000"/>
                  <w:lang w:val="en-US"/>
                  <w:rPrChange w:id="2214" w:author="Borja Gonzalez" w:date="2017-09-28T18:57:00Z">
                    <w:rPr>
                      <w:rFonts w:ascii="Monaco" w:hAnsi="Monaco" w:cs="Monaco"/>
                      <w:color w:val="C4A000"/>
                      <w:sz w:val="32"/>
                      <w:szCs w:val="32"/>
                      <w:lang w:val="en-US"/>
                    </w:rPr>
                  </w:rPrChange>
                </w:rPr>
                <w:t>name=</w:t>
              </w:r>
              <w:r w:rsidRPr="0055352B">
                <w:rPr>
                  <w:color w:val="4E9A06"/>
                  <w:lang w:val="en-US"/>
                  <w:rPrChange w:id="2215" w:author="Borja Gonzalez" w:date="2017-09-28T18:57:00Z">
                    <w:rPr>
                      <w:rFonts w:ascii="Monaco" w:hAnsi="Monaco" w:cs="Monaco"/>
                      <w:color w:val="4E9A06"/>
                      <w:sz w:val="32"/>
                      <w:szCs w:val="32"/>
                      <w:lang w:val="en-US"/>
                    </w:rPr>
                  </w:rPrChange>
                </w:rPr>
                <w:t>"sexo"</w:t>
              </w:r>
              <w:r w:rsidRPr="0055352B">
                <w:rPr>
                  <w:lang w:val="en-US"/>
                  <w:rPrChange w:id="2216" w:author="Borja Gonzalez" w:date="2017-09-28T18:57:00Z">
                    <w:rPr>
                      <w:rFonts w:ascii="Monaco" w:hAnsi="Monaco" w:cs="Monaco"/>
                      <w:sz w:val="32"/>
                      <w:szCs w:val="32"/>
                      <w:lang w:val="en-US"/>
                    </w:rPr>
                  </w:rPrChange>
                </w:rPr>
                <w:t xml:space="preserve"> </w:t>
              </w:r>
              <w:r w:rsidRPr="0055352B">
                <w:rPr>
                  <w:color w:val="C4A000"/>
                  <w:lang w:val="en-US"/>
                  <w:rPrChange w:id="2217" w:author="Borja Gonzalez" w:date="2017-09-28T18:57:00Z">
                    <w:rPr>
                      <w:rFonts w:ascii="Monaco" w:hAnsi="Monaco" w:cs="Monaco"/>
                      <w:color w:val="C4A000"/>
                      <w:sz w:val="32"/>
                      <w:szCs w:val="32"/>
                      <w:lang w:val="en-US"/>
                    </w:rPr>
                  </w:rPrChange>
                </w:rPr>
                <w:t>value=</w:t>
              </w:r>
              <w:r w:rsidRPr="0055352B">
                <w:rPr>
                  <w:color w:val="4E9A06"/>
                  <w:lang w:val="en-US"/>
                  <w:rPrChange w:id="2218" w:author="Borja Gonzalez" w:date="2017-09-28T18:57:00Z">
                    <w:rPr>
                      <w:rFonts w:ascii="Monaco" w:hAnsi="Monaco" w:cs="Monaco"/>
                      <w:color w:val="4E9A06"/>
                      <w:sz w:val="32"/>
                      <w:szCs w:val="32"/>
                      <w:lang w:val="en-US"/>
                    </w:rPr>
                  </w:rPrChange>
                </w:rPr>
                <w:t>"h"</w:t>
              </w:r>
              <w:r w:rsidRPr="0055352B">
                <w:rPr>
                  <w:lang w:val="en-US"/>
                  <w:rPrChange w:id="2219" w:author="Borja Gonzalez" w:date="2017-09-28T18:57:00Z">
                    <w:rPr>
                      <w:rFonts w:ascii="Monaco" w:hAnsi="Monaco" w:cs="Monaco"/>
                      <w:sz w:val="32"/>
                      <w:szCs w:val="32"/>
                      <w:lang w:val="en-US"/>
                    </w:rPr>
                  </w:rPrChange>
                </w:rPr>
                <w:t xml:space="preserve"> </w:t>
              </w:r>
              <w:r w:rsidRPr="0055352B">
                <w:rPr>
                  <w:color w:val="C4A000"/>
                  <w:lang w:val="en-US"/>
                  <w:rPrChange w:id="2220" w:author="Borja Gonzalez" w:date="2017-09-28T18:57:00Z">
                    <w:rPr>
                      <w:rFonts w:ascii="Monaco" w:hAnsi="Monaco" w:cs="Monaco"/>
                      <w:color w:val="C4A000"/>
                      <w:sz w:val="32"/>
                      <w:szCs w:val="32"/>
                      <w:lang w:val="en-US"/>
                    </w:rPr>
                  </w:rPrChange>
                </w:rPr>
                <w:t>id=</w:t>
              </w:r>
              <w:r w:rsidRPr="0055352B">
                <w:rPr>
                  <w:color w:val="4E9A06"/>
                  <w:lang w:val="en-US"/>
                  <w:rPrChange w:id="2221" w:author="Borja Gonzalez" w:date="2017-09-28T18:57:00Z">
                    <w:rPr>
                      <w:rFonts w:ascii="Monaco" w:hAnsi="Monaco" w:cs="Monaco"/>
                      <w:color w:val="4E9A06"/>
                      <w:sz w:val="32"/>
                      <w:szCs w:val="32"/>
                      <w:lang w:val="en-US"/>
                    </w:rPr>
                  </w:rPrChange>
                </w:rPr>
                <w:t>"sexo1"</w:t>
              </w:r>
              <w:r w:rsidRPr="0055352B">
                <w:rPr>
                  <w:b/>
                  <w:bCs/>
                  <w:color w:val="204A87"/>
                  <w:lang w:val="en-US"/>
                  <w:rPrChange w:id="2222" w:author="Borja Gonzalez" w:date="2017-09-28T18:57:00Z">
                    <w:rPr>
                      <w:rFonts w:ascii="Monaco" w:hAnsi="Monaco" w:cs="Monaco"/>
                      <w:b/>
                      <w:bCs/>
                      <w:color w:val="204A87"/>
                      <w:sz w:val="32"/>
                      <w:szCs w:val="32"/>
                      <w:lang w:val="en-US"/>
                    </w:rPr>
                  </w:rPrChange>
                </w:rPr>
                <w:t>&gt;</w:t>
              </w:r>
              <w:r w:rsidRPr="0055352B">
                <w:rPr>
                  <w:lang w:val="en-US"/>
                  <w:rPrChange w:id="2223"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224" w:author="Borja Gonzalez" w:date="2017-09-28T18:57:00Z"/>
                <w:lang w:val="en-US"/>
                <w:rPrChange w:id="2225" w:author="Borja Gonzalez" w:date="2017-09-28T18:57:00Z">
                  <w:rPr>
                    <w:ins w:id="2226" w:author="Borja Gonzalez" w:date="2017-09-28T18:57:00Z"/>
                    <w:rFonts w:ascii="Monaco" w:eastAsiaTheme="majorEastAsia" w:hAnsi="Monaco" w:cs="Monaco"/>
                    <w:color w:val="243F60" w:themeColor="accent1" w:themeShade="7F"/>
                    <w:sz w:val="32"/>
                    <w:szCs w:val="32"/>
                    <w:lang w:val="en-US"/>
                  </w:rPr>
                </w:rPrChange>
              </w:rPr>
              <w:pPrChange w:id="2227" w:author="GONZALEZ DIAZ, BORJA" w:date="2017-09-29T19:28:00Z">
                <w:pPr>
                  <w:keepNext/>
                  <w:keepLines/>
                  <w:widowControl w:val="0"/>
                  <w:autoSpaceDE w:val="0"/>
                  <w:autoSpaceDN w:val="0"/>
                  <w:adjustRightInd w:val="0"/>
                  <w:spacing w:before="200"/>
                  <w:outlineLvl w:val="4"/>
                </w:pPr>
              </w:pPrChange>
            </w:pPr>
            <w:ins w:id="2228" w:author="Borja Gonzalez" w:date="2017-09-28T18:57:00Z">
              <w:r w:rsidRPr="0055352B">
                <w:rPr>
                  <w:lang w:val="en-US"/>
                  <w:rPrChange w:id="2229" w:author="Borja Gonzalez" w:date="2017-09-28T18:57:00Z">
                    <w:rPr>
                      <w:rFonts w:ascii="Monaco" w:hAnsi="Monaco" w:cs="Monaco"/>
                      <w:sz w:val="32"/>
                      <w:szCs w:val="32"/>
                      <w:lang w:val="en-US"/>
                    </w:rPr>
                  </w:rPrChange>
                </w:rPr>
                <w:tab/>
              </w:r>
              <w:r w:rsidRPr="0055352B">
                <w:rPr>
                  <w:b/>
                  <w:bCs/>
                  <w:color w:val="204A87"/>
                  <w:lang w:val="en-US"/>
                  <w:rPrChange w:id="2230" w:author="Borja Gonzalez" w:date="2017-09-28T18:57:00Z">
                    <w:rPr>
                      <w:rFonts w:ascii="Monaco" w:hAnsi="Monaco" w:cs="Monaco"/>
                      <w:b/>
                      <w:bCs/>
                      <w:color w:val="204A87"/>
                      <w:sz w:val="32"/>
                      <w:szCs w:val="32"/>
                      <w:lang w:val="en-US"/>
                    </w:rPr>
                  </w:rPrChange>
                </w:rPr>
                <w:t>&lt;input</w:t>
              </w:r>
              <w:r w:rsidRPr="0055352B">
                <w:rPr>
                  <w:lang w:val="en-US"/>
                  <w:rPrChange w:id="2231" w:author="Borja Gonzalez" w:date="2017-09-28T18:57:00Z">
                    <w:rPr>
                      <w:rFonts w:ascii="Monaco" w:hAnsi="Monaco" w:cs="Monaco"/>
                      <w:sz w:val="32"/>
                      <w:szCs w:val="32"/>
                      <w:lang w:val="en-US"/>
                    </w:rPr>
                  </w:rPrChange>
                </w:rPr>
                <w:t xml:space="preserve"> </w:t>
              </w:r>
              <w:r w:rsidRPr="0055352B">
                <w:rPr>
                  <w:color w:val="C4A000"/>
                  <w:lang w:val="en-US"/>
                  <w:rPrChange w:id="2232" w:author="Borja Gonzalez" w:date="2017-09-28T18:57:00Z">
                    <w:rPr>
                      <w:rFonts w:ascii="Monaco" w:hAnsi="Monaco" w:cs="Monaco"/>
                      <w:color w:val="C4A000"/>
                      <w:sz w:val="32"/>
                      <w:szCs w:val="32"/>
                      <w:lang w:val="en-US"/>
                    </w:rPr>
                  </w:rPrChange>
                </w:rPr>
                <w:t>type=</w:t>
              </w:r>
              <w:r w:rsidRPr="0055352B">
                <w:rPr>
                  <w:color w:val="4E9A06"/>
                  <w:lang w:val="en-US"/>
                  <w:rPrChange w:id="2233" w:author="Borja Gonzalez" w:date="2017-09-28T18:57:00Z">
                    <w:rPr>
                      <w:rFonts w:ascii="Monaco" w:hAnsi="Monaco" w:cs="Monaco"/>
                      <w:color w:val="4E9A06"/>
                      <w:sz w:val="32"/>
                      <w:szCs w:val="32"/>
                      <w:lang w:val="en-US"/>
                    </w:rPr>
                  </w:rPrChange>
                </w:rPr>
                <w:t>"radio"</w:t>
              </w:r>
              <w:r w:rsidRPr="0055352B">
                <w:rPr>
                  <w:lang w:val="en-US"/>
                  <w:rPrChange w:id="2234" w:author="Borja Gonzalez" w:date="2017-09-28T18:57:00Z">
                    <w:rPr>
                      <w:rFonts w:ascii="Monaco" w:hAnsi="Monaco" w:cs="Monaco"/>
                      <w:sz w:val="32"/>
                      <w:szCs w:val="32"/>
                      <w:lang w:val="en-US"/>
                    </w:rPr>
                  </w:rPrChange>
                </w:rPr>
                <w:t xml:space="preserve"> </w:t>
              </w:r>
              <w:r w:rsidRPr="0055352B">
                <w:rPr>
                  <w:color w:val="C4A000"/>
                  <w:lang w:val="en-US"/>
                  <w:rPrChange w:id="2235" w:author="Borja Gonzalez" w:date="2017-09-28T18:57:00Z">
                    <w:rPr>
                      <w:rFonts w:ascii="Monaco" w:hAnsi="Monaco" w:cs="Monaco"/>
                      <w:color w:val="C4A000"/>
                      <w:sz w:val="32"/>
                      <w:szCs w:val="32"/>
                      <w:lang w:val="en-US"/>
                    </w:rPr>
                  </w:rPrChange>
                </w:rPr>
                <w:t>name=</w:t>
              </w:r>
              <w:r w:rsidRPr="0055352B">
                <w:rPr>
                  <w:color w:val="4E9A06"/>
                  <w:lang w:val="en-US"/>
                  <w:rPrChange w:id="2236" w:author="Borja Gonzalez" w:date="2017-09-28T18:57:00Z">
                    <w:rPr>
                      <w:rFonts w:ascii="Monaco" w:hAnsi="Monaco" w:cs="Monaco"/>
                      <w:color w:val="4E9A06"/>
                      <w:sz w:val="32"/>
                      <w:szCs w:val="32"/>
                      <w:lang w:val="en-US"/>
                    </w:rPr>
                  </w:rPrChange>
                </w:rPr>
                <w:t>"sexo"</w:t>
              </w:r>
              <w:r w:rsidRPr="0055352B">
                <w:rPr>
                  <w:lang w:val="en-US"/>
                  <w:rPrChange w:id="2237" w:author="Borja Gonzalez" w:date="2017-09-28T18:57:00Z">
                    <w:rPr>
                      <w:rFonts w:ascii="Monaco" w:hAnsi="Monaco" w:cs="Monaco"/>
                      <w:sz w:val="32"/>
                      <w:szCs w:val="32"/>
                      <w:lang w:val="en-US"/>
                    </w:rPr>
                  </w:rPrChange>
                </w:rPr>
                <w:t xml:space="preserve"> </w:t>
              </w:r>
              <w:r w:rsidRPr="0055352B">
                <w:rPr>
                  <w:color w:val="C4A000"/>
                  <w:lang w:val="en-US"/>
                  <w:rPrChange w:id="2238" w:author="Borja Gonzalez" w:date="2017-09-28T18:57:00Z">
                    <w:rPr>
                      <w:rFonts w:ascii="Monaco" w:hAnsi="Monaco" w:cs="Monaco"/>
                      <w:color w:val="C4A000"/>
                      <w:sz w:val="32"/>
                      <w:szCs w:val="32"/>
                      <w:lang w:val="en-US"/>
                    </w:rPr>
                  </w:rPrChange>
                </w:rPr>
                <w:t>value=</w:t>
              </w:r>
              <w:r w:rsidRPr="0055352B">
                <w:rPr>
                  <w:color w:val="4E9A06"/>
                  <w:lang w:val="en-US"/>
                  <w:rPrChange w:id="2239" w:author="Borja Gonzalez" w:date="2017-09-28T18:57:00Z">
                    <w:rPr>
                      <w:rFonts w:ascii="Monaco" w:hAnsi="Monaco" w:cs="Monaco"/>
                      <w:color w:val="4E9A06"/>
                      <w:sz w:val="32"/>
                      <w:szCs w:val="32"/>
                      <w:lang w:val="en-US"/>
                    </w:rPr>
                  </w:rPrChange>
                </w:rPr>
                <w:t>"m"</w:t>
              </w:r>
              <w:r w:rsidRPr="0055352B">
                <w:rPr>
                  <w:lang w:val="en-US"/>
                  <w:rPrChange w:id="2240" w:author="Borja Gonzalez" w:date="2017-09-28T18:57:00Z">
                    <w:rPr>
                      <w:rFonts w:ascii="Monaco" w:hAnsi="Monaco" w:cs="Monaco"/>
                      <w:sz w:val="32"/>
                      <w:szCs w:val="32"/>
                      <w:lang w:val="en-US"/>
                    </w:rPr>
                  </w:rPrChange>
                </w:rPr>
                <w:t xml:space="preserve"> </w:t>
              </w:r>
              <w:r w:rsidRPr="0055352B">
                <w:rPr>
                  <w:color w:val="C4A000"/>
                  <w:lang w:val="en-US"/>
                  <w:rPrChange w:id="2241" w:author="Borja Gonzalez" w:date="2017-09-28T18:57:00Z">
                    <w:rPr>
                      <w:rFonts w:ascii="Monaco" w:hAnsi="Monaco" w:cs="Monaco"/>
                      <w:color w:val="C4A000"/>
                      <w:sz w:val="32"/>
                      <w:szCs w:val="32"/>
                      <w:lang w:val="en-US"/>
                    </w:rPr>
                  </w:rPrChange>
                </w:rPr>
                <w:t>id=</w:t>
              </w:r>
              <w:r w:rsidRPr="0055352B">
                <w:rPr>
                  <w:color w:val="4E9A06"/>
                  <w:lang w:val="en-US"/>
                  <w:rPrChange w:id="2242" w:author="Borja Gonzalez" w:date="2017-09-28T18:57:00Z">
                    <w:rPr>
                      <w:rFonts w:ascii="Monaco" w:hAnsi="Monaco" w:cs="Monaco"/>
                      <w:color w:val="4E9A06"/>
                      <w:sz w:val="32"/>
                      <w:szCs w:val="32"/>
                      <w:lang w:val="en-US"/>
                    </w:rPr>
                  </w:rPrChange>
                </w:rPr>
                <w:t>"sexo2"</w:t>
              </w:r>
              <w:r w:rsidRPr="0055352B">
                <w:rPr>
                  <w:b/>
                  <w:bCs/>
                  <w:color w:val="204A87"/>
                  <w:lang w:val="en-US"/>
                  <w:rPrChange w:id="2243" w:author="Borja Gonzalez" w:date="2017-09-28T18:57:00Z">
                    <w:rPr>
                      <w:rFonts w:ascii="Monaco" w:hAnsi="Monaco" w:cs="Monaco"/>
                      <w:b/>
                      <w:bCs/>
                      <w:color w:val="204A87"/>
                      <w:sz w:val="32"/>
                      <w:szCs w:val="32"/>
                      <w:lang w:val="en-US"/>
                    </w:rPr>
                  </w:rPrChange>
                </w:rPr>
                <w:t>&gt;</w:t>
              </w:r>
              <w:r w:rsidRPr="0055352B">
                <w:rPr>
                  <w:lang w:val="en-US"/>
                  <w:rPrChange w:id="2244" w:author="Borja Gonzalez" w:date="2017-09-28T18:57:00Z">
                    <w:rPr>
                      <w:rFonts w:ascii="Monaco" w:hAnsi="Monaco" w:cs="Monaco"/>
                      <w:sz w:val="32"/>
                      <w:szCs w:val="32"/>
                      <w:lang w:val="en-US"/>
                    </w:rPr>
                  </w:rPrChange>
                </w:rPr>
                <w:t xml:space="preserve"> Mujer</w:t>
              </w:r>
              <w:r w:rsidRPr="0055352B">
                <w:rPr>
                  <w:b/>
                  <w:bCs/>
                  <w:color w:val="204A87"/>
                  <w:lang w:val="en-US"/>
                  <w:rPrChange w:id="2245"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246" w:author="Borja Gonzalez" w:date="2017-09-28T18:57:00Z"/>
                <w:lang w:val="en-US"/>
                <w:rPrChange w:id="2247" w:author="Borja Gonzalez" w:date="2017-09-28T18:57:00Z">
                  <w:rPr>
                    <w:ins w:id="2248" w:author="Borja Gonzalez" w:date="2017-09-28T18:57:00Z"/>
                    <w:rFonts w:ascii="Monaco" w:eastAsiaTheme="majorEastAsia" w:hAnsi="Monaco" w:cs="Monaco"/>
                    <w:color w:val="243F60" w:themeColor="accent1" w:themeShade="7F"/>
                    <w:sz w:val="32"/>
                    <w:szCs w:val="32"/>
                    <w:lang w:val="en-US"/>
                  </w:rPr>
                </w:rPrChange>
              </w:rPr>
              <w:pPrChange w:id="2249" w:author="GONZALEZ DIAZ, BORJA" w:date="2017-09-29T19:28:00Z">
                <w:pPr>
                  <w:keepNext/>
                  <w:keepLines/>
                  <w:widowControl w:val="0"/>
                  <w:autoSpaceDE w:val="0"/>
                  <w:autoSpaceDN w:val="0"/>
                  <w:adjustRightInd w:val="0"/>
                  <w:spacing w:before="200"/>
                  <w:outlineLvl w:val="4"/>
                </w:pPr>
              </w:pPrChange>
            </w:pPr>
            <w:ins w:id="2250" w:author="Borja Gonzalez" w:date="2017-09-28T18:57:00Z">
              <w:r w:rsidRPr="0055352B">
                <w:rPr>
                  <w:lang w:val="en-US"/>
                  <w:rPrChange w:id="2251" w:author="Borja Gonzalez" w:date="2017-09-28T18:57:00Z">
                    <w:rPr>
                      <w:rFonts w:ascii="Monaco" w:hAnsi="Monaco" w:cs="Monaco"/>
                      <w:sz w:val="32"/>
                      <w:szCs w:val="32"/>
                      <w:lang w:val="en-US"/>
                    </w:rPr>
                  </w:rPrChange>
                </w:rPr>
                <w:tab/>
              </w:r>
              <w:r w:rsidRPr="0055352B">
                <w:rPr>
                  <w:b/>
                  <w:bCs/>
                  <w:color w:val="204A87"/>
                  <w:lang w:val="en-US"/>
                  <w:rPrChange w:id="2252"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253" w:author="Borja Gonzalez" w:date="2017-09-28T18:57:00Z">
                    <w:rPr>
                      <w:rFonts w:ascii="Monaco" w:hAnsi="Monaco" w:cs="Monaco"/>
                      <w:color w:val="C4A000"/>
                      <w:sz w:val="32"/>
                      <w:szCs w:val="32"/>
                      <w:lang w:val="en-US"/>
                    </w:rPr>
                  </w:rPrChange>
                </w:rPr>
                <w:t>type=</w:t>
              </w:r>
              <w:r w:rsidRPr="0055352B">
                <w:rPr>
                  <w:color w:val="4E9A06"/>
                  <w:lang w:val="en-US"/>
                  <w:rPrChange w:id="2254" w:author="Borja Gonzalez" w:date="2017-09-28T18:57:00Z">
                    <w:rPr>
                      <w:rFonts w:ascii="Monaco" w:hAnsi="Monaco" w:cs="Monaco"/>
                      <w:color w:val="4E9A06"/>
                      <w:sz w:val="32"/>
                      <w:szCs w:val="32"/>
                      <w:lang w:val="en-US"/>
                    </w:rPr>
                  </w:rPrChange>
                </w:rPr>
                <w:t>"text/javascript"</w:t>
              </w:r>
              <w:r w:rsidRPr="0055352B">
                <w:rPr>
                  <w:b/>
                  <w:bCs/>
                  <w:color w:val="204A87"/>
                  <w:lang w:val="en-US"/>
                  <w:rPrChange w:id="2255"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256" w:author="Borja Gonzalez" w:date="2017-09-28T18:57:00Z"/>
                <w:lang w:val="en-US"/>
                <w:rPrChange w:id="2257" w:author="Borja Gonzalez" w:date="2017-09-28T18:57:00Z">
                  <w:rPr>
                    <w:ins w:id="2258" w:author="Borja Gonzalez" w:date="2017-09-28T18:57:00Z"/>
                    <w:rFonts w:ascii="Monaco" w:eastAsiaTheme="majorEastAsia" w:hAnsi="Monaco" w:cs="Monaco"/>
                    <w:color w:val="243F60" w:themeColor="accent1" w:themeShade="7F"/>
                    <w:sz w:val="32"/>
                    <w:szCs w:val="32"/>
                    <w:lang w:val="en-US"/>
                  </w:rPr>
                </w:rPrChange>
              </w:rPr>
              <w:pPrChange w:id="2259" w:author="GONZALEZ DIAZ, BORJA" w:date="2017-09-29T19:28:00Z">
                <w:pPr>
                  <w:keepNext/>
                  <w:keepLines/>
                  <w:widowControl w:val="0"/>
                  <w:autoSpaceDE w:val="0"/>
                  <w:autoSpaceDN w:val="0"/>
                  <w:adjustRightInd w:val="0"/>
                  <w:spacing w:before="200"/>
                  <w:outlineLvl w:val="4"/>
                </w:pPr>
              </w:pPrChange>
            </w:pPr>
            <w:ins w:id="2260" w:author="Borja Gonzalez" w:date="2017-09-28T18:57:00Z">
              <w:r w:rsidRPr="0055352B">
                <w:rPr>
                  <w:lang w:val="en-US"/>
                  <w:rPrChange w:id="2261" w:author="Borja Gonzalez" w:date="2017-09-28T18:57:00Z">
                    <w:rPr>
                      <w:rFonts w:ascii="Monaco" w:hAnsi="Monaco" w:cs="Monaco"/>
                      <w:sz w:val="32"/>
                      <w:szCs w:val="32"/>
                      <w:lang w:val="en-US"/>
                    </w:rPr>
                  </w:rPrChange>
                </w:rPr>
                <w:tab/>
              </w:r>
              <w:r w:rsidRPr="0055352B">
                <w:rPr>
                  <w:lang w:val="en-US"/>
                  <w:rPrChange w:id="2262" w:author="Borja Gonzalez" w:date="2017-09-28T18:57:00Z">
                    <w:rPr>
                      <w:rFonts w:ascii="Monaco" w:hAnsi="Monaco" w:cs="Monaco"/>
                      <w:sz w:val="32"/>
                      <w:szCs w:val="32"/>
                      <w:lang w:val="en-US"/>
                    </w:rPr>
                  </w:rPrChange>
                </w:rPr>
                <w:tab/>
              </w:r>
              <w:r w:rsidRPr="0055352B">
                <w:rPr>
                  <w:b/>
                  <w:bCs/>
                  <w:color w:val="204A87"/>
                  <w:lang w:val="en-US"/>
                  <w:rPrChange w:id="2263" w:author="Borja Gonzalez" w:date="2017-09-28T18:57:00Z">
                    <w:rPr>
                      <w:rFonts w:ascii="Monaco" w:hAnsi="Monaco" w:cs="Monaco"/>
                      <w:b/>
                      <w:bCs/>
                      <w:color w:val="204A87"/>
                      <w:sz w:val="32"/>
                      <w:szCs w:val="32"/>
                      <w:lang w:val="en-US"/>
                    </w:rPr>
                  </w:rPrChange>
                </w:rPr>
                <w:t>function</w:t>
              </w:r>
              <w:r w:rsidRPr="0055352B">
                <w:rPr>
                  <w:lang w:val="en-US"/>
                  <w:rPrChange w:id="2264" w:author="Borja Gonzalez" w:date="2017-09-28T18:57:00Z">
                    <w:rPr>
                      <w:rFonts w:ascii="Monaco" w:hAnsi="Monaco" w:cs="Monaco"/>
                      <w:sz w:val="32"/>
                      <w:szCs w:val="32"/>
                      <w:lang w:val="en-US"/>
                    </w:rPr>
                  </w:rPrChange>
                </w:rPr>
                <w:t xml:space="preserve"> </w:t>
              </w:r>
              <w:proofErr w:type="gramStart"/>
              <w:r w:rsidRPr="0055352B">
                <w:rPr>
                  <w:color w:val="000000"/>
                  <w:lang w:val="en-US"/>
                  <w:rPrChange w:id="2265" w:author="Borja Gonzalez" w:date="2017-09-28T18:57:00Z">
                    <w:rPr>
                      <w:rFonts w:ascii="Monaco" w:hAnsi="Monaco" w:cs="Monaco"/>
                      <w:color w:val="000000"/>
                      <w:sz w:val="32"/>
                      <w:szCs w:val="32"/>
                      <w:lang w:val="en-US"/>
                    </w:rPr>
                  </w:rPrChange>
                </w:rPr>
                <w:t>Validar</w:t>
              </w:r>
              <w:r w:rsidRPr="0055352B">
                <w:rPr>
                  <w:b/>
                  <w:bCs/>
                  <w:color w:val="000000"/>
                  <w:lang w:val="en-US"/>
                  <w:rPrChange w:id="2266" w:author="Borja Gonzalez" w:date="2017-09-28T18:57:00Z">
                    <w:rPr>
                      <w:rFonts w:ascii="Monaco" w:hAnsi="Monaco" w:cs="Monaco"/>
                      <w:b/>
                      <w:bCs/>
                      <w:color w:val="000000"/>
                      <w:sz w:val="32"/>
                      <w:szCs w:val="32"/>
                      <w:lang w:val="en-US"/>
                    </w:rPr>
                  </w:rPrChange>
                </w:rPr>
                <w:t>(</w:t>
              </w:r>
              <w:proofErr w:type="gramEnd"/>
              <w:r w:rsidRPr="0055352B">
                <w:rPr>
                  <w:b/>
                  <w:bCs/>
                  <w:color w:val="000000"/>
                  <w:lang w:val="en-US"/>
                  <w:rPrChange w:id="2267"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268" w:author="Borja Gonzalez" w:date="2017-09-28T18:57:00Z"/>
                <w:lang w:val="en-US"/>
                <w:rPrChange w:id="2269" w:author="Borja Gonzalez" w:date="2017-09-28T18:57:00Z">
                  <w:rPr>
                    <w:ins w:id="2270" w:author="Borja Gonzalez" w:date="2017-09-28T18:57:00Z"/>
                    <w:rFonts w:ascii="Monaco" w:eastAsiaTheme="majorEastAsia" w:hAnsi="Monaco" w:cs="Monaco"/>
                    <w:color w:val="243F60" w:themeColor="accent1" w:themeShade="7F"/>
                    <w:sz w:val="32"/>
                    <w:szCs w:val="32"/>
                    <w:lang w:val="en-US"/>
                  </w:rPr>
                </w:rPrChange>
              </w:rPr>
              <w:pPrChange w:id="2271" w:author="GONZALEZ DIAZ, BORJA" w:date="2017-09-29T19:28:00Z">
                <w:pPr>
                  <w:keepNext/>
                  <w:keepLines/>
                  <w:widowControl w:val="0"/>
                  <w:autoSpaceDE w:val="0"/>
                  <w:autoSpaceDN w:val="0"/>
                  <w:adjustRightInd w:val="0"/>
                  <w:spacing w:before="200"/>
                  <w:outlineLvl w:val="4"/>
                </w:pPr>
              </w:pPrChange>
            </w:pPr>
            <w:ins w:id="2272" w:author="Borja Gonzalez" w:date="2017-09-28T18:57:00Z">
              <w:r w:rsidRPr="0055352B">
                <w:rPr>
                  <w:lang w:val="en-US"/>
                  <w:rPrChange w:id="2273" w:author="Borja Gonzalez" w:date="2017-09-28T18:57:00Z">
                    <w:rPr>
                      <w:rFonts w:ascii="Monaco" w:hAnsi="Monaco" w:cs="Monaco"/>
                      <w:sz w:val="32"/>
                      <w:szCs w:val="32"/>
                      <w:lang w:val="en-US"/>
                    </w:rPr>
                  </w:rPrChange>
                </w:rPr>
                <w:tab/>
              </w:r>
              <w:r w:rsidRPr="0055352B">
                <w:rPr>
                  <w:lang w:val="en-US"/>
                  <w:rPrChange w:id="2274" w:author="Borja Gonzalez" w:date="2017-09-28T18:57:00Z">
                    <w:rPr>
                      <w:rFonts w:ascii="Monaco" w:hAnsi="Monaco" w:cs="Monaco"/>
                      <w:sz w:val="32"/>
                      <w:szCs w:val="32"/>
                      <w:lang w:val="en-US"/>
                    </w:rPr>
                  </w:rPrChange>
                </w:rPr>
                <w:tab/>
              </w:r>
              <w:r w:rsidRPr="0055352B">
                <w:rPr>
                  <w:lang w:val="en-US"/>
                  <w:rPrChange w:id="2275" w:author="Borja Gonzalez" w:date="2017-09-28T18:57:00Z">
                    <w:rPr>
                      <w:rFonts w:ascii="Monaco" w:hAnsi="Monaco" w:cs="Monaco"/>
                      <w:sz w:val="32"/>
                      <w:szCs w:val="32"/>
                      <w:lang w:val="en-US"/>
                    </w:rPr>
                  </w:rPrChange>
                </w:rPr>
                <w:tab/>
              </w:r>
              <w:r w:rsidRPr="0055352B">
                <w:rPr>
                  <w:b/>
                  <w:bCs/>
                  <w:color w:val="204A87"/>
                  <w:lang w:val="en-US"/>
                  <w:rPrChange w:id="2276" w:author="Borja Gonzalez" w:date="2017-09-28T18:57:00Z">
                    <w:rPr>
                      <w:rFonts w:ascii="Monaco" w:hAnsi="Monaco" w:cs="Monaco"/>
                      <w:b/>
                      <w:bCs/>
                      <w:color w:val="204A87"/>
                      <w:sz w:val="32"/>
                      <w:szCs w:val="32"/>
                      <w:lang w:val="en-US"/>
                    </w:rPr>
                  </w:rPrChange>
                </w:rPr>
                <w:t>if</w:t>
              </w:r>
              <w:r w:rsidRPr="0055352B">
                <w:rPr>
                  <w:b/>
                  <w:bCs/>
                  <w:color w:val="000000"/>
                  <w:lang w:val="en-US"/>
                  <w:rPrChange w:id="2277"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278" w:author="Borja Gonzalez" w:date="2017-09-28T18:57:00Z">
                    <w:rPr>
                      <w:rFonts w:ascii="Monaco" w:hAnsi="Monaco" w:cs="Monaco"/>
                      <w:color w:val="204A87"/>
                      <w:sz w:val="32"/>
                      <w:szCs w:val="32"/>
                      <w:lang w:val="en-US"/>
                    </w:rPr>
                  </w:rPrChange>
                </w:rPr>
                <w:t>document</w:t>
              </w:r>
              <w:r w:rsidRPr="0055352B">
                <w:rPr>
                  <w:b/>
                  <w:bCs/>
                  <w:color w:val="000000"/>
                  <w:lang w:val="en-US"/>
                  <w:rPrChange w:id="2279" w:author="Borja Gonzalez" w:date="2017-09-28T18:57:00Z">
                    <w:rPr>
                      <w:rFonts w:ascii="Monaco" w:hAnsi="Monaco" w:cs="Monaco"/>
                      <w:b/>
                      <w:bCs/>
                      <w:color w:val="000000"/>
                      <w:sz w:val="32"/>
                      <w:szCs w:val="32"/>
                      <w:lang w:val="en-US"/>
                    </w:rPr>
                  </w:rPrChange>
                </w:rPr>
                <w:t>.</w:t>
              </w:r>
              <w:r w:rsidRPr="0055352B">
                <w:rPr>
                  <w:color w:val="000000"/>
                  <w:lang w:val="en-US"/>
                  <w:rPrChange w:id="2280"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281" w:author="Borja Gonzalez" w:date="2017-09-28T18:57:00Z">
                    <w:rPr>
                      <w:rFonts w:ascii="Monaco" w:hAnsi="Monaco" w:cs="Monaco"/>
                      <w:b/>
                      <w:bCs/>
                      <w:color w:val="000000"/>
                      <w:sz w:val="32"/>
                      <w:szCs w:val="32"/>
                      <w:lang w:val="en-US"/>
                    </w:rPr>
                  </w:rPrChange>
                </w:rPr>
                <w:t>(</w:t>
              </w:r>
              <w:r w:rsidRPr="0055352B">
                <w:rPr>
                  <w:color w:val="4E9A06"/>
                  <w:lang w:val="en-US"/>
                  <w:rPrChange w:id="2282" w:author="Borja Gonzalez" w:date="2017-09-28T18:57:00Z">
                    <w:rPr>
                      <w:rFonts w:ascii="Monaco" w:hAnsi="Monaco" w:cs="Monaco"/>
                      <w:color w:val="4E9A06"/>
                      <w:sz w:val="32"/>
                      <w:szCs w:val="32"/>
                      <w:lang w:val="en-US"/>
                    </w:rPr>
                  </w:rPrChange>
                </w:rPr>
                <w:t>"sexo1"</w:t>
              </w:r>
              <w:r w:rsidRPr="0055352B">
                <w:rPr>
                  <w:b/>
                  <w:bCs/>
                  <w:color w:val="000000"/>
                  <w:lang w:val="en-US"/>
                  <w:rPrChange w:id="2283" w:author="Borja Gonzalez" w:date="2017-09-28T18:57:00Z">
                    <w:rPr>
                      <w:rFonts w:ascii="Monaco" w:hAnsi="Monaco" w:cs="Monaco"/>
                      <w:b/>
                      <w:bCs/>
                      <w:color w:val="000000"/>
                      <w:sz w:val="32"/>
                      <w:szCs w:val="32"/>
                      <w:lang w:val="en-US"/>
                    </w:rPr>
                  </w:rPrChange>
                </w:rPr>
                <w:t>).</w:t>
              </w:r>
              <w:r w:rsidRPr="0055352B">
                <w:rPr>
                  <w:color w:val="000000"/>
                  <w:lang w:val="en-US"/>
                  <w:rPrChange w:id="2284" w:author="Borja Gonzalez" w:date="2017-09-28T18:57:00Z">
                    <w:rPr>
                      <w:rFonts w:ascii="Monaco" w:hAnsi="Monaco" w:cs="Monaco"/>
                      <w:color w:val="000000"/>
                      <w:sz w:val="32"/>
                      <w:szCs w:val="32"/>
                      <w:lang w:val="en-US"/>
                    </w:rPr>
                  </w:rPrChange>
                </w:rPr>
                <w:t>checked</w:t>
              </w:r>
              <w:r w:rsidRPr="0055352B">
                <w:rPr>
                  <w:b/>
                  <w:bCs/>
                  <w:color w:val="000000"/>
                  <w:lang w:val="en-US"/>
                  <w:rPrChange w:id="2285"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286" w:author="Borja Gonzalez" w:date="2017-09-28T18:57:00Z"/>
                <w:lang w:val="en-US"/>
                <w:rPrChange w:id="2287" w:author="Borja Gonzalez" w:date="2017-09-28T18:57:00Z">
                  <w:rPr>
                    <w:ins w:id="2288" w:author="Borja Gonzalez" w:date="2017-09-28T18:57:00Z"/>
                    <w:rFonts w:ascii="Monaco" w:eastAsiaTheme="majorEastAsia" w:hAnsi="Monaco" w:cs="Monaco"/>
                    <w:color w:val="243F60" w:themeColor="accent1" w:themeShade="7F"/>
                    <w:sz w:val="32"/>
                    <w:szCs w:val="32"/>
                    <w:lang w:val="en-US"/>
                  </w:rPr>
                </w:rPrChange>
              </w:rPr>
              <w:pPrChange w:id="2289" w:author="GONZALEZ DIAZ, BORJA" w:date="2017-09-29T19:28:00Z">
                <w:pPr>
                  <w:keepNext/>
                  <w:keepLines/>
                  <w:widowControl w:val="0"/>
                  <w:autoSpaceDE w:val="0"/>
                  <w:autoSpaceDN w:val="0"/>
                  <w:adjustRightInd w:val="0"/>
                  <w:spacing w:before="200"/>
                  <w:outlineLvl w:val="4"/>
                </w:pPr>
              </w:pPrChange>
            </w:pPr>
            <w:ins w:id="2290" w:author="Borja Gonzalez" w:date="2017-09-28T18:57:00Z">
              <w:r w:rsidRPr="0055352B">
                <w:rPr>
                  <w:lang w:val="en-US"/>
                  <w:rPrChange w:id="2291" w:author="Borja Gonzalez" w:date="2017-09-28T18:57:00Z">
                    <w:rPr>
                      <w:rFonts w:ascii="Monaco" w:hAnsi="Monaco" w:cs="Monaco"/>
                      <w:sz w:val="32"/>
                      <w:szCs w:val="32"/>
                      <w:lang w:val="en-US"/>
                    </w:rPr>
                  </w:rPrChange>
                </w:rPr>
                <w:tab/>
              </w:r>
              <w:r w:rsidRPr="0055352B">
                <w:rPr>
                  <w:lang w:val="en-US"/>
                  <w:rPrChange w:id="2292" w:author="Borja Gonzalez" w:date="2017-09-28T18:57:00Z">
                    <w:rPr>
                      <w:rFonts w:ascii="Monaco" w:hAnsi="Monaco" w:cs="Monaco"/>
                      <w:sz w:val="32"/>
                      <w:szCs w:val="32"/>
                      <w:lang w:val="en-US"/>
                    </w:rPr>
                  </w:rPrChange>
                </w:rPr>
                <w:tab/>
              </w:r>
              <w:r w:rsidRPr="0055352B">
                <w:rPr>
                  <w:lang w:val="en-US"/>
                  <w:rPrChange w:id="2293" w:author="Borja Gonzalez" w:date="2017-09-28T18:57:00Z">
                    <w:rPr>
                      <w:rFonts w:ascii="Monaco" w:hAnsi="Monaco" w:cs="Monaco"/>
                      <w:sz w:val="32"/>
                      <w:szCs w:val="32"/>
                      <w:lang w:val="en-US"/>
                    </w:rPr>
                  </w:rPrChange>
                </w:rPr>
                <w:tab/>
              </w:r>
              <w:r w:rsidRPr="0055352B">
                <w:rPr>
                  <w:lang w:val="en-US"/>
                  <w:rPrChange w:id="2294" w:author="Borja Gonzalez" w:date="2017-09-28T18:57:00Z">
                    <w:rPr>
                      <w:rFonts w:ascii="Monaco" w:hAnsi="Monaco" w:cs="Monaco"/>
                      <w:sz w:val="32"/>
                      <w:szCs w:val="32"/>
                      <w:lang w:val="en-US"/>
                    </w:rPr>
                  </w:rPrChange>
                </w:rPr>
                <w:tab/>
              </w:r>
              <w:r w:rsidRPr="0055352B">
                <w:rPr>
                  <w:b/>
                  <w:bCs/>
                  <w:color w:val="204A87"/>
                  <w:lang w:val="en-US"/>
                  <w:rPrChange w:id="2295" w:author="Borja Gonzalez" w:date="2017-09-28T18:57:00Z">
                    <w:rPr>
                      <w:rFonts w:ascii="Monaco" w:hAnsi="Monaco" w:cs="Monaco"/>
                      <w:b/>
                      <w:bCs/>
                      <w:color w:val="204A87"/>
                      <w:sz w:val="32"/>
                      <w:szCs w:val="32"/>
                      <w:lang w:val="en-US"/>
                    </w:rPr>
                  </w:rPrChange>
                </w:rPr>
                <w:t>var</w:t>
              </w:r>
              <w:r w:rsidRPr="0055352B">
                <w:rPr>
                  <w:lang w:val="en-US"/>
                  <w:rPrChange w:id="2296" w:author="Borja Gonzalez" w:date="2017-09-28T18:57:00Z">
                    <w:rPr>
                      <w:rFonts w:ascii="Monaco" w:hAnsi="Monaco" w:cs="Monaco"/>
                      <w:sz w:val="32"/>
                      <w:szCs w:val="32"/>
                      <w:lang w:val="en-US"/>
                    </w:rPr>
                  </w:rPrChange>
                </w:rPr>
                <w:t xml:space="preserve"> </w:t>
              </w:r>
              <w:r w:rsidRPr="0055352B">
                <w:rPr>
                  <w:color w:val="000000"/>
                  <w:lang w:val="en-US"/>
                  <w:rPrChange w:id="2297" w:author="Borja Gonzalez" w:date="2017-09-28T18:57:00Z">
                    <w:rPr>
                      <w:rFonts w:ascii="Monaco" w:hAnsi="Monaco" w:cs="Monaco"/>
                      <w:color w:val="000000"/>
                      <w:sz w:val="32"/>
                      <w:szCs w:val="32"/>
                      <w:lang w:val="en-US"/>
                    </w:rPr>
                  </w:rPrChange>
                </w:rPr>
                <w:t>sexo</w:t>
              </w:r>
              <w:r w:rsidRPr="0055352B">
                <w:rPr>
                  <w:lang w:val="en-US"/>
                  <w:rPrChange w:id="2298" w:author="Borja Gonzalez" w:date="2017-09-28T18:57:00Z">
                    <w:rPr>
                      <w:rFonts w:ascii="Monaco" w:hAnsi="Monaco" w:cs="Monaco"/>
                      <w:sz w:val="32"/>
                      <w:szCs w:val="32"/>
                      <w:lang w:val="en-US"/>
                    </w:rPr>
                  </w:rPrChange>
                </w:rPr>
                <w:t xml:space="preserve"> </w:t>
              </w:r>
              <w:r w:rsidRPr="0055352B">
                <w:rPr>
                  <w:b/>
                  <w:bCs/>
                  <w:color w:val="CE5C00"/>
                  <w:lang w:val="en-US"/>
                  <w:rPrChange w:id="2299" w:author="Borja Gonzalez" w:date="2017-09-28T18:57:00Z">
                    <w:rPr>
                      <w:rFonts w:ascii="Monaco" w:hAnsi="Monaco" w:cs="Monaco"/>
                      <w:b/>
                      <w:bCs/>
                      <w:color w:val="CE5C00"/>
                      <w:sz w:val="32"/>
                      <w:szCs w:val="32"/>
                      <w:lang w:val="en-US"/>
                    </w:rPr>
                  </w:rPrChange>
                </w:rPr>
                <w:t>=</w:t>
              </w:r>
              <w:r w:rsidRPr="0055352B">
                <w:rPr>
                  <w:lang w:val="en-US"/>
                  <w:rPrChange w:id="2300" w:author="Borja Gonzalez" w:date="2017-09-28T18:57:00Z">
                    <w:rPr>
                      <w:rFonts w:ascii="Monaco" w:hAnsi="Monaco" w:cs="Monaco"/>
                      <w:sz w:val="32"/>
                      <w:szCs w:val="32"/>
                      <w:lang w:val="en-US"/>
                    </w:rPr>
                  </w:rPrChange>
                </w:rPr>
                <w:t xml:space="preserve"> </w:t>
              </w:r>
              <w:proofErr w:type="gramStart"/>
              <w:r w:rsidRPr="0055352B">
                <w:rPr>
                  <w:color w:val="204A87"/>
                  <w:lang w:val="en-US"/>
                  <w:rPrChange w:id="2301" w:author="Borja Gonzalez" w:date="2017-09-28T18:57:00Z">
                    <w:rPr>
                      <w:rFonts w:ascii="Monaco" w:hAnsi="Monaco" w:cs="Monaco"/>
                      <w:color w:val="204A87"/>
                      <w:sz w:val="32"/>
                      <w:szCs w:val="32"/>
                      <w:lang w:val="en-US"/>
                    </w:rPr>
                  </w:rPrChange>
                </w:rPr>
                <w:t>document</w:t>
              </w:r>
              <w:r w:rsidRPr="0055352B">
                <w:rPr>
                  <w:b/>
                  <w:bCs/>
                  <w:color w:val="000000"/>
                  <w:lang w:val="en-US"/>
                  <w:rPrChange w:id="2302" w:author="Borja Gonzalez" w:date="2017-09-28T18:57:00Z">
                    <w:rPr>
                      <w:rFonts w:ascii="Monaco" w:hAnsi="Monaco" w:cs="Monaco"/>
                      <w:b/>
                      <w:bCs/>
                      <w:color w:val="000000"/>
                      <w:sz w:val="32"/>
                      <w:szCs w:val="32"/>
                      <w:lang w:val="en-US"/>
                    </w:rPr>
                  </w:rPrChange>
                </w:rPr>
                <w:t>.</w:t>
              </w:r>
              <w:r w:rsidRPr="0055352B">
                <w:rPr>
                  <w:color w:val="000000"/>
                  <w:lang w:val="en-US"/>
                  <w:rPrChange w:id="2303"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304" w:author="Borja Gonzalez" w:date="2017-09-28T18:57:00Z">
                    <w:rPr>
                      <w:rFonts w:ascii="Monaco" w:hAnsi="Monaco" w:cs="Monaco"/>
                      <w:b/>
                      <w:bCs/>
                      <w:color w:val="000000"/>
                      <w:sz w:val="32"/>
                      <w:szCs w:val="32"/>
                      <w:lang w:val="en-US"/>
                    </w:rPr>
                  </w:rPrChange>
                </w:rPr>
                <w:t>(</w:t>
              </w:r>
              <w:r w:rsidRPr="0055352B">
                <w:rPr>
                  <w:color w:val="4E9A06"/>
                  <w:lang w:val="en-US"/>
                  <w:rPrChange w:id="2305" w:author="Borja Gonzalez" w:date="2017-09-28T18:57:00Z">
                    <w:rPr>
                      <w:rFonts w:ascii="Monaco" w:hAnsi="Monaco" w:cs="Monaco"/>
                      <w:color w:val="4E9A06"/>
                      <w:sz w:val="32"/>
                      <w:szCs w:val="32"/>
                      <w:lang w:val="en-US"/>
                    </w:rPr>
                  </w:rPrChange>
                </w:rPr>
                <w:t>"sexo1"</w:t>
              </w:r>
              <w:r w:rsidRPr="0055352B">
                <w:rPr>
                  <w:b/>
                  <w:bCs/>
                  <w:color w:val="000000"/>
                  <w:lang w:val="en-US"/>
                  <w:rPrChange w:id="2306" w:author="Borja Gonzalez" w:date="2017-09-28T18:57:00Z">
                    <w:rPr>
                      <w:rFonts w:ascii="Monaco" w:hAnsi="Monaco" w:cs="Monaco"/>
                      <w:b/>
                      <w:bCs/>
                      <w:color w:val="000000"/>
                      <w:sz w:val="32"/>
                      <w:szCs w:val="32"/>
                      <w:lang w:val="en-US"/>
                    </w:rPr>
                  </w:rPrChange>
                </w:rPr>
                <w:t>).</w:t>
              </w:r>
              <w:r w:rsidRPr="0055352B">
                <w:rPr>
                  <w:color w:val="000000"/>
                  <w:lang w:val="en-US"/>
                  <w:rPrChange w:id="2307" w:author="Borja Gonzalez" w:date="2017-09-28T18:57:00Z">
                    <w:rPr>
                      <w:rFonts w:ascii="Monaco" w:hAnsi="Monaco" w:cs="Monaco"/>
                      <w:color w:val="000000"/>
                      <w:sz w:val="32"/>
                      <w:szCs w:val="32"/>
                      <w:lang w:val="en-US"/>
                    </w:rPr>
                  </w:rPrChange>
                </w:rPr>
                <w:t>value</w:t>
              </w:r>
              <w:r w:rsidRPr="0055352B">
                <w:rPr>
                  <w:b/>
                  <w:bCs/>
                  <w:color w:val="000000"/>
                  <w:lang w:val="en-US"/>
                  <w:rPrChange w:id="2308"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309" w:author="Borja Gonzalez" w:date="2017-09-28T18:57:00Z"/>
                <w:lang w:val="en-US"/>
                <w:rPrChange w:id="2310" w:author="Borja Gonzalez" w:date="2017-09-28T18:57:00Z">
                  <w:rPr>
                    <w:ins w:id="2311" w:author="Borja Gonzalez" w:date="2017-09-28T18:57:00Z"/>
                    <w:rFonts w:ascii="Monaco" w:eastAsiaTheme="majorEastAsia" w:hAnsi="Monaco" w:cs="Monaco"/>
                    <w:color w:val="243F60" w:themeColor="accent1" w:themeShade="7F"/>
                    <w:sz w:val="32"/>
                    <w:szCs w:val="32"/>
                    <w:lang w:val="en-US"/>
                  </w:rPr>
                </w:rPrChange>
              </w:rPr>
              <w:pPrChange w:id="2312" w:author="GONZALEZ DIAZ, BORJA" w:date="2017-09-29T19:28:00Z">
                <w:pPr>
                  <w:keepNext/>
                  <w:keepLines/>
                  <w:widowControl w:val="0"/>
                  <w:autoSpaceDE w:val="0"/>
                  <w:autoSpaceDN w:val="0"/>
                  <w:adjustRightInd w:val="0"/>
                  <w:spacing w:before="200"/>
                  <w:outlineLvl w:val="4"/>
                </w:pPr>
              </w:pPrChange>
            </w:pPr>
            <w:ins w:id="2313" w:author="Borja Gonzalez" w:date="2017-09-28T18:57:00Z">
              <w:r w:rsidRPr="0055352B">
                <w:rPr>
                  <w:lang w:val="en-US"/>
                  <w:rPrChange w:id="2314" w:author="Borja Gonzalez" w:date="2017-09-28T18:57:00Z">
                    <w:rPr>
                      <w:rFonts w:ascii="Monaco" w:hAnsi="Monaco" w:cs="Monaco"/>
                      <w:sz w:val="32"/>
                      <w:szCs w:val="32"/>
                      <w:lang w:val="en-US"/>
                    </w:rPr>
                  </w:rPrChange>
                </w:rPr>
                <w:tab/>
              </w:r>
              <w:r w:rsidRPr="0055352B">
                <w:rPr>
                  <w:lang w:val="en-US"/>
                  <w:rPrChange w:id="2315" w:author="Borja Gonzalez" w:date="2017-09-28T18:57:00Z">
                    <w:rPr>
                      <w:rFonts w:ascii="Monaco" w:hAnsi="Monaco" w:cs="Monaco"/>
                      <w:sz w:val="32"/>
                      <w:szCs w:val="32"/>
                      <w:lang w:val="en-US"/>
                    </w:rPr>
                  </w:rPrChange>
                </w:rPr>
                <w:tab/>
              </w:r>
              <w:r w:rsidRPr="0055352B">
                <w:rPr>
                  <w:lang w:val="en-US"/>
                  <w:rPrChange w:id="2316" w:author="Borja Gonzalez" w:date="2017-09-28T18:57:00Z">
                    <w:rPr>
                      <w:rFonts w:ascii="Monaco" w:hAnsi="Monaco" w:cs="Monaco"/>
                      <w:sz w:val="32"/>
                      <w:szCs w:val="32"/>
                      <w:lang w:val="en-US"/>
                    </w:rPr>
                  </w:rPrChange>
                </w:rPr>
                <w:tab/>
              </w:r>
              <w:r w:rsidRPr="0055352B">
                <w:rPr>
                  <w:b/>
                  <w:bCs/>
                  <w:color w:val="000000"/>
                  <w:lang w:val="en-US"/>
                  <w:rPrChange w:id="2317"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318" w:author="Borja Gonzalez" w:date="2017-09-28T18:57:00Z"/>
                <w:lang w:val="en-US"/>
                <w:rPrChange w:id="2319" w:author="Borja Gonzalez" w:date="2017-09-28T18:57:00Z">
                  <w:rPr>
                    <w:ins w:id="2320" w:author="Borja Gonzalez" w:date="2017-09-28T18:57:00Z"/>
                    <w:rFonts w:ascii="Monaco" w:eastAsiaTheme="majorEastAsia" w:hAnsi="Monaco" w:cs="Monaco"/>
                    <w:color w:val="243F60" w:themeColor="accent1" w:themeShade="7F"/>
                    <w:sz w:val="32"/>
                    <w:szCs w:val="32"/>
                    <w:lang w:val="en-US"/>
                  </w:rPr>
                </w:rPrChange>
              </w:rPr>
              <w:pPrChange w:id="2321" w:author="GONZALEZ DIAZ, BORJA" w:date="2017-09-29T19:28:00Z">
                <w:pPr>
                  <w:keepNext/>
                  <w:keepLines/>
                  <w:widowControl w:val="0"/>
                  <w:autoSpaceDE w:val="0"/>
                  <w:autoSpaceDN w:val="0"/>
                  <w:adjustRightInd w:val="0"/>
                  <w:spacing w:before="200"/>
                  <w:outlineLvl w:val="4"/>
                </w:pPr>
              </w:pPrChange>
            </w:pPr>
            <w:ins w:id="2322" w:author="Borja Gonzalez" w:date="2017-09-28T18:57:00Z">
              <w:r w:rsidRPr="0055352B">
                <w:rPr>
                  <w:lang w:val="en-US"/>
                  <w:rPrChange w:id="2323" w:author="Borja Gonzalez" w:date="2017-09-28T18:57:00Z">
                    <w:rPr>
                      <w:rFonts w:ascii="Monaco" w:hAnsi="Monaco" w:cs="Monaco"/>
                      <w:sz w:val="32"/>
                      <w:szCs w:val="32"/>
                      <w:lang w:val="en-US"/>
                    </w:rPr>
                  </w:rPrChange>
                </w:rPr>
                <w:tab/>
              </w:r>
              <w:r w:rsidRPr="0055352B">
                <w:rPr>
                  <w:lang w:val="en-US"/>
                  <w:rPrChange w:id="2324" w:author="Borja Gonzalez" w:date="2017-09-28T18:57:00Z">
                    <w:rPr>
                      <w:rFonts w:ascii="Monaco" w:hAnsi="Monaco" w:cs="Monaco"/>
                      <w:sz w:val="32"/>
                      <w:szCs w:val="32"/>
                      <w:lang w:val="en-US"/>
                    </w:rPr>
                  </w:rPrChange>
                </w:rPr>
                <w:tab/>
              </w:r>
              <w:r w:rsidRPr="0055352B">
                <w:rPr>
                  <w:lang w:val="en-US"/>
                  <w:rPrChange w:id="2325" w:author="Borja Gonzalez" w:date="2017-09-28T18:57:00Z">
                    <w:rPr>
                      <w:rFonts w:ascii="Monaco" w:hAnsi="Monaco" w:cs="Monaco"/>
                      <w:sz w:val="32"/>
                      <w:szCs w:val="32"/>
                      <w:lang w:val="en-US"/>
                    </w:rPr>
                  </w:rPrChange>
                </w:rPr>
                <w:tab/>
              </w:r>
              <w:r w:rsidRPr="0055352B">
                <w:rPr>
                  <w:b/>
                  <w:bCs/>
                  <w:color w:val="204A87"/>
                  <w:lang w:val="en-US"/>
                  <w:rPrChange w:id="2326" w:author="Borja Gonzalez" w:date="2017-09-28T18:57:00Z">
                    <w:rPr>
                      <w:rFonts w:ascii="Monaco" w:hAnsi="Monaco" w:cs="Monaco"/>
                      <w:b/>
                      <w:bCs/>
                      <w:color w:val="204A87"/>
                      <w:sz w:val="32"/>
                      <w:szCs w:val="32"/>
                      <w:lang w:val="en-US"/>
                    </w:rPr>
                  </w:rPrChange>
                </w:rPr>
                <w:t>else</w:t>
              </w:r>
              <w:r w:rsidRPr="0055352B">
                <w:rPr>
                  <w:lang w:val="en-US"/>
                  <w:rPrChange w:id="2327" w:author="Borja Gonzalez" w:date="2017-09-28T18:57:00Z">
                    <w:rPr>
                      <w:rFonts w:ascii="Monaco" w:hAnsi="Monaco" w:cs="Monaco"/>
                      <w:sz w:val="32"/>
                      <w:szCs w:val="32"/>
                      <w:lang w:val="en-US"/>
                    </w:rPr>
                  </w:rPrChange>
                </w:rPr>
                <w:t xml:space="preserve"> </w:t>
              </w:r>
              <w:r w:rsidRPr="0055352B">
                <w:rPr>
                  <w:b/>
                  <w:bCs/>
                  <w:color w:val="204A87"/>
                  <w:lang w:val="en-US"/>
                  <w:rPrChange w:id="2328" w:author="Borja Gonzalez" w:date="2017-09-28T18:57:00Z">
                    <w:rPr>
                      <w:rFonts w:ascii="Monaco" w:hAnsi="Monaco" w:cs="Monaco"/>
                      <w:b/>
                      <w:bCs/>
                      <w:color w:val="204A87"/>
                      <w:sz w:val="32"/>
                      <w:szCs w:val="32"/>
                      <w:lang w:val="en-US"/>
                    </w:rPr>
                  </w:rPrChange>
                </w:rPr>
                <w:t>if</w:t>
              </w:r>
              <w:r w:rsidRPr="0055352B">
                <w:rPr>
                  <w:b/>
                  <w:bCs/>
                  <w:color w:val="000000"/>
                  <w:lang w:val="en-US"/>
                  <w:rPrChange w:id="2329"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2330" w:author="Borja Gonzalez" w:date="2017-09-28T18:57:00Z">
                    <w:rPr>
                      <w:rFonts w:ascii="Monaco" w:hAnsi="Monaco" w:cs="Monaco"/>
                      <w:color w:val="204A87"/>
                      <w:sz w:val="32"/>
                      <w:szCs w:val="32"/>
                      <w:lang w:val="en-US"/>
                    </w:rPr>
                  </w:rPrChange>
                </w:rPr>
                <w:t>document</w:t>
              </w:r>
              <w:r w:rsidRPr="0055352B">
                <w:rPr>
                  <w:b/>
                  <w:bCs/>
                  <w:color w:val="000000"/>
                  <w:lang w:val="en-US"/>
                  <w:rPrChange w:id="2331" w:author="Borja Gonzalez" w:date="2017-09-28T18:57:00Z">
                    <w:rPr>
                      <w:rFonts w:ascii="Monaco" w:hAnsi="Monaco" w:cs="Monaco"/>
                      <w:b/>
                      <w:bCs/>
                      <w:color w:val="000000"/>
                      <w:sz w:val="32"/>
                      <w:szCs w:val="32"/>
                      <w:lang w:val="en-US"/>
                    </w:rPr>
                  </w:rPrChange>
                </w:rPr>
                <w:t>.</w:t>
              </w:r>
              <w:r w:rsidRPr="0055352B">
                <w:rPr>
                  <w:color w:val="000000"/>
                  <w:lang w:val="en-US"/>
                  <w:rPrChange w:id="2332"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2333" w:author="Borja Gonzalez" w:date="2017-09-28T18:57:00Z">
                    <w:rPr>
                      <w:rFonts w:ascii="Monaco" w:hAnsi="Monaco" w:cs="Monaco"/>
                      <w:b/>
                      <w:bCs/>
                      <w:color w:val="000000"/>
                      <w:sz w:val="32"/>
                      <w:szCs w:val="32"/>
                      <w:lang w:val="en-US"/>
                    </w:rPr>
                  </w:rPrChange>
                </w:rPr>
                <w:t>(</w:t>
              </w:r>
              <w:r w:rsidRPr="0055352B">
                <w:rPr>
                  <w:color w:val="4E9A06"/>
                  <w:lang w:val="en-US"/>
                  <w:rPrChange w:id="2334" w:author="Borja Gonzalez" w:date="2017-09-28T18:57:00Z">
                    <w:rPr>
                      <w:rFonts w:ascii="Monaco" w:hAnsi="Monaco" w:cs="Monaco"/>
                      <w:color w:val="4E9A06"/>
                      <w:sz w:val="32"/>
                      <w:szCs w:val="32"/>
                      <w:lang w:val="en-US"/>
                    </w:rPr>
                  </w:rPrChange>
                </w:rPr>
                <w:t>"sexo2"</w:t>
              </w:r>
              <w:r w:rsidRPr="0055352B">
                <w:rPr>
                  <w:b/>
                  <w:bCs/>
                  <w:color w:val="000000"/>
                  <w:lang w:val="en-US"/>
                  <w:rPrChange w:id="2335" w:author="Borja Gonzalez" w:date="2017-09-28T18:57:00Z">
                    <w:rPr>
                      <w:rFonts w:ascii="Monaco" w:hAnsi="Monaco" w:cs="Monaco"/>
                      <w:b/>
                      <w:bCs/>
                      <w:color w:val="000000"/>
                      <w:sz w:val="32"/>
                      <w:szCs w:val="32"/>
                      <w:lang w:val="en-US"/>
                    </w:rPr>
                  </w:rPrChange>
                </w:rPr>
                <w:t>).</w:t>
              </w:r>
              <w:r w:rsidRPr="0055352B">
                <w:rPr>
                  <w:color w:val="000000"/>
                  <w:lang w:val="en-US"/>
                  <w:rPrChange w:id="2336" w:author="Borja Gonzalez" w:date="2017-09-28T18:57:00Z">
                    <w:rPr>
                      <w:rFonts w:ascii="Monaco" w:hAnsi="Monaco" w:cs="Monaco"/>
                      <w:color w:val="000000"/>
                      <w:sz w:val="32"/>
                      <w:szCs w:val="32"/>
                      <w:lang w:val="en-US"/>
                    </w:rPr>
                  </w:rPrChange>
                </w:rPr>
                <w:t>checked</w:t>
              </w:r>
              <w:r w:rsidRPr="0055352B">
                <w:rPr>
                  <w:b/>
                  <w:bCs/>
                  <w:color w:val="000000"/>
                  <w:lang w:val="en-US"/>
                  <w:rPrChange w:id="2337"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338" w:author="Borja Gonzalez" w:date="2017-09-28T18:57:00Z"/>
                <w:lang w:val="es-ES"/>
                <w:rPrChange w:id="2339" w:author="Rodrigo García" w:date="2017-09-29T10:05:00Z">
                  <w:rPr>
                    <w:ins w:id="2340" w:author="Borja Gonzalez" w:date="2017-09-28T18:57:00Z"/>
                    <w:rFonts w:ascii="Monaco" w:eastAsiaTheme="majorEastAsia" w:hAnsi="Monaco" w:cs="Monaco"/>
                    <w:color w:val="243F60" w:themeColor="accent1" w:themeShade="7F"/>
                    <w:sz w:val="32"/>
                    <w:szCs w:val="32"/>
                    <w:lang w:val="en-US"/>
                  </w:rPr>
                </w:rPrChange>
              </w:rPr>
              <w:pPrChange w:id="2341" w:author="GONZALEZ DIAZ, BORJA" w:date="2017-09-29T19:28:00Z">
                <w:pPr>
                  <w:keepNext/>
                  <w:keepLines/>
                  <w:widowControl w:val="0"/>
                  <w:autoSpaceDE w:val="0"/>
                  <w:autoSpaceDN w:val="0"/>
                  <w:adjustRightInd w:val="0"/>
                  <w:spacing w:before="200"/>
                  <w:outlineLvl w:val="4"/>
                </w:pPr>
              </w:pPrChange>
            </w:pPr>
            <w:ins w:id="2342" w:author="Borja Gonzalez" w:date="2017-09-28T18:57:00Z">
              <w:r w:rsidRPr="0055352B">
                <w:rPr>
                  <w:lang w:val="en-US"/>
                  <w:rPrChange w:id="2343" w:author="Borja Gonzalez" w:date="2017-09-28T18:57:00Z">
                    <w:rPr>
                      <w:rFonts w:ascii="Monaco" w:hAnsi="Monaco" w:cs="Monaco"/>
                      <w:sz w:val="32"/>
                      <w:szCs w:val="32"/>
                      <w:lang w:val="en-US"/>
                    </w:rPr>
                  </w:rPrChange>
                </w:rPr>
                <w:tab/>
              </w:r>
              <w:r w:rsidRPr="0055352B">
                <w:rPr>
                  <w:lang w:val="en-US"/>
                  <w:rPrChange w:id="2344" w:author="Borja Gonzalez" w:date="2017-09-28T18:57:00Z">
                    <w:rPr>
                      <w:rFonts w:ascii="Monaco" w:hAnsi="Monaco" w:cs="Monaco"/>
                      <w:sz w:val="32"/>
                      <w:szCs w:val="32"/>
                      <w:lang w:val="en-US"/>
                    </w:rPr>
                  </w:rPrChange>
                </w:rPr>
                <w:tab/>
              </w:r>
              <w:r w:rsidRPr="0055352B">
                <w:rPr>
                  <w:lang w:val="en-US"/>
                  <w:rPrChange w:id="2345" w:author="Borja Gonzalez" w:date="2017-09-28T18:57:00Z">
                    <w:rPr>
                      <w:rFonts w:ascii="Monaco" w:hAnsi="Monaco" w:cs="Monaco"/>
                      <w:sz w:val="32"/>
                      <w:szCs w:val="32"/>
                      <w:lang w:val="en-US"/>
                    </w:rPr>
                  </w:rPrChange>
                </w:rPr>
                <w:tab/>
              </w:r>
              <w:r w:rsidRPr="0055352B">
                <w:rPr>
                  <w:lang w:val="en-US"/>
                  <w:rPrChange w:id="2346" w:author="Borja Gonzalez" w:date="2017-09-28T18:57:00Z">
                    <w:rPr>
                      <w:rFonts w:ascii="Monaco" w:hAnsi="Monaco" w:cs="Monaco"/>
                      <w:sz w:val="32"/>
                      <w:szCs w:val="32"/>
                      <w:lang w:val="en-US"/>
                    </w:rPr>
                  </w:rPrChange>
                </w:rPr>
                <w:tab/>
              </w:r>
              <w:r w:rsidRPr="0079203F">
                <w:rPr>
                  <w:b/>
                  <w:bCs/>
                  <w:color w:val="204A87"/>
                  <w:lang w:val="es-ES"/>
                  <w:rPrChange w:id="2347" w:author="Rodrigo García" w:date="2017-09-29T10:05:00Z">
                    <w:rPr>
                      <w:rFonts w:ascii="Monaco" w:hAnsi="Monaco" w:cs="Monaco"/>
                      <w:b/>
                      <w:bCs/>
                      <w:color w:val="204A87"/>
                      <w:sz w:val="32"/>
                      <w:szCs w:val="32"/>
                      <w:lang w:val="en-US"/>
                    </w:rPr>
                  </w:rPrChange>
                </w:rPr>
                <w:t>var</w:t>
              </w:r>
              <w:r w:rsidRPr="0079203F">
                <w:rPr>
                  <w:lang w:val="es-ES"/>
                  <w:rPrChange w:id="2348" w:author="Rodrigo García" w:date="2017-09-29T10:05:00Z">
                    <w:rPr>
                      <w:rFonts w:ascii="Monaco" w:hAnsi="Monaco" w:cs="Monaco"/>
                      <w:sz w:val="32"/>
                      <w:szCs w:val="32"/>
                      <w:lang w:val="en-US"/>
                    </w:rPr>
                  </w:rPrChange>
                </w:rPr>
                <w:t xml:space="preserve"> </w:t>
              </w:r>
              <w:r w:rsidRPr="0079203F">
                <w:rPr>
                  <w:color w:val="000000"/>
                  <w:lang w:val="es-ES"/>
                  <w:rPrChange w:id="2349" w:author="Rodrigo García" w:date="2017-09-29T10:05:00Z">
                    <w:rPr>
                      <w:rFonts w:ascii="Monaco" w:hAnsi="Monaco" w:cs="Monaco"/>
                      <w:color w:val="000000"/>
                      <w:sz w:val="32"/>
                      <w:szCs w:val="32"/>
                      <w:lang w:val="en-US"/>
                    </w:rPr>
                  </w:rPrChange>
                </w:rPr>
                <w:t>sexo</w:t>
              </w:r>
              <w:r w:rsidRPr="0079203F">
                <w:rPr>
                  <w:lang w:val="es-ES"/>
                  <w:rPrChange w:id="2350" w:author="Rodrigo García" w:date="2017-09-29T10:05:00Z">
                    <w:rPr>
                      <w:rFonts w:ascii="Monaco" w:hAnsi="Monaco" w:cs="Monaco"/>
                      <w:sz w:val="32"/>
                      <w:szCs w:val="32"/>
                      <w:lang w:val="en-US"/>
                    </w:rPr>
                  </w:rPrChange>
                </w:rPr>
                <w:t xml:space="preserve"> </w:t>
              </w:r>
              <w:r w:rsidRPr="0079203F">
                <w:rPr>
                  <w:b/>
                  <w:bCs/>
                  <w:color w:val="CE5C00"/>
                  <w:lang w:val="es-ES"/>
                  <w:rPrChange w:id="2351" w:author="Rodrigo García" w:date="2017-09-29T10:05:00Z">
                    <w:rPr>
                      <w:rFonts w:ascii="Monaco" w:hAnsi="Monaco" w:cs="Monaco"/>
                      <w:b/>
                      <w:bCs/>
                      <w:color w:val="CE5C00"/>
                      <w:sz w:val="32"/>
                      <w:szCs w:val="32"/>
                      <w:lang w:val="en-US"/>
                    </w:rPr>
                  </w:rPrChange>
                </w:rPr>
                <w:t>=</w:t>
              </w:r>
              <w:r w:rsidRPr="0079203F">
                <w:rPr>
                  <w:lang w:val="es-ES"/>
                  <w:rPrChange w:id="2352" w:author="Rodrigo García" w:date="2017-09-29T10:05:00Z">
                    <w:rPr>
                      <w:rFonts w:ascii="Monaco" w:hAnsi="Monaco" w:cs="Monaco"/>
                      <w:sz w:val="32"/>
                      <w:szCs w:val="32"/>
                      <w:lang w:val="en-US"/>
                    </w:rPr>
                  </w:rPrChange>
                </w:rPr>
                <w:t xml:space="preserve"> </w:t>
              </w:r>
              <w:proofErr w:type="gramStart"/>
              <w:r w:rsidRPr="0079203F">
                <w:rPr>
                  <w:color w:val="204A87"/>
                  <w:lang w:val="es-ES"/>
                  <w:rPrChange w:id="2353" w:author="Rodrigo García" w:date="2017-09-29T10:05:00Z">
                    <w:rPr>
                      <w:rFonts w:ascii="Monaco" w:hAnsi="Monaco" w:cs="Monaco"/>
                      <w:color w:val="204A87"/>
                      <w:sz w:val="32"/>
                      <w:szCs w:val="32"/>
                      <w:lang w:val="en-US"/>
                    </w:rPr>
                  </w:rPrChange>
                </w:rPr>
                <w:t>document</w:t>
              </w:r>
              <w:r w:rsidRPr="0079203F">
                <w:rPr>
                  <w:b/>
                  <w:bCs/>
                  <w:color w:val="000000"/>
                  <w:lang w:val="es-ES"/>
                  <w:rPrChange w:id="2354" w:author="Rodrigo García" w:date="2017-09-29T10:05:00Z">
                    <w:rPr>
                      <w:rFonts w:ascii="Monaco" w:hAnsi="Monaco" w:cs="Monaco"/>
                      <w:b/>
                      <w:bCs/>
                      <w:color w:val="000000"/>
                      <w:sz w:val="32"/>
                      <w:szCs w:val="32"/>
                      <w:lang w:val="en-US"/>
                    </w:rPr>
                  </w:rPrChange>
                </w:rPr>
                <w:t>.</w:t>
              </w:r>
              <w:r w:rsidRPr="0079203F">
                <w:rPr>
                  <w:color w:val="000000"/>
                  <w:lang w:val="es-ES"/>
                  <w:rPrChange w:id="2355"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356" w:author="Rodrigo García" w:date="2017-09-29T10:05:00Z">
                    <w:rPr>
                      <w:rFonts w:ascii="Monaco" w:hAnsi="Monaco" w:cs="Monaco"/>
                      <w:b/>
                      <w:bCs/>
                      <w:color w:val="000000"/>
                      <w:sz w:val="32"/>
                      <w:szCs w:val="32"/>
                      <w:lang w:val="en-US"/>
                    </w:rPr>
                  </w:rPrChange>
                </w:rPr>
                <w:t>(</w:t>
              </w:r>
              <w:r w:rsidRPr="0079203F">
                <w:rPr>
                  <w:color w:val="4E9A06"/>
                  <w:lang w:val="es-ES"/>
                  <w:rPrChange w:id="2357" w:author="Rodrigo García" w:date="2017-09-29T10:05:00Z">
                    <w:rPr>
                      <w:rFonts w:ascii="Monaco" w:hAnsi="Monaco" w:cs="Monaco"/>
                      <w:color w:val="4E9A06"/>
                      <w:sz w:val="32"/>
                      <w:szCs w:val="32"/>
                      <w:lang w:val="en-US"/>
                    </w:rPr>
                  </w:rPrChange>
                </w:rPr>
                <w:t>"sexo2"</w:t>
              </w:r>
              <w:r w:rsidRPr="0079203F">
                <w:rPr>
                  <w:b/>
                  <w:bCs/>
                  <w:color w:val="000000"/>
                  <w:lang w:val="es-ES"/>
                  <w:rPrChange w:id="2358" w:author="Rodrigo García" w:date="2017-09-29T10:05:00Z">
                    <w:rPr>
                      <w:rFonts w:ascii="Monaco" w:hAnsi="Monaco" w:cs="Monaco"/>
                      <w:b/>
                      <w:bCs/>
                      <w:color w:val="000000"/>
                      <w:sz w:val="32"/>
                      <w:szCs w:val="32"/>
                      <w:lang w:val="en-US"/>
                    </w:rPr>
                  </w:rPrChange>
                </w:rPr>
                <w:t>).</w:t>
              </w:r>
              <w:r w:rsidRPr="0079203F">
                <w:rPr>
                  <w:color w:val="000000"/>
                  <w:lang w:val="es-ES"/>
                  <w:rPrChange w:id="2359" w:author="Rodrigo García" w:date="2017-09-29T10:05:00Z">
                    <w:rPr>
                      <w:rFonts w:ascii="Monaco" w:hAnsi="Monaco" w:cs="Monaco"/>
                      <w:color w:val="000000"/>
                      <w:sz w:val="32"/>
                      <w:szCs w:val="32"/>
                      <w:lang w:val="en-US"/>
                    </w:rPr>
                  </w:rPrChange>
                </w:rPr>
                <w:t>value</w:t>
              </w:r>
              <w:r w:rsidRPr="0079203F">
                <w:rPr>
                  <w:b/>
                  <w:bCs/>
                  <w:color w:val="000000"/>
                  <w:lang w:val="es-ES"/>
                  <w:rPrChange w:id="2360"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361" w:author="Borja Gonzalez" w:date="2017-09-28T18:57:00Z"/>
                <w:lang w:val="es-ES"/>
                <w:rPrChange w:id="2362" w:author="Rodrigo García" w:date="2017-09-29T10:05:00Z">
                  <w:rPr>
                    <w:ins w:id="2363" w:author="Borja Gonzalez" w:date="2017-09-28T18:57:00Z"/>
                    <w:rFonts w:ascii="Monaco" w:eastAsiaTheme="majorEastAsia" w:hAnsi="Monaco" w:cs="Monaco"/>
                    <w:color w:val="243F60" w:themeColor="accent1" w:themeShade="7F"/>
                    <w:sz w:val="32"/>
                    <w:szCs w:val="32"/>
                    <w:lang w:val="en-US"/>
                  </w:rPr>
                </w:rPrChange>
              </w:rPr>
              <w:pPrChange w:id="2364" w:author="GONZALEZ DIAZ, BORJA" w:date="2017-09-29T19:28:00Z">
                <w:pPr>
                  <w:keepNext/>
                  <w:keepLines/>
                  <w:widowControl w:val="0"/>
                  <w:autoSpaceDE w:val="0"/>
                  <w:autoSpaceDN w:val="0"/>
                  <w:adjustRightInd w:val="0"/>
                  <w:spacing w:before="200"/>
                  <w:outlineLvl w:val="4"/>
                </w:pPr>
              </w:pPrChange>
            </w:pPr>
            <w:ins w:id="2365" w:author="Borja Gonzalez" w:date="2017-09-28T18:57:00Z">
              <w:r w:rsidRPr="0079203F">
                <w:rPr>
                  <w:lang w:val="es-ES"/>
                  <w:rPrChange w:id="2366" w:author="Rodrigo García" w:date="2017-09-29T10:05:00Z">
                    <w:rPr>
                      <w:rFonts w:ascii="Monaco" w:hAnsi="Monaco" w:cs="Monaco"/>
                      <w:sz w:val="32"/>
                      <w:szCs w:val="32"/>
                      <w:lang w:val="en-US"/>
                    </w:rPr>
                  </w:rPrChange>
                </w:rPr>
                <w:tab/>
              </w:r>
              <w:r w:rsidRPr="0079203F">
                <w:rPr>
                  <w:lang w:val="es-ES"/>
                  <w:rPrChange w:id="2367" w:author="Rodrigo García" w:date="2017-09-29T10:05:00Z">
                    <w:rPr>
                      <w:rFonts w:ascii="Monaco" w:hAnsi="Monaco" w:cs="Monaco"/>
                      <w:sz w:val="32"/>
                      <w:szCs w:val="32"/>
                      <w:lang w:val="en-US"/>
                    </w:rPr>
                  </w:rPrChange>
                </w:rPr>
                <w:tab/>
              </w:r>
              <w:r w:rsidRPr="0079203F">
                <w:rPr>
                  <w:lang w:val="es-ES"/>
                  <w:rPrChange w:id="2368" w:author="Rodrigo García" w:date="2017-09-29T10:05:00Z">
                    <w:rPr>
                      <w:rFonts w:ascii="Monaco" w:hAnsi="Monaco" w:cs="Monaco"/>
                      <w:sz w:val="32"/>
                      <w:szCs w:val="32"/>
                      <w:lang w:val="en-US"/>
                    </w:rPr>
                  </w:rPrChange>
                </w:rPr>
                <w:tab/>
              </w:r>
              <w:r w:rsidRPr="0079203F">
                <w:rPr>
                  <w:b/>
                  <w:bCs/>
                  <w:color w:val="000000"/>
                  <w:lang w:val="es-ES"/>
                  <w:rPrChange w:id="2369"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370" w:author="Borja Gonzalez" w:date="2017-09-28T18:57:00Z"/>
                <w:lang w:val="es-ES"/>
                <w:rPrChange w:id="2371" w:author="Rodrigo García" w:date="2017-09-29T10:05:00Z">
                  <w:rPr>
                    <w:ins w:id="2372" w:author="Borja Gonzalez" w:date="2017-09-28T18:57:00Z"/>
                    <w:rFonts w:ascii="Monaco" w:eastAsiaTheme="majorEastAsia" w:hAnsi="Monaco" w:cs="Monaco"/>
                    <w:color w:val="243F60" w:themeColor="accent1" w:themeShade="7F"/>
                    <w:sz w:val="32"/>
                    <w:szCs w:val="32"/>
                    <w:lang w:val="en-US"/>
                  </w:rPr>
                </w:rPrChange>
              </w:rPr>
              <w:pPrChange w:id="2373" w:author="GONZALEZ DIAZ, BORJA" w:date="2017-09-29T19:28:00Z">
                <w:pPr>
                  <w:keepNext/>
                  <w:keepLines/>
                  <w:widowControl w:val="0"/>
                  <w:autoSpaceDE w:val="0"/>
                  <w:autoSpaceDN w:val="0"/>
                  <w:adjustRightInd w:val="0"/>
                  <w:spacing w:before="200"/>
                  <w:outlineLvl w:val="4"/>
                </w:pPr>
              </w:pPrChange>
            </w:pPr>
            <w:ins w:id="2374" w:author="Borja Gonzalez" w:date="2017-09-28T18:57:00Z">
              <w:r w:rsidRPr="0079203F">
                <w:rPr>
                  <w:lang w:val="es-ES"/>
                  <w:rPrChange w:id="2375" w:author="Rodrigo García" w:date="2017-09-29T10:05:00Z">
                    <w:rPr>
                      <w:rFonts w:ascii="Monaco" w:hAnsi="Monaco" w:cs="Monaco"/>
                      <w:sz w:val="32"/>
                      <w:szCs w:val="32"/>
                      <w:lang w:val="en-US"/>
                    </w:rPr>
                  </w:rPrChange>
                </w:rPr>
                <w:tab/>
              </w:r>
              <w:r w:rsidRPr="0079203F">
                <w:rPr>
                  <w:lang w:val="es-ES"/>
                  <w:rPrChange w:id="2376" w:author="Rodrigo García" w:date="2017-09-29T10:05:00Z">
                    <w:rPr>
                      <w:rFonts w:ascii="Monaco" w:hAnsi="Monaco" w:cs="Monaco"/>
                      <w:sz w:val="32"/>
                      <w:szCs w:val="32"/>
                      <w:lang w:val="en-US"/>
                    </w:rPr>
                  </w:rPrChange>
                </w:rPr>
                <w:tab/>
              </w:r>
              <w:r w:rsidRPr="0079203F">
                <w:rPr>
                  <w:lang w:val="es-ES"/>
                  <w:rPrChange w:id="2377" w:author="Rodrigo García" w:date="2017-09-29T10:05:00Z">
                    <w:rPr>
                      <w:rFonts w:ascii="Monaco" w:hAnsi="Monaco" w:cs="Monaco"/>
                      <w:sz w:val="32"/>
                      <w:szCs w:val="32"/>
                      <w:lang w:val="en-US"/>
                    </w:rPr>
                  </w:rPrChange>
                </w:rPr>
                <w:tab/>
              </w:r>
              <w:proofErr w:type="gramStart"/>
              <w:r w:rsidRPr="0079203F">
                <w:rPr>
                  <w:b/>
                  <w:bCs/>
                  <w:color w:val="204A87"/>
                  <w:lang w:val="es-ES"/>
                  <w:rPrChange w:id="2378" w:author="Rodrigo García" w:date="2017-09-29T10:05:00Z">
                    <w:rPr>
                      <w:rFonts w:ascii="Monaco" w:hAnsi="Monaco" w:cs="Monaco"/>
                      <w:b/>
                      <w:bCs/>
                      <w:color w:val="204A87"/>
                      <w:sz w:val="32"/>
                      <w:szCs w:val="32"/>
                      <w:lang w:val="en-US"/>
                    </w:rPr>
                  </w:rPrChange>
                </w:rPr>
                <w:t>else</w:t>
              </w:r>
              <w:r w:rsidRPr="0079203F">
                <w:rPr>
                  <w:b/>
                  <w:bCs/>
                  <w:color w:val="000000"/>
                  <w:lang w:val="es-ES"/>
                  <w:rPrChange w:id="2379" w:author="Rodrigo García" w:date="2017-09-29T10:05:00Z">
                    <w:rPr>
                      <w:rFonts w:ascii="Monaco" w:hAnsi="Monaco" w:cs="Monaco"/>
                      <w:b/>
                      <w:bCs/>
                      <w:color w:val="000000"/>
                      <w:sz w:val="32"/>
                      <w:szCs w:val="32"/>
                      <w:lang w:val="en-US"/>
                    </w:rPr>
                  </w:rPrChange>
                </w:rPr>
                <w:t>{</w:t>
              </w:r>
              <w:proofErr w:type="gramEnd"/>
            </w:ins>
          </w:p>
          <w:p w14:paraId="57ADA5FC" w14:textId="77777777" w:rsidR="0055352B" w:rsidRPr="0079203F" w:rsidRDefault="0055352B">
            <w:pPr>
              <w:rPr>
                <w:ins w:id="2380" w:author="Borja Gonzalez" w:date="2017-09-28T18:57:00Z"/>
                <w:lang w:val="es-ES"/>
                <w:rPrChange w:id="2381" w:author="Rodrigo García" w:date="2017-09-29T10:05:00Z">
                  <w:rPr>
                    <w:ins w:id="2382" w:author="Borja Gonzalez" w:date="2017-09-28T18:57:00Z"/>
                    <w:rFonts w:ascii="Monaco" w:eastAsiaTheme="majorEastAsia" w:hAnsi="Monaco" w:cs="Monaco"/>
                    <w:color w:val="243F60" w:themeColor="accent1" w:themeShade="7F"/>
                    <w:sz w:val="32"/>
                    <w:szCs w:val="32"/>
                    <w:lang w:val="en-US"/>
                  </w:rPr>
                </w:rPrChange>
              </w:rPr>
              <w:pPrChange w:id="2383" w:author="GONZALEZ DIAZ, BORJA" w:date="2017-09-29T19:28:00Z">
                <w:pPr>
                  <w:keepNext/>
                  <w:keepLines/>
                  <w:widowControl w:val="0"/>
                  <w:autoSpaceDE w:val="0"/>
                  <w:autoSpaceDN w:val="0"/>
                  <w:adjustRightInd w:val="0"/>
                  <w:spacing w:before="200"/>
                  <w:outlineLvl w:val="4"/>
                </w:pPr>
              </w:pPrChange>
            </w:pPr>
            <w:ins w:id="2384" w:author="Borja Gonzalez" w:date="2017-09-28T18:57:00Z">
              <w:r w:rsidRPr="0079203F">
                <w:rPr>
                  <w:lang w:val="es-ES"/>
                  <w:rPrChange w:id="2385" w:author="Rodrigo García" w:date="2017-09-29T10:05:00Z">
                    <w:rPr>
                      <w:rFonts w:ascii="Monaco" w:hAnsi="Monaco" w:cs="Monaco"/>
                      <w:sz w:val="32"/>
                      <w:szCs w:val="32"/>
                      <w:lang w:val="en-US"/>
                    </w:rPr>
                  </w:rPrChange>
                </w:rPr>
                <w:tab/>
              </w:r>
              <w:r w:rsidRPr="0079203F">
                <w:rPr>
                  <w:lang w:val="es-ES"/>
                  <w:rPrChange w:id="2386" w:author="Rodrigo García" w:date="2017-09-29T10:05:00Z">
                    <w:rPr>
                      <w:rFonts w:ascii="Monaco" w:hAnsi="Monaco" w:cs="Monaco"/>
                      <w:sz w:val="32"/>
                      <w:szCs w:val="32"/>
                      <w:lang w:val="en-US"/>
                    </w:rPr>
                  </w:rPrChange>
                </w:rPr>
                <w:tab/>
              </w:r>
              <w:r w:rsidRPr="0079203F">
                <w:rPr>
                  <w:lang w:val="es-ES"/>
                  <w:rPrChange w:id="2387" w:author="Rodrigo García" w:date="2017-09-29T10:05:00Z">
                    <w:rPr>
                      <w:rFonts w:ascii="Monaco" w:hAnsi="Monaco" w:cs="Monaco"/>
                      <w:sz w:val="32"/>
                      <w:szCs w:val="32"/>
                      <w:lang w:val="en-US"/>
                    </w:rPr>
                  </w:rPrChange>
                </w:rPr>
                <w:tab/>
              </w:r>
              <w:r w:rsidRPr="0079203F">
                <w:rPr>
                  <w:lang w:val="es-ES"/>
                  <w:rPrChange w:id="2388" w:author="Rodrigo García" w:date="2017-09-29T10:05:00Z">
                    <w:rPr>
                      <w:rFonts w:ascii="Monaco" w:hAnsi="Monaco" w:cs="Monaco"/>
                      <w:sz w:val="32"/>
                      <w:szCs w:val="32"/>
                      <w:lang w:val="en-US"/>
                    </w:rPr>
                  </w:rPrChange>
                </w:rPr>
                <w:tab/>
              </w:r>
              <w:proofErr w:type="gramStart"/>
              <w:r w:rsidRPr="0079203F">
                <w:rPr>
                  <w:color w:val="000000"/>
                  <w:lang w:val="es-ES"/>
                  <w:rPrChange w:id="2389" w:author="Rodrigo García" w:date="2017-09-29T10:05:00Z">
                    <w:rPr>
                      <w:rFonts w:ascii="Monaco" w:hAnsi="Monaco" w:cs="Monaco"/>
                      <w:color w:val="000000"/>
                      <w:sz w:val="32"/>
                      <w:szCs w:val="32"/>
                      <w:lang w:val="en-US"/>
                    </w:rPr>
                  </w:rPrChange>
                </w:rPr>
                <w:t>alert</w:t>
              </w:r>
              <w:r w:rsidRPr="0079203F">
                <w:rPr>
                  <w:b/>
                  <w:bCs/>
                  <w:color w:val="000000"/>
                  <w:lang w:val="es-ES"/>
                  <w:rPrChange w:id="2390"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391" w:author="Rodrigo García" w:date="2017-09-29T10:05:00Z">
                    <w:rPr>
                      <w:rFonts w:ascii="Monaco" w:hAnsi="Monaco" w:cs="Monaco"/>
                      <w:color w:val="4E9A06"/>
                      <w:sz w:val="32"/>
                      <w:szCs w:val="32"/>
                      <w:lang w:val="en-US"/>
                    </w:rPr>
                  </w:rPrChange>
                </w:rPr>
                <w:t>"Añada un sexo"</w:t>
              </w:r>
              <w:r w:rsidRPr="0079203F">
                <w:rPr>
                  <w:b/>
                  <w:bCs/>
                  <w:color w:val="000000"/>
                  <w:lang w:val="es-ES"/>
                  <w:rPrChange w:id="2392"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393" w:author="Borja Gonzalez" w:date="2017-09-28T18:57:00Z"/>
                <w:lang w:val="es-ES"/>
                <w:rPrChange w:id="2394" w:author="Rodrigo García" w:date="2017-09-29T10:05:00Z">
                  <w:rPr>
                    <w:ins w:id="2395" w:author="Borja Gonzalez" w:date="2017-09-28T18:57:00Z"/>
                    <w:rFonts w:ascii="Monaco" w:eastAsiaTheme="majorEastAsia" w:hAnsi="Monaco" w:cs="Monaco"/>
                    <w:color w:val="243F60" w:themeColor="accent1" w:themeShade="7F"/>
                    <w:sz w:val="32"/>
                    <w:szCs w:val="32"/>
                    <w:lang w:val="en-US"/>
                  </w:rPr>
                </w:rPrChange>
              </w:rPr>
              <w:pPrChange w:id="2396" w:author="GONZALEZ DIAZ, BORJA" w:date="2017-09-29T19:28:00Z">
                <w:pPr>
                  <w:keepNext/>
                  <w:keepLines/>
                  <w:widowControl w:val="0"/>
                  <w:autoSpaceDE w:val="0"/>
                  <w:autoSpaceDN w:val="0"/>
                  <w:adjustRightInd w:val="0"/>
                  <w:spacing w:before="200"/>
                  <w:outlineLvl w:val="4"/>
                </w:pPr>
              </w:pPrChange>
            </w:pPr>
            <w:ins w:id="2397" w:author="Borja Gonzalez" w:date="2017-09-28T18:57:00Z">
              <w:r w:rsidRPr="0079203F">
                <w:rPr>
                  <w:lang w:val="es-ES"/>
                  <w:rPrChange w:id="2398" w:author="Rodrigo García" w:date="2017-09-29T10:05:00Z">
                    <w:rPr>
                      <w:rFonts w:ascii="Monaco" w:hAnsi="Monaco" w:cs="Monaco"/>
                      <w:sz w:val="32"/>
                      <w:szCs w:val="32"/>
                      <w:lang w:val="en-US"/>
                    </w:rPr>
                  </w:rPrChange>
                </w:rPr>
                <w:tab/>
              </w:r>
              <w:r w:rsidRPr="0079203F">
                <w:rPr>
                  <w:lang w:val="es-ES"/>
                  <w:rPrChange w:id="2399" w:author="Rodrigo García" w:date="2017-09-29T10:05:00Z">
                    <w:rPr>
                      <w:rFonts w:ascii="Monaco" w:hAnsi="Monaco" w:cs="Monaco"/>
                      <w:sz w:val="32"/>
                      <w:szCs w:val="32"/>
                      <w:lang w:val="en-US"/>
                    </w:rPr>
                  </w:rPrChange>
                </w:rPr>
                <w:tab/>
              </w:r>
              <w:r w:rsidRPr="0079203F">
                <w:rPr>
                  <w:lang w:val="es-ES"/>
                  <w:rPrChange w:id="2400" w:author="Rodrigo García" w:date="2017-09-29T10:05:00Z">
                    <w:rPr>
                      <w:rFonts w:ascii="Monaco" w:hAnsi="Monaco" w:cs="Monaco"/>
                      <w:sz w:val="32"/>
                      <w:szCs w:val="32"/>
                      <w:lang w:val="en-US"/>
                    </w:rPr>
                  </w:rPrChange>
                </w:rPr>
                <w:tab/>
              </w:r>
              <w:r w:rsidRPr="0079203F">
                <w:rPr>
                  <w:lang w:val="es-ES"/>
                  <w:rPrChange w:id="2401" w:author="Rodrigo García" w:date="2017-09-29T10:05:00Z">
                    <w:rPr>
                      <w:rFonts w:ascii="Monaco" w:hAnsi="Monaco" w:cs="Monaco"/>
                      <w:sz w:val="32"/>
                      <w:szCs w:val="32"/>
                      <w:lang w:val="en-US"/>
                    </w:rPr>
                  </w:rPrChange>
                </w:rPr>
                <w:tab/>
              </w:r>
              <w:r w:rsidRPr="0079203F">
                <w:rPr>
                  <w:b/>
                  <w:bCs/>
                  <w:color w:val="204A87"/>
                  <w:lang w:val="es-ES"/>
                  <w:rPrChange w:id="2402" w:author="Rodrigo García" w:date="2017-09-29T10:05:00Z">
                    <w:rPr>
                      <w:rFonts w:ascii="Monaco" w:hAnsi="Monaco" w:cs="Monaco"/>
                      <w:b/>
                      <w:bCs/>
                      <w:color w:val="204A87"/>
                      <w:sz w:val="32"/>
                      <w:szCs w:val="32"/>
                      <w:lang w:val="en-US"/>
                    </w:rPr>
                  </w:rPrChange>
                </w:rPr>
                <w:t>return</w:t>
              </w:r>
              <w:r w:rsidRPr="0079203F">
                <w:rPr>
                  <w:b/>
                  <w:bCs/>
                  <w:color w:val="000000"/>
                  <w:lang w:val="es-ES"/>
                  <w:rPrChange w:id="2403"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404" w:author="Borja Gonzalez" w:date="2017-09-28T18:57:00Z"/>
                <w:lang w:val="es-ES"/>
                <w:rPrChange w:id="2405" w:author="Rodrigo García" w:date="2017-09-29T10:05:00Z">
                  <w:rPr>
                    <w:ins w:id="2406" w:author="Borja Gonzalez" w:date="2017-09-28T18:57:00Z"/>
                    <w:rFonts w:ascii="Monaco" w:eastAsiaTheme="majorEastAsia" w:hAnsi="Monaco" w:cs="Monaco"/>
                    <w:color w:val="243F60" w:themeColor="accent1" w:themeShade="7F"/>
                    <w:sz w:val="32"/>
                    <w:szCs w:val="32"/>
                    <w:lang w:val="en-US"/>
                  </w:rPr>
                </w:rPrChange>
              </w:rPr>
              <w:pPrChange w:id="2407" w:author="GONZALEZ DIAZ, BORJA" w:date="2017-09-29T19:28:00Z">
                <w:pPr>
                  <w:keepNext/>
                  <w:keepLines/>
                  <w:widowControl w:val="0"/>
                  <w:autoSpaceDE w:val="0"/>
                  <w:autoSpaceDN w:val="0"/>
                  <w:adjustRightInd w:val="0"/>
                  <w:spacing w:before="200"/>
                  <w:outlineLvl w:val="4"/>
                </w:pPr>
              </w:pPrChange>
            </w:pPr>
            <w:ins w:id="2408" w:author="Borja Gonzalez" w:date="2017-09-28T18:57:00Z">
              <w:r w:rsidRPr="0079203F">
                <w:rPr>
                  <w:lang w:val="es-ES"/>
                  <w:rPrChange w:id="2409" w:author="Rodrigo García" w:date="2017-09-29T10:05:00Z">
                    <w:rPr>
                      <w:rFonts w:ascii="Monaco" w:hAnsi="Monaco" w:cs="Monaco"/>
                      <w:sz w:val="32"/>
                      <w:szCs w:val="32"/>
                      <w:lang w:val="en-US"/>
                    </w:rPr>
                  </w:rPrChange>
                </w:rPr>
                <w:tab/>
              </w:r>
              <w:r w:rsidRPr="0079203F">
                <w:rPr>
                  <w:lang w:val="es-ES"/>
                  <w:rPrChange w:id="2410" w:author="Rodrigo García" w:date="2017-09-29T10:05:00Z">
                    <w:rPr>
                      <w:rFonts w:ascii="Monaco" w:hAnsi="Monaco" w:cs="Monaco"/>
                      <w:sz w:val="32"/>
                      <w:szCs w:val="32"/>
                      <w:lang w:val="en-US"/>
                    </w:rPr>
                  </w:rPrChange>
                </w:rPr>
                <w:tab/>
              </w:r>
              <w:r w:rsidRPr="0079203F">
                <w:rPr>
                  <w:lang w:val="es-ES"/>
                  <w:rPrChange w:id="2411" w:author="Rodrigo García" w:date="2017-09-29T10:05:00Z">
                    <w:rPr>
                      <w:rFonts w:ascii="Monaco" w:hAnsi="Monaco" w:cs="Monaco"/>
                      <w:sz w:val="32"/>
                      <w:szCs w:val="32"/>
                      <w:lang w:val="en-US"/>
                    </w:rPr>
                  </w:rPrChange>
                </w:rPr>
                <w:tab/>
              </w:r>
              <w:r w:rsidRPr="0079203F">
                <w:rPr>
                  <w:b/>
                  <w:bCs/>
                  <w:color w:val="000000"/>
                  <w:lang w:val="es-ES"/>
                  <w:rPrChange w:id="2412"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413" w:author="Borja Gonzalez" w:date="2017-09-28T18:57:00Z"/>
                <w:lang w:val="es-ES"/>
                <w:rPrChange w:id="2414" w:author="Rodrigo García" w:date="2017-09-29T10:05:00Z">
                  <w:rPr>
                    <w:ins w:id="2415" w:author="Borja Gonzalez" w:date="2017-09-28T18:57:00Z"/>
                    <w:rFonts w:ascii="Monaco" w:eastAsiaTheme="majorEastAsia" w:hAnsi="Monaco" w:cs="Monaco"/>
                    <w:color w:val="243F60" w:themeColor="accent1" w:themeShade="7F"/>
                    <w:sz w:val="32"/>
                    <w:szCs w:val="32"/>
                    <w:lang w:val="en-US"/>
                  </w:rPr>
                </w:rPrChange>
              </w:rPr>
              <w:pPrChange w:id="2416" w:author="GONZALEZ DIAZ, BORJA" w:date="2017-09-29T19:28:00Z">
                <w:pPr>
                  <w:keepNext/>
                  <w:keepLines/>
                  <w:widowControl w:val="0"/>
                  <w:autoSpaceDE w:val="0"/>
                  <w:autoSpaceDN w:val="0"/>
                  <w:adjustRightInd w:val="0"/>
                  <w:spacing w:before="200"/>
                  <w:outlineLvl w:val="4"/>
                </w:pPr>
              </w:pPrChange>
            </w:pPr>
            <w:ins w:id="2417" w:author="Borja Gonzalez" w:date="2017-09-28T18:57:00Z">
              <w:r w:rsidRPr="0079203F">
                <w:rPr>
                  <w:lang w:val="es-ES"/>
                  <w:rPrChange w:id="2418" w:author="Rodrigo García" w:date="2017-09-29T10:05:00Z">
                    <w:rPr>
                      <w:rFonts w:ascii="Monaco" w:hAnsi="Monaco" w:cs="Monaco"/>
                      <w:sz w:val="32"/>
                      <w:szCs w:val="32"/>
                      <w:lang w:val="en-US"/>
                    </w:rPr>
                  </w:rPrChange>
                </w:rPr>
                <w:tab/>
              </w:r>
              <w:r w:rsidRPr="0079203F">
                <w:rPr>
                  <w:lang w:val="es-ES"/>
                  <w:rPrChange w:id="2419" w:author="Rodrigo García" w:date="2017-09-29T10:05:00Z">
                    <w:rPr>
                      <w:rFonts w:ascii="Monaco" w:hAnsi="Monaco" w:cs="Monaco"/>
                      <w:sz w:val="32"/>
                      <w:szCs w:val="32"/>
                      <w:lang w:val="en-US"/>
                    </w:rPr>
                  </w:rPrChange>
                </w:rPr>
                <w:tab/>
              </w:r>
              <w:r w:rsidRPr="0079203F">
                <w:rPr>
                  <w:lang w:val="es-ES"/>
                  <w:rPrChange w:id="2420" w:author="Rodrigo García" w:date="2017-09-29T10:05:00Z">
                    <w:rPr>
                      <w:rFonts w:ascii="Monaco" w:hAnsi="Monaco" w:cs="Monaco"/>
                      <w:sz w:val="32"/>
                      <w:szCs w:val="32"/>
                      <w:lang w:val="en-US"/>
                    </w:rPr>
                  </w:rPrChange>
                </w:rPr>
                <w:tab/>
              </w:r>
              <w:r w:rsidRPr="0079203F">
                <w:rPr>
                  <w:b/>
                  <w:bCs/>
                  <w:color w:val="204A87"/>
                  <w:lang w:val="es-ES"/>
                  <w:rPrChange w:id="2421" w:author="Rodrigo García" w:date="2017-09-29T10:05:00Z">
                    <w:rPr>
                      <w:rFonts w:ascii="Monaco" w:hAnsi="Monaco" w:cs="Monaco"/>
                      <w:b/>
                      <w:bCs/>
                      <w:color w:val="204A87"/>
                      <w:sz w:val="32"/>
                      <w:szCs w:val="32"/>
                      <w:lang w:val="en-US"/>
                    </w:rPr>
                  </w:rPrChange>
                </w:rPr>
                <w:t>if</w:t>
              </w:r>
              <w:r w:rsidRPr="0079203F">
                <w:rPr>
                  <w:b/>
                  <w:bCs/>
                  <w:color w:val="000000"/>
                  <w:lang w:val="es-ES"/>
                  <w:rPrChange w:id="2422"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423" w:author="Rodrigo García" w:date="2017-09-29T10:05:00Z">
                    <w:rPr>
                      <w:rFonts w:ascii="Monaco" w:hAnsi="Monaco" w:cs="Monaco"/>
                      <w:color w:val="204A87"/>
                      <w:sz w:val="32"/>
                      <w:szCs w:val="32"/>
                      <w:lang w:val="en-US"/>
                    </w:rPr>
                  </w:rPrChange>
                </w:rPr>
                <w:t>document</w:t>
              </w:r>
              <w:r w:rsidRPr="0079203F">
                <w:rPr>
                  <w:b/>
                  <w:bCs/>
                  <w:color w:val="000000"/>
                  <w:lang w:val="es-ES"/>
                  <w:rPrChange w:id="2424" w:author="Rodrigo García" w:date="2017-09-29T10:05:00Z">
                    <w:rPr>
                      <w:rFonts w:ascii="Monaco" w:hAnsi="Monaco" w:cs="Monaco"/>
                      <w:b/>
                      <w:bCs/>
                      <w:color w:val="000000"/>
                      <w:sz w:val="32"/>
                      <w:szCs w:val="32"/>
                      <w:lang w:val="en-US"/>
                    </w:rPr>
                  </w:rPrChange>
                </w:rPr>
                <w:t>.</w:t>
              </w:r>
              <w:r w:rsidRPr="0079203F">
                <w:rPr>
                  <w:color w:val="000000"/>
                  <w:lang w:val="es-ES"/>
                  <w:rPrChange w:id="2425"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426" w:author="Rodrigo García" w:date="2017-09-29T10:05:00Z">
                    <w:rPr>
                      <w:rFonts w:ascii="Monaco" w:hAnsi="Monaco" w:cs="Monaco"/>
                      <w:b/>
                      <w:bCs/>
                      <w:color w:val="000000"/>
                      <w:sz w:val="32"/>
                      <w:szCs w:val="32"/>
                      <w:lang w:val="en-US"/>
                    </w:rPr>
                  </w:rPrChange>
                </w:rPr>
                <w:t>(</w:t>
              </w:r>
              <w:r w:rsidRPr="0079203F">
                <w:rPr>
                  <w:color w:val="4E9A06"/>
                  <w:lang w:val="es-ES"/>
                  <w:rPrChange w:id="2427" w:author="Rodrigo García" w:date="2017-09-29T10:05:00Z">
                    <w:rPr>
                      <w:rFonts w:ascii="Monaco" w:hAnsi="Monaco" w:cs="Monaco"/>
                      <w:color w:val="4E9A06"/>
                      <w:sz w:val="32"/>
                      <w:szCs w:val="32"/>
                      <w:lang w:val="en-US"/>
                    </w:rPr>
                  </w:rPrChange>
                </w:rPr>
                <w:t>"nombre"</w:t>
              </w:r>
              <w:r w:rsidRPr="0079203F">
                <w:rPr>
                  <w:b/>
                  <w:bCs/>
                  <w:color w:val="000000"/>
                  <w:lang w:val="es-ES"/>
                  <w:rPrChange w:id="2428" w:author="Rodrigo García" w:date="2017-09-29T10:05:00Z">
                    <w:rPr>
                      <w:rFonts w:ascii="Monaco" w:hAnsi="Monaco" w:cs="Monaco"/>
                      <w:b/>
                      <w:bCs/>
                      <w:color w:val="000000"/>
                      <w:sz w:val="32"/>
                      <w:szCs w:val="32"/>
                      <w:lang w:val="en-US"/>
                    </w:rPr>
                  </w:rPrChange>
                </w:rPr>
                <w:t>).</w:t>
              </w:r>
              <w:r w:rsidRPr="0079203F">
                <w:rPr>
                  <w:color w:val="000000"/>
                  <w:lang w:val="es-ES"/>
                  <w:rPrChange w:id="2429" w:author="Rodrigo García" w:date="2017-09-29T10:05:00Z">
                    <w:rPr>
                      <w:rFonts w:ascii="Monaco" w:hAnsi="Monaco" w:cs="Monaco"/>
                      <w:color w:val="000000"/>
                      <w:sz w:val="32"/>
                      <w:szCs w:val="32"/>
                      <w:lang w:val="en-US"/>
                    </w:rPr>
                  </w:rPrChange>
                </w:rPr>
                <w:t>value</w:t>
              </w:r>
              <w:r w:rsidRPr="0079203F">
                <w:rPr>
                  <w:lang w:val="es-ES"/>
                  <w:rPrChange w:id="2430" w:author="Rodrigo García" w:date="2017-09-29T10:05:00Z">
                    <w:rPr>
                      <w:rFonts w:ascii="Monaco" w:hAnsi="Monaco" w:cs="Monaco"/>
                      <w:sz w:val="32"/>
                      <w:szCs w:val="32"/>
                      <w:lang w:val="en-US"/>
                    </w:rPr>
                  </w:rPrChange>
                </w:rPr>
                <w:t xml:space="preserve"> </w:t>
              </w:r>
              <w:r w:rsidRPr="0079203F">
                <w:rPr>
                  <w:b/>
                  <w:bCs/>
                  <w:color w:val="CE5C00"/>
                  <w:lang w:val="es-ES"/>
                  <w:rPrChange w:id="2431" w:author="Rodrigo García" w:date="2017-09-29T10:05:00Z">
                    <w:rPr>
                      <w:rFonts w:ascii="Monaco" w:hAnsi="Monaco" w:cs="Monaco"/>
                      <w:b/>
                      <w:bCs/>
                      <w:color w:val="CE5C00"/>
                      <w:sz w:val="32"/>
                      <w:szCs w:val="32"/>
                      <w:lang w:val="en-US"/>
                    </w:rPr>
                  </w:rPrChange>
                </w:rPr>
                <w:t>==</w:t>
              </w:r>
              <w:r w:rsidRPr="0079203F">
                <w:rPr>
                  <w:lang w:val="es-ES"/>
                  <w:rPrChange w:id="2432" w:author="Rodrigo García" w:date="2017-09-29T10:05:00Z">
                    <w:rPr>
                      <w:rFonts w:ascii="Monaco" w:hAnsi="Monaco" w:cs="Monaco"/>
                      <w:sz w:val="32"/>
                      <w:szCs w:val="32"/>
                      <w:lang w:val="en-US"/>
                    </w:rPr>
                  </w:rPrChange>
                </w:rPr>
                <w:t xml:space="preserve"> </w:t>
              </w:r>
              <w:r w:rsidRPr="0079203F">
                <w:rPr>
                  <w:color w:val="4E9A06"/>
                  <w:lang w:val="es-ES"/>
                  <w:rPrChange w:id="2433" w:author="Rodrigo García" w:date="2017-09-29T10:05:00Z">
                    <w:rPr>
                      <w:rFonts w:ascii="Monaco" w:hAnsi="Monaco" w:cs="Monaco"/>
                      <w:color w:val="4E9A06"/>
                      <w:sz w:val="32"/>
                      <w:szCs w:val="32"/>
                      <w:lang w:val="en-US"/>
                    </w:rPr>
                  </w:rPrChange>
                </w:rPr>
                <w:t>""</w:t>
              </w:r>
              <w:r w:rsidRPr="0079203F">
                <w:rPr>
                  <w:lang w:val="es-ES"/>
                  <w:rPrChange w:id="2434" w:author="Rodrigo García" w:date="2017-09-29T10:05:00Z">
                    <w:rPr>
                      <w:rFonts w:ascii="Monaco" w:hAnsi="Monaco" w:cs="Monaco"/>
                      <w:sz w:val="32"/>
                      <w:szCs w:val="32"/>
                      <w:lang w:val="en-US"/>
                    </w:rPr>
                  </w:rPrChange>
                </w:rPr>
                <w:t xml:space="preserve"> </w:t>
              </w:r>
              <w:r w:rsidRPr="0079203F">
                <w:rPr>
                  <w:b/>
                  <w:bCs/>
                  <w:color w:val="CE5C00"/>
                  <w:lang w:val="es-ES"/>
                  <w:rPrChange w:id="2435" w:author="Rodrigo García" w:date="2017-09-29T10:05:00Z">
                    <w:rPr>
                      <w:rFonts w:ascii="Monaco" w:hAnsi="Monaco" w:cs="Monaco"/>
                      <w:b/>
                      <w:bCs/>
                      <w:color w:val="CE5C00"/>
                      <w:sz w:val="32"/>
                      <w:szCs w:val="32"/>
                      <w:lang w:val="en-US"/>
                    </w:rPr>
                  </w:rPrChange>
                </w:rPr>
                <w:t>||</w:t>
              </w:r>
              <w:r w:rsidRPr="0079203F">
                <w:rPr>
                  <w:lang w:val="es-ES"/>
                  <w:rPrChange w:id="2436" w:author="Rodrigo García" w:date="2017-09-29T10:05:00Z">
                    <w:rPr>
                      <w:rFonts w:ascii="Monaco" w:hAnsi="Monaco" w:cs="Monaco"/>
                      <w:sz w:val="32"/>
                      <w:szCs w:val="32"/>
                      <w:lang w:val="en-US"/>
                    </w:rPr>
                  </w:rPrChange>
                </w:rPr>
                <w:t xml:space="preserve"> </w:t>
              </w:r>
              <w:r w:rsidRPr="0079203F">
                <w:rPr>
                  <w:color w:val="204A87"/>
                  <w:lang w:val="es-ES"/>
                  <w:rPrChange w:id="2437" w:author="Rodrigo García" w:date="2017-09-29T10:05:00Z">
                    <w:rPr>
                      <w:rFonts w:ascii="Monaco" w:hAnsi="Monaco" w:cs="Monaco"/>
                      <w:color w:val="204A87"/>
                      <w:sz w:val="32"/>
                      <w:szCs w:val="32"/>
                      <w:lang w:val="en-US"/>
                    </w:rPr>
                  </w:rPrChange>
                </w:rPr>
                <w:t>document</w:t>
              </w:r>
              <w:r w:rsidRPr="0079203F">
                <w:rPr>
                  <w:b/>
                  <w:bCs/>
                  <w:color w:val="000000"/>
                  <w:lang w:val="es-ES"/>
                  <w:rPrChange w:id="2438" w:author="Rodrigo García" w:date="2017-09-29T10:05:00Z">
                    <w:rPr>
                      <w:rFonts w:ascii="Monaco" w:hAnsi="Monaco" w:cs="Monaco"/>
                      <w:b/>
                      <w:bCs/>
                      <w:color w:val="000000"/>
                      <w:sz w:val="32"/>
                      <w:szCs w:val="32"/>
                      <w:lang w:val="en-US"/>
                    </w:rPr>
                  </w:rPrChange>
                </w:rPr>
                <w:t>.</w:t>
              </w:r>
              <w:r w:rsidRPr="0079203F">
                <w:rPr>
                  <w:color w:val="000000"/>
                  <w:lang w:val="es-ES"/>
                  <w:rPrChange w:id="2439" w:author="Rodrigo García" w:date="2017-09-29T10:05:00Z">
                    <w:rPr>
                      <w:rFonts w:ascii="Monaco" w:hAnsi="Monaco" w:cs="Monaco"/>
                      <w:color w:val="000000"/>
                      <w:sz w:val="32"/>
                      <w:szCs w:val="32"/>
                      <w:lang w:val="en-US"/>
                    </w:rPr>
                  </w:rPrChange>
                </w:rPr>
                <w:t>getElementById</w:t>
              </w:r>
              <w:r w:rsidRPr="0079203F">
                <w:rPr>
                  <w:b/>
                  <w:bCs/>
                  <w:color w:val="000000"/>
                  <w:lang w:val="es-ES"/>
                  <w:rPrChange w:id="2440" w:author="Rodrigo García" w:date="2017-09-29T10:05:00Z">
                    <w:rPr>
                      <w:rFonts w:ascii="Monaco" w:hAnsi="Monaco" w:cs="Monaco"/>
                      <w:b/>
                      <w:bCs/>
                      <w:color w:val="000000"/>
                      <w:sz w:val="32"/>
                      <w:szCs w:val="32"/>
                      <w:lang w:val="en-US"/>
                    </w:rPr>
                  </w:rPrChange>
                </w:rPr>
                <w:t>(</w:t>
              </w:r>
              <w:r w:rsidRPr="0079203F">
                <w:rPr>
                  <w:color w:val="4E9A06"/>
                  <w:lang w:val="es-ES"/>
                  <w:rPrChange w:id="2441" w:author="Rodrigo García" w:date="2017-09-29T10:05:00Z">
                    <w:rPr>
                      <w:rFonts w:ascii="Monaco" w:hAnsi="Monaco" w:cs="Monaco"/>
                      <w:color w:val="4E9A06"/>
                      <w:sz w:val="32"/>
                      <w:szCs w:val="32"/>
                      <w:lang w:val="en-US"/>
                    </w:rPr>
                  </w:rPrChange>
                </w:rPr>
                <w:t>"apellido"</w:t>
              </w:r>
              <w:r w:rsidRPr="0079203F">
                <w:rPr>
                  <w:b/>
                  <w:bCs/>
                  <w:color w:val="000000"/>
                  <w:lang w:val="es-ES"/>
                  <w:rPrChange w:id="2442" w:author="Rodrigo García" w:date="2017-09-29T10:05:00Z">
                    <w:rPr>
                      <w:rFonts w:ascii="Monaco" w:hAnsi="Monaco" w:cs="Monaco"/>
                      <w:b/>
                      <w:bCs/>
                      <w:color w:val="000000"/>
                      <w:sz w:val="32"/>
                      <w:szCs w:val="32"/>
                      <w:lang w:val="en-US"/>
                    </w:rPr>
                  </w:rPrChange>
                </w:rPr>
                <w:t>).</w:t>
              </w:r>
              <w:r w:rsidRPr="0079203F">
                <w:rPr>
                  <w:color w:val="000000"/>
                  <w:lang w:val="es-ES"/>
                  <w:rPrChange w:id="2443" w:author="Rodrigo García" w:date="2017-09-29T10:05:00Z">
                    <w:rPr>
                      <w:rFonts w:ascii="Monaco" w:hAnsi="Monaco" w:cs="Monaco"/>
                      <w:color w:val="000000"/>
                      <w:sz w:val="32"/>
                      <w:szCs w:val="32"/>
                      <w:lang w:val="en-US"/>
                    </w:rPr>
                  </w:rPrChange>
                </w:rPr>
                <w:t>value</w:t>
              </w:r>
              <w:r w:rsidRPr="0079203F">
                <w:rPr>
                  <w:lang w:val="es-ES"/>
                  <w:rPrChange w:id="2444" w:author="Rodrigo García" w:date="2017-09-29T10:05:00Z">
                    <w:rPr>
                      <w:rFonts w:ascii="Monaco" w:hAnsi="Monaco" w:cs="Monaco"/>
                      <w:sz w:val="32"/>
                      <w:szCs w:val="32"/>
                      <w:lang w:val="en-US"/>
                    </w:rPr>
                  </w:rPrChange>
                </w:rPr>
                <w:t xml:space="preserve"> </w:t>
              </w:r>
              <w:r w:rsidRPr="0079203F">
                <w:rPr>
                  <w:b/>
                  <w:bCs/>
                  <w:color w:val="CE5C00"/>
                  <w:lang w:val="es-ES"/>
                  <w:rPrChange w:id="2445" w:author="Rodrigo García" w:date="2017-09-29T10:05:00Z">
                    <w:rPr>
                      <w:rFonts w:ascii="Monaco" w:hAnsi="Monaco" w:cs="Monaco"/>
                      <w:b/>
                      <w:bCs/>
                      <w:color w:val="CE5C00"/>
                      <w:sz w:val="32"/>
                      <w:szCs w:val="32"/>
                      <w:lang w:val="en-US"/>
                    </w:rPr>
                  </w:rPrChange>
                </w:rPr>
                <w:t>==</w:t>
              </w:r>
              <w:r w:rsidRPr="0079203F">
                <w:rPr>
                  <w:lang w:val="es-ES"/>
                  <w:rPrChange w:id="2446" w:author="Rodrigo García" w:date="2017-09-29T10:05:00Z">
                    <w:rPr>
                      <w:rFonts w:ascii="Monaco" w:hAnsi="Monaco" w:cs="Monaco"/>
                      <w:sz w:val="32"/>
                      <w:szCs w:val="32"/>
                      <w:lang w:val="en-US"/>
                    </w:rPr>
                  </w:rPrChange>
                </w:rPr>
                <w:t xml:space="preserve"> </w:t>
              </w:r>
              <w:r w:rsidRPr="0079203F">
                <w:rPr>
                  <w:color w:val="4E9A06"/>
                  <w:lang w:val="es-ES"/>
                  <w:rPrChange w:id="2447" w:author="Rodrigo García" w:date="2017-09-29T10:05:00Z">
                    <w:rPr>
                      <w:rFonts w:ascii="Monaco" w:hAnsi="Monaco" w:cs="Monaco"/>
                      <w:color w:val="4E9A06"/>
                      <w:sz w:val="32"/>
                      <w:szCs w:val="32"/>
                      <w:lang w:val="en-US"/>
                    </w:rPr>
                  </w:rPrChange>
                </w:rPr>
                <w:t>""</w:t>
              </w:r>
              <w:r w:rsidRPr="0079203F">
                <w:rPr>
                  <w:b/>
                  <w:bCs/>
                  <w:color w:val="000000"/>
                  <w:lang w:val="es-ES"/>
                  <w:rPrChange w:id="2448"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449" w:author="Borja Gonzalez" w:date="2017-09-28T18:57:00Z"/>
                <w:lang w:val="es-ES"/>
                <w:rPrChange w:id="2450" w:author="Rodrigo García" w:date="2017-09-29T10:05:00Z">
                  <w:rPr>
                    <w:ins w:id="2451" w:author="Borja Gonzalez" w:date="2017-09-28T18:57:00Z"/>
                    <w:rFonts w:ascii="Monaco" w:eastAsiaTheme="majorEastAsia" w:hAnsi="Monaco" w:cs="Monaco"/>
                    <w:color w:val="243F60" w:themeColor="accent1" w:themeShade="7F"/>
                    <w:sz w:val="32"/>
                    <w:szCs w:val="32"/>
                    <w:lang w:val="en-US"/>
                  </w:rPr>
                </w:rPrChange>
              </w:rPr>
              <w:pPrChange w:id="2452" w:author="GONZALEZ DIAZ, BORJA" w:date="2017-09-29T19:28:00Z">
                <w:pPr>
                  <w:keepNext/>
                  <w:keepLines/>
                  <w:widowControl w:val="0"/>
                  <w:autoSpaceDE w:val="0"/>
                  <w:autoSpaceDN w:val="0"/>
                  <w:adjustRightInd w:val="0"/>
                  <w:spacing w:before="200"/>
                  <w:outlineLvl w:val="4"/>
                </w:pPr>
              </w:pPrChange>
            </w:pPr>
            <w:ins w:id="2453" w:author="Borja Gonzalez" w:date="2017-09-28T18:57:00Z">
              <w:r w:rsidRPr="0079203F">
                <w:rPr>
                  <w:lang w:val="es-ES"/>
                  <w:rPrChange w:id="2454" w:author="Rodrigo García" w:date="2017-09-29T10:05:00Z">
                    <w:rPr>
                      <w:rFonts w:ascii="Monaco" w:hAnsi="Monaco" w:cs="Monaco"/>
                      <w:sz w:val="32"/>
                      <w:szCs w:val="32"/>
                      <w:lang w:val="en-US"/>
                    </w:rPr>
                  </w:rPrChange>
                </w:rPr>
                <w:tab/>
              </w:r>
              <w:r w:rsidRPr="0079203F">
                <w:rPr>
                  <w:lang w:val="es-ES"/>
                  <w:rPrChange w:id="2455" w:author="Rodrigo García" w:date="2017-09-29T10:05:00Z">
                    <w:rPr>
                      <w:rFonts w:ascii="Monaco" w:hAnsi="Monaco" w:cs="Monaco"/>
                      <w:sz w:val="32"/>
                      <w:szCs w:val="32"/>
                      <w:lang w:val="en-US"/>
                    </w:rPr>
                  </w:rPrChange>
                </w:rPr>
                <w:tab/>
              </w:r>
              <w:r w:rsidRPr="0079203F">
                <w:rPr>
                  <w:lang w:val="es-ES"/>
                  <w:rPrChange w:id="2456" w:author="Rodrigo García" w:date="2017-09-29T10:05:00Z">
                    <w:rPr>
                      <w:rFonts w:ascii="Monaco" w:hAnsi="Monaco" w:cs="Monaco"/>
                      <w:sz w:val="32"/>
                      <w:szCs w:val="32"/>
                      <w:lang w:val="en-US"/>
                    </w:rPr>
                  </w:rPrChange>
                </w:rPr>
                <w:tab/>
              </w:r>
              <w:r w:rsidRPr="0079203F">
                <w:rPr>
                  <w:lang w:val="es-ES"/>
                  <w:rPrChange w:id="2457" w:author="Rodrigo García" w:date="2017-09-29T10:05:00Z">
                    <w:rPr>
                      <w:rFonts w:ascii="Monaco" w:hAnsi="Monaco" w:cs="Monaco"/>
                      <w:sz w:val="32"/>
                      <w:szCs w:val="32"/>
                      <w:lang w:val="en-US"/>
                    </w:rPr>
                  </w:rPrChange>
                </w:rPr>
                <w:tab/>
              </w:r>
              <w:proofErr w:type="gramStart"/>
              <w:r w:rsidRPr="0079203F">
                <w:rPr>
                  <w:color w:val="000000"/>
                  <w:lang w:val="es-ES"/>
                  <w:rPrChange w:id="2458" w:author="Rodrigo García" w:date="2017-09-29T10:05:00Z">
                    <w:rPr>
                      <w:rFonts w:ascii="Monaco" w:hAnsi="Monaco" w:cs="Monaco"/>
                      <w:color w:val="000000"/>
                      <w:sz w:val="32"/>
                      <w:szCs w:val="32"/>
                      <w:lang w:val="en-US"/>
                    </w:rPr>
                  </w:rPrChange>
                </w:rPr>
                <w:t>alert</w:t>
              </w:r>
              <w:r w:rsidRPr="0079203F">
                <w:rPr>
                  <w:b/>
                  <w:bCs/>
                  <w:color w:val="000000"/>
                  <w:lang w:val="es-ES"/>
                  <w:rPrChange w:id="2459"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460"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461"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462" w:author="Borja Gonzalez" w:date="2017-09-28T18:57:00Z"/>
                <w:lang w:val="es-ES"/>
                <w:rPrChange w:id="2463" w:author="Rodrigo García" w:date="2017-09-29T10:05:00Z">
                  <w:rPr>
                    <w:ins w:id="2464" w:author="Borja Gonzalez" w:date="2017-09-28T18:57:00Z"/>
                    <w:rFonts w:ascii="Monaco" w:eastAsiaTheme="majorEastAsia" w:hAnsi="Monaco" w:cs="Monaco"/>
                    <w:color w:val="243F60" w:themeColor="accent1" w:themeShade="7F"/>
                    <w:sz w:val="32"/>
                    <w:szCs w:val="32"/>
                    <w:lang w:val="en-US"/>
                  </w:rPr>
                </w:rPrChange>
              </w:rPr>
              <w:pPrChange w:id="2465" w:author="GONZALEZ DIAZ, BORJA" w:date="2017-09-29T19:28:00Z">
                <w:pPr>
                  <w:keepNext/>
                  <w:keepLines/>
                  <w:widowControl w:val="0"/>
                  <w:autoSpaceDE w:val="0"/>
                  <w:autoSpaceDN w:val="0"/>
                  <w:adjustRightInd w:val="0"/>
                  <w:spacing w:before="200"/>
                  <w:outlineLvl w:val="4"/>
                </w:pPr>
              </w:pPrChange>
            </w:pPr>
            <w:ins w:id="2466" w:author="Borja Gonzalez" w:date="2017-09-28T18:57:00Z">
              <w:r w:rsidRPr="0079203F">
                <w:rPr>
                  <w:lang w:val="es-ES"/>
                  <w:rPrChange w:id="2467" w:author="Rodrigo García" w:date="2017-09-29T10:05:00Z">
                    <w:rPr>
                      <w:rFonts w:ascii="Monaco" w:hAnsi="Monaco" w:cs="Monaco"/>
                      <w:sz w:val="32"/>
                      <w:szCs w:val="32"/>
                      <w:lang w:val="en-US"/>
                    </w:rPr>
                  </w:rPrChange>
                </w:rPr>
                <w:tab/>
              </w:r>
              <w:r w:rsidRPr="0079203F">
                <w:rPr>
                  <w:lang w:val="es-ES"/>
                  <w:rPrChange w:id="2468" w:author="Rodrigo García" w:date="2017-09-29T10:05:00Z">
                    <w:rPr>
                      <w:rFonts w:ascii="Monaco" w:hAnsi="Monaco" w:cs="Monaco"/>
                      <w:sz w:val="32"/>
                      <w:szCs w:val="32"/>
                      <w:lang w:val="en-US"/>
                    </w:rPr>
                  </w:rPrChange>
                </w:rPr>
                <w:tab/>
              </w:r>
              <w:r w:rsidRPr="0079203F">
                <w:rPr>
                  <w:lang w:val="es-ES"/>
                  <w:rPrChange w:id="2469" w:author="Rodrigo García" w:date="2017-09-29T10:05:00Z">
                    <w:rPr>
                      <w:rFonts w:ascii="Monaco" w:hAnsi="Monaco" w:cs="Monaco"/>
                      <w:sz w:val="32"/>
                      <w:szCs w:val="32"/>
                      <w:lang w:val="en-US"/>
                    </w:rPr>
                  </w:rPrChange>
                </w:rPr>
                <w:tab/>
              </w:r>
              <w:r w:rsidRPr="0079203F">
                <w:rPr>
                  <w:lang w:val="es-ES"/>
                  <w:rPrChange w:id="2470" w:author="Rodrigo García" w:date="2017-09-29T10:05:00Z">
                    <w:rPr>
                      <w:rFonts w:ascii="Monaco" w:hAnsi="Monaco" w:cs="Monaco"/>
                      <w:sz w:val="32"/>
                      <w:szCs w:val="32"/>
                      <w:lang w:val="en-US"/>
                    </w:rPr>
                  </w:rPrChange>
                </w:rPr>
                <w:tab/>
              </w:r>
              <w:r w:rsidRPr="0079203F">
                <w:rPr>
                  <w:b/>
                  <w:bCs/>
                  <w:color w:val="204A87"/>
                  <w:lang w:val="es-ES"/>
                  <w:rPrChange w:id="2471" w:author="Rodrigo García" w:date="2017-09-29T10:05:00Z">
                    <w:rPr>
                      <w:rFonts w:ascii="Monaco" w:hAnsi="Monaco" w:cs="Monaco"/>
                      <w:b/>
                      <w:bCs/>
                      <w:color w:val="204A87"/>
                      <w:sz w:val="32"/>
                      <w:szCs w:val="32"/>
                      <w:lang w:val="en-US"/>
                    </w:rPr>
                  </w:rPrChange>
                </w:rPr>
                <w:t>return</w:t>
              </w:r>
              <w:r w:rsidRPr="0079203F">
                <w:rPr>
                  <w:b/>
                  <w:bCs/>
                  <w:color w:val="000000"/>
                  <w:lang w:val="es-ES"/>
                  <w:rPrChange w:id="2472"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473" w:author="Borja Gonzalez" w:date="2017-09-28T18:57:00Z"/>
                <w:lang w:val="es-ES"/>
                <w:rPrChange w:id="2474" w:author="Rodrigo García" w:date="2017-09-29T10:05:00Z">
                  <w:rPr>
                    <w:ins w:id="2475" w:author="Borja Gonzalez" w:date="2017-09-28T18:57:00Z"/>
                    <w:rFonts w:ascii="Monaco" w:eastAsiaTheme="majorEastAsia" w:hAnsi="Monaco" w:cs="Monaco"/>
                    <w:color w:val="243F60" w:themeColor="accent1" w:themeShade="7F"/>
                    <w:sz w:val="32"/>
                    <w:szCs w:val="32"/>
                    <w:lang w:val="en-US"/>
                  </w:rPr>
                </w:rPrChange>
              </w:rPr>
              <w:pPrChange w:id="2476" w:author="GONZALEZ DIAZ, BORJA" w:date="2017-09-29T19:28:00Z">
                <w:pPr>
                  <w:keepNext/>
                  <w:keepLines/>
                  <w:widowControl w:val="0"/>
                  <w:autoSpaceDE w:val="0"/>
                  <w:autoSpaceDN w:val="0"/>
                  <w:adjustRightInd w:val="0"/>
                  <w:spacing w:before="200"/>
                  <w:outlineLvl w:val="4"/>
                </w:pPr>
              </w:pPrChange>
            </w:pPr>
            <w:ins w:id="2477" w:author="Borja Gonzalez" w:date="2017-09-28T18:57:00Z">
              <w:r w:rsidRPr="0079203F">
                <w:rPr>
                  <w:lang w:val="es-ES"/>
                  <w:rPrChange w:id="2478" w:author="Rodrigo García" w:date="2017-09-29T10:05:00Z">
                    <w:rPr>
                      <w:rFonts w:ascii="Monaco" w:hAnsi="Monaco" w:cs="Monaco"/>
                      <w:sz w:val="32"/>
                      <w:szCs w:val="32"/>
                      <w:lang w:val="en-US"/>
                    </w:rPr>
                  </w:rPrChange>
                </w:rPr>
                <w:tab/>
              </w:r>
              <w:r w:rsidRPr="0079203F">
                <w:rPr>
                  <w:lang w:val="es-ES"/>
                  <w:rPrChange w:id="2479" w:author="Rodrigo García" w:date="2017-09-29T10:05:00Z">
                    <w:rPr>
                      <w:rFonts w:ascii="Monaco" w:hAnsi="Monaco" w:cs="Monaco"/>
                      <w:sz w:val="32"/>
                      <w:szCs w:val="32"/>
                      <w:lang w:val="en-US"/>
                    </w:rPr>
                  </w:rPrChange>
                </w:rPr>
                <w:tab/>
              </w:r>
              <w:r w:rsidRPr="0079203F">
                <w:rPr>
                  <w:lang w:val="es-ES"/>
                  <w:rPrChange w:id="2480" w:author="Rodrigo García" w:date="2017-09-29T10:05:00Z">
                    <w:rPr>
                      <w:rFonts w:ascii="Monaco" w:hAnsi="Monaco" w:cs="Monaco"/>
                      <w:sz w:val="32"/>
                      <w:szCs w:val="32"/>
                      <w:lang w:val="en-US"/>
                    </w:rPr>
                  </w:rPrChange>
                </w:rPr>
                <w:tab/>
              </w:r>
              <w:r w:rsidRPr="0079203F">
                <w:rPr>
                  <w:b/>
                  <w:bCs/>
                  <w:color w:val="000000"/>
                  <w:lang w:val="es-ES"/>
                  <w:rPrChange w:id="2481"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482" w:author="Borja Gonzalez" w:date="2017-09-28T18:57:00Z"/>
                <w:lang w:val="es-ES"/>
                <w:rPrChange w:id="2483" w:author="Rodrigo García" w:date="2017-09-29T10:05:00Z">
                  <w:rPr>
                    <w:ins w:id="2484" w:author="Borja Gonzalez" w:date="2017-09-28T18:57:00Z"/>
                    <w:rFonts w:ascii="Monaco" w:eastAsiaTheme="majorEastAsia" w:hAnsi="Monaco" w:cs="Monaco"/>
                    <w:color w:val="243F60" w:themeColor="accent1" w:themeShade="7F"/>
                    <w:sz w:val="32"/>
                    <w:szCs w:val="32"/>
                    <w:lang w:val="en-US"/>
                  </w:rPr>
                </w:rPrChange>
              </w:rPr>
              <w:pPrChange w:id="2485" w:author="GONZALEZ DIAZ, BORJA" w:date="2017-09-29T19:28:00Z">
                <w:pPr>
                  <w:keepNext/>
                  <w:keepLines/>
                  <w:widowControl w:val="0"/>
                  <w:autoSpaceDE w:val="0"/>
                  <w:autoSpaceDN w:val="0"/>
                  <w:adjustRightInd w:val="0"/>
                  <w:spacing w:before="200"/>
                  <w:outlineLvl w:val="4"/>
                </w:pPr>
              </w:pPrChange>
            </w:pPr>
            <w:ins w:id="2486" w:author="Borja Gonzalez" w:date="2017-09-28T18:57:00Z">
              <w:r w:rsidRPr="0079203F">
                <w:rPr>
                  <w:lang w:val="es-ES"/>
                  <w:rPrChange w:id="2487" w:author="Rodrigo García" w:date="2017-09-29T10:05:00Z">
                    <w:rPr>
                      <w:rFonts w:ascii="Monaco" w:hAnsi="Monaco" w:cs="Monaco"/>
                      <w:sz w:val="32"/>
                      <w:szCs w:val="32"/>
                      <w:lang w:val="en-US"/>
                    </w:rPr>
                  </w:rPrChange>
                </w:rPr>
                <w:tab/>
              </w:r>
              <w:r w:rsidRPr="0079203F">
                <w:rPr>
                  <w:lang w:val="es-ES"/>
                  <w:rPrChange w:id="2488" w:author="Rodrigo García" w:date="2017-09-29T10:05:00Z">
                    <w:rPr>
                      <w:rFonts w:ascii="Monaco" w:hAnsi="Monaco" w:cs="Monaco"/>
                      <w:sz w:val="32"/>
                      <w:szCs w:val="32"/>
                      <w:lang w:val="en-US"/>
                    </w:rPr>
                  </w:rPrChange>
                </w:rPr>
                <w:tab/>
              </w:r>
              <w:r w:rsidRPr="0079203F">
                <w:rPr>
                  <w:color w:val="000000"/>
                  <w:lang w:val="es-ES"/>
                  <w:rPrChange w:id="2489" w:author="Rodrigo García" w:date="2017-09-29T10:05:00Z">
                    <w:rPr>
                      <w:rFonts w:ascii="Monaco" w:hAnsi="Monaco" w:cs="Monaco"/>
                      <w:color w:val="000000"/>
                      <w:sz w:val="32"/>
                      <w:szCs w:val="32"/>
                      <w:lang w:val="en-US"/>
                    </w:rPr>
                  </w:rPrChange>
                </w:rPr>
                <w:t>save_paciente</w:t>
              </w:r>
              <w:r w:rsidRPr="0079203F">
                <w:rPr>
                  <w:b/>
                  <w:bCs/>
                  <w:color w:val="000000"/>
                  <w:lang w:val="es-ES"/>
                  <w:rPrChange w:id="2490"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2491" w:author="Rodrigo García" w:date="2017-09-29T10:05:00Z">
                    <w:rPr>
                      <w:rFonts w:ascii="Monaco" w:hAnsi="Monaco" w:cs="Monaco"/>
                      <w:color w:val="204A87"/>
                      <w:sz w:val="32"/>
                      <w:szCs w:val="32"/>
                      <w:lang w:val="en-US"/>
                    </w:rPr>
                  </w:rPrChange>
                </w:rPr>
                <w:t>document</w:t>
              </w:r>
              <w:r w:rsidRPr="0079203F">
                <w:rPr>
                  <w:b/>
                  <w:bCs/>
                  <w:color w:val="000000"/>
                  <w:lang w:val="es-ES"/>
                  <w:rPrChange w:id="2492" w:author="Rodrigo García" w:date="2017-09-29T10:05:00Z">
                    <w:rPr>
                      <w:rFonts w:ascii="Monaco" w:hAnsi="Monaco" w:cs="Monaco"/>
                      <w:b/>
                      <w:bCs/>
                      <w:color w:val="000000"/>
                      <w:sz w:val="32"/>
                      <w:szCs w:val="32"/>
                      <w:lang w:val="en-US"/>
                    </w:rPr>
                  </w:rPrChange>
                </w:rPr>
                <w:t>.</w:t>
              </w:r>
              <w:r w:rsidRPr="0079203F">
                <w:rPr>
                  <w:color w:val="000000"/>
                  <w:lang w:val="es-ES"/>
                  <w:rPrChange w:id="2493"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2494" w:author="Rodrigo García" w:date="2017-09-29T10:05:00Z">
                    <w:rPr>
                      <w:rFonts w:ascii="Monaco" w:hAnsi="Monaco" w:cs="Monaco"/>
                      <w:b/>
                      <w:bCs/>
                      <w:color w:val="000000"/>
                      <w:sz w:val="32"/>
                      <w:szCs w:val="32"/>
                      <w:lang w:val="en-US"/>
                    </w:rPr>
                  </w:rPrChange>
                </w:rPr>
                <w:t>(</w:t>
              </w:r>
              <w:r w:rsidRPr="0079203F">
                <w:rPr>
                  <w:color w:val="4E9A06"/>
                  <w:lang w:val="es-ES"/>
                  <w:rPrChange w:id="2495" w:author="Rodrigo García" w:date="2017-09-29T10:05:00Z">
                    <w:rPr>
                      <w:rFonts w:ascii="Monaco" w:hAnsi="Monaco" w:cs="Monaco"/>
                      <w:color w:val="4E9A06"/>
                      <w:sz w:val="32"/>
                      <w:szCs w:val="32"/>
                      <w:lang w:val="en-US"/>
                    </w:rPr>
                  </w:rPrChange>
                </w:rPr>
                <w:t>"nombre"</w:t>
              </w:r>
              <w:r w:rsidRPr="0079203F">
                <w:rPr>
                  <w:b/>
                  <w:bCs/>
                  <w:color w:val="000000"/>
                  <w:lang w:val="es-ES"/>
                  <w:rPrChange w:id="2496" w:author="Rodrigo García" w:date="2017-09-29T10:05:00Z">
                    <w:rPr>
                      <w:rFonts w:ascii="Monaco" w:hAnsi="Monaco" w:cs="Monaco"/>
                      <w:b/>
                      <w:bCs/>
                      <w:color w:val="000000"/>
                      <w:sz w:val="32"/>
                      <w:szCs w:val="32"/>
                      <w:lang w:val="en-US"/>
                    </w:rPr>
                  </w:rPrChange>
                </w:rPr>
                <w:t>).</w:t>
              </w:r>
              <w:r w:rsidRPr="0079203F">
                <w:rPr>
                  <w:color w:val="000000"/>
                  <w:lang w:val="es-ES"/>
                  <w:rPrChange w:id="2497" w:author="Rodrigo García" w:date="2017-09-29T10:05:00Z">
                    <w:rPr>
                      <w:rFonts w:ascii="Monaco" w:hAnsi="Monaco" w:cs="Monaco"/>
                      <w:color w:val="000000"/>
                      <w:sz w:val="32"/>
                      <w:szCs w:val="32"/>
                      <w:lang w:val="en-US"/>
                    </w:rPr>
                  </w:rPrChange>
                </w:rPr>
                <w:t>value</w:t>
              </w:r>
              <w:r w:rsidRPr="0079203F">
                <w:rPr>
                  <w:b/>
                  <w:bCs/>
                  <w:color w:val="000000"/>
                  <w:lang w:val="es-ES"/>
                  <w:rPrChange w:id="2498" w:author="Rodrigo García" w:date="2017-09-29T10:05:00Z">
                    <w:rPr>
                      <w:rFonts w:ascii="Monaco" w:hAnsi="Monaco" w:cs="Monaco"/>
                      <w:b/>
                      <w:bCs/>
                      <w:color w:val="000000"/>
                      <w:sz w:val="32"/>
                      <w:szCs w:val="32"/>
                      <w:lang w:val="en-US"/>
                    </w:rPr>
                  </w:rPrChange>
                </w:rPr>
                <w:t>,</w:t>
              </w:r>
              <w:r w:rsidRPr="0079203F">
                <w:rPr>
                  <w:lang w:val="es-ES"/>
                  <w:rPrChange w:id="2499" w:author="Rodrigo García" w:date="2017-09-29T10:05:00Z">
                    <w:rPr>
                      <w:rFonts w:ascii="Monaco" w:hAnsi="Monaco" w:cs="Monaco"/>
                      <w:sz w:val="32"/>
                      <w:szCs w:val="32"/>
                      <w:lang w:val="en-US"/>
                    </w:rPr>
                  </w:rPrChange>
                </w:rPr>
                <w:t xml:space="preserve"> </w:t>
              </w:r>
              <w:r w:rsidRPr="0079203F">
                <w:rPr>
                  <w:color w:val="204A87"/>
                  <w:lang w:val="es-ES"/>
                  <w:rPrChange w:id="2500" w:author="Rodrigo García" w:date="2017-09-29T10:05:00Z">
                    <w:rPr>
                      <w:rFonts w:ascii="Monaco" w:hAnsi="Monaco" w:cs="Monaco"/>
                      <w:color w:val="204A87"/>
                      <w:sz w:val="32"/>
                      <w:szCs w:val="32"/>
                      <w:lang w:val="en-US"/>
                    </w:rPr>
                  </w:rPrChange>
                </w:rPr>
                <w:t>document</w:t>
              </w:r>
              <w:r w:rsidRPr="0079203F">
                <w:rPr>
                  <w:b/>
                  <w:bCs/>
                  <w:color w:val="000000"/>
                  <w:lang w:val="es-ES"/>
                  <w:rPrChange w:id="2501" w:author="Rodrigo García" w:date="2017-09-29T10:05:00Z">
                    <w:rPr>
                      <w:rFonts w:ascii="Monaco" w:hAnsi="Monaco" w:cs="Monaco"/>
                      <w:b/>
                      <w:bCs/>
                      <w:color w:val="000000"/>
                      <w:sz w:val="32"/>
                      <w:szCs w:val="32"/>
                      <w:lang w:val="en-US"/>
                    </w:rPr>
                  </w:rPrChange>
                </w:rPr>
                <w:t>.</w:t>
              </w:r>
              <w:r w:rsidRPr="0079203F">
                <w:rPr>
                  <w:color w:val="000000"/>
                  <w:lang w:val="es-ES"/>
                  <w:rPrChange w:id="2502" w:author="Rodrigo García" w:date="2017-09-29T10:05:00Z">
                    <w:rPr>
                      <w:rFonts w:ascii="Monaco" w:hAnsi="Monaco" w:cs="Monaco"/>
                      <w:color w:val="000000"/>
                      <w:sz w:val="32"/>
                      <w:szCs w:val="32"/>
                      <w:lang w:val="en-US"/>
                    </w:rPr>
                  </w:rPrChange>
                </w:rPr>
                <w:t>getElementById</w:t>
              </w:r>
              <w:r w:rsidRPr="0079203F">
                <w:rPr>
                  <w:b/>
                  <w:bCs/>
                  <w:color w:val="000000"/>
                  <w:lang w:val="es-ES"/>
                  <w:rPrChange w:id="2503" w:author="Rodrigo García" w:date="2017-09-29T10:05:00Z">
                    <w:rPr>
                      <w:rFonts w:ascii="Monaco" w:hAnsi="Monaco" w:cs="Monaco"/>
                      <w:b/>
                      <w:bCs/>
                      <w:color w:val="000000"/>
                      <w:sz w:val="32"/>
                      <w:szCs w:val="32"/>
                      <w:lang w:val="en-US"/>
                    </w:rPr>
                  </w:rPrChange>
                </w:rPr>
                <w:t>(</w:t>
              </w:r>
              <w:r w:rsidRPr="0079203F">
                <w:rPr>
                  <w:color w:val="4E9A06"/>
                  <w:lang w:val="es-ES"/>
                  <w:rPrChange w:id="2504" w:author="Rodrigo García" w:date="2017-09-29T10:05:00Z">
                    <w:rPr>
                      <w:rFonts w:ascii="Monaco" w:hAnsi="Monaco" w:cs="Monaco"/>
                      <w:color w:val="4E9A06"/>
                      <w:sz w:val="32"/>
                      <w:szCs w:val="32"/>
                      <w:lang w:val="en-US"/>
                    </w:rPr>
                  </w:rPrChange>
                </w:rPr>
                <w:t>"apellido"</w:t>
              </w:r>
              <w:r w:rsidRPr="0079203F">
                <w:rPr>
                  <w:b/>
                  <w:bCs/>
                  <w:color w:val="000000"/>
                  <w:lang w:val="es-ES"/>
                  <w:rPrChange w:id="2505" w:author="Rodrigo García" w:date="2017-09-29T10:05:00Z">
                    <w:rPr>
                      <w:rFonts w:ascii="Monaco" w:hAnsi="Monaco" w:cs="Monaco"/>
                      <w:b/>
                      <w:bCs/>
                      <w:color w:val="000000"/>
                      <w:sz w:val="32"/>
                      <w:szCs w:val="32"/>
                      <w:lang w:val="en-US"/>
                    </w:rPr>
                  </w:rPrChange>
                </w:rPr>
                <w:t>).</w:t>
              </w:r>
              <w:r w:rsidRPr="0079203F">
                <w:rPr>
                  <w:color w:val="000000"/>
                  <w:lang w:val="es-ES"/>
                  <w:rPrChange w:id="2506" w:author="Rodrigo García" w:date="2017-09-29T10:05:00Z">
                    <w:rPr>
                      <w:rFonts w:ascii="Monaco" w:hAnsi="Monaco" w:cs="Monaco"/>
                      <w:color w:val="000000"/>
                      <w:sz w:val="32"/>
                      <w:szCs w:val="32"/>
                      <w:lang w:val="en-US"/>
                    </w:rPr>
                  </w:rPrChange>
                </w:rPr>
                <w:t>value</w:t>
              </w:r>
              <w:r w:rsidRPr="0079203F">
                <w:rPr>
                  <w:b/>
                  <w:bCs/>
                  <w:color w:val="000000"/>
                  <w:lang w:val="es-ES"/>
                  <w:rPrChange w:id="2507" w:author="Rodrigo García" w:date="2017-09-29T10:05:00Z">
                    <w:rPr>
                      <w:rFonts w:ascii="Monaco" w:hAnsi="Monaco" w:cs="Monaco"/>
                      <w:b/>
                      <w:bCs/>
                      <w:color w:val="000000"/>
                      <w:sz w:val="32"/>
                      <w:szCs w:val="32"/>
                      <w:lang w:val="en-US"/>
                    </w:rPr>
                  </w:rPrChange>
                </w:rPr>
                <w:t>,</w:t>
              </w:r>
              <w:r w:rsidRPr="0079203F">
                <w:rPr>
                  <w:color w:val="000000"/>
                  <w:lang w:val="es-ES"/>
                  <w:rPrChange w:id="2508" w:author="Rodrigo García" w:date="2017-09-29T10:05:00Z">
                    <w:rPr>
                      <w:rFonts w:ascii="Monaco" w:hAnsi="Monaco" w:cs="Monaco"/>
                      <w:color w:val="000000"/>
                      <w:sz w:val="32"/>
                      <w:szCs w:val="32"/>
                      <w:lang w:val="en-US"/>
                    </w:rPr>
                  </w:rPrChange>
                </w:rPr>
                <w:t>sexo</w:t>
              </w:r>
              <w:r w:rsidRPr="0079203F">
                <w:rPr>
                  <w:b/>
                  <w:bCs/>
                  <w:color w:val="000000"/>
                  <w:lang w:val="es-ES"/>
                  <w:rPrChange w:id="2509"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510" w:author="Borja Gonzalez" w:date="2017-09-28T18:57:00Z"/>
                <w:lang w:val="en-US"/>
                <w:rPrChange w:id="2511" w:author="Borja Gonzalez" w:date="2017-09-28T18:57:00Z">
                  <w:rPr>
                    <w:ins w:id="2512" w:author="Borja Gonzalez" w:date="2017-09-28T18:57:00Z"/>
                    <w:rFonts w:ascii="Monaco" w:eastAsiaTheme="majorEastAsia" w:hAnsi="Monaco" w:cs="Monaco"/>
                    <w:color w:val="243F60" w:themeColor="accent1" w:themeShade="7F"/>
                    <w:sz w:val="32"/>
                    <w:szCs w:val="32"/>
                    <w:lang w:val="en-US"/>
                  </w:rPr>
                </w:rPrChange>
              </w:rPr>
              <w:pPrChange w:id="2513" w:author="GONZALEZ DIAZ, BORJA" w:date="2017-09-29T19:28:00Z">
                <w:pPr>
                  <w:keepNext/>
                  <w:keepLines/>
                  <w:widowControl w:val="0"/>
                  <w:autoSpaceDE w:val="0"/>
                  <w:autoSpaceDN w:val="0"/>
                  <w:adjustRightInd w:val="0"/>
                  <w:spacing w:before="200"/>
                  <w:outlineLvl w:val="4"/>
                </w:pPr>
              </w:pPrChange>
            </w:pPr>
            <w:ins w:id="2514" w:author="Borja Gonzalez" w:date="2017-09-28T18:57:00Z">
              <w:r w:rsidRPr="0079203F">
                <w:rPr>
                  <w:lang w:val="es-ES"/>
                  <w:rPrChange w:id="2515" w:author="Rodrigo García" w:date="2017-09-29T10:05:00Z">
                    <w:rPr>
                      <w:rFonts w:ascii="Monaco" w:hAnsi="Monaco" w:cs="Monaco"/>
                      <w:sz w:val="32"/>
                      <w:szCs w:val="32"/>
                      <w:lang w:val="en-US"/>
                    </w:rPr>
                  </w:rPrChange>
                </w:rPr>
                <w:tab/>
              </w:r>
              <w:r w:rsidRPr="0079203F">
                <w:rPr>
                  <w:lang w:val="es-ES"/>
                  <w:rPrChange w:id="2516" w:author="Rodrigo García" w:date="2017-09-29T10:05:00Z">
                    <w:rPr>
                      <w:rFonts w:ascii="Monaco" w:hAnsi="Monaco" w:cs="Monaco"/>
                      <w:sz w:val="32"/>
                      <w:szCs w:val="32"/>
                      <w:lang w:val="en-US"/>
                    </w:rPr>
                  </w:rPrChange>
                </w:rPr>
                <w:tab/>
              </w:r>
              <w:r w:rsidRPr="0055352B">
                <w:rPr>
                  <w:b/>
                  <w:bCs/>
                  <w:color w:val="000000"/>
                  <w:lang w:val="en-US"/>
                  <w:rPrChange w:id="2517"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518" w:author="Borja Gonzalez" w:date="2017-09-28T18:57:00Z"/>
                <w:lang w:val="en-US"/>
                <w:rPrChange w:id="2519" w:author="Borja Gonzalez" w:date="2017-09-28T18:57:00Z">
                  <w:rPr>
                    <w:ins w:id="2520" w:author="Borja Gonzalez" w:date="2017-09-28T18:57:00Z"/>
                    <w:rFonts w:ascii="Monaco" w:eastAsiaTheme="majorEastAsia" w:hAnsi="Monaco" w:cs="Monaco"/>
                    <w:color w:val="243F60" w:themeColor="accent1" w:themeShade="7F"/>
                    <w:sz w:val="32"/>
                    <w:szCs w:val="32"/>
                    <w:lang w:val="en-US"/>
                  </w:rPr>
                </w:rPrChange>
              </w:rPr>
              <w:pPrChange w:id="2521" w:author="GONZALEZ DIAZ, BORJA" w:date="2017-09-29T19:28:00Z">
                <w:pPr>
                  <w:keepNext/>
                  <w:keepLines/>
                  <w:widowControl w:val="0"/>
                  <w:autoSpaceDE w:val="0"/>
                  <w:autoSpaceDN w:val="0"/>
                  <w:adjustRightInd w:val="0"/>
                  <w:spacing w:before="200"/>
                  <w:outlineLvl w:val="4"/>
                </w:pPr>
              </w:pPrChange>
            </w:pPr>
            <w:ins w:id="2522" w:author="Borja Gonzalez" w:date="2017-09-28T18:57:00Z">
              <w:r w:rsidRPr="0055352B">
                <w:rPr>
                  <w:lang w:val="en-US"/>
                  <w:rPrChange w:id="2523" w:author="Borja Gonzalez" w:date="2017-09-28T18:57:00Z">
                    <w:rPr>
                      <w:rFonts w:ascii="Monaco" w:hAnsi="Monaco" w:cs="Monaco"/>
                      <w:sz w:val="32"/>
                      <w:szCs w:val="32"/>
                      <w:lang w:val="en-US"/>
                    </w:rPr>
                  </w:rPrChange>
                </w:rPr>
                <w:tab/>
              </w:r>
              <w:r w:rsidRPr="0055352B">
                <w:rPr>
                  <w:b/>
                  <w:bCs/>
                  <w:color w:val="204A87"/>
                  <w:lang w:val="en-US"/>
                  <w:rPrChange w:id="2524"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525" w:author="Borja Gonzalez" w:date="2017-09-28T18:57:00Z"/>
                <w:lang w:val="en-US"/>
                <w:rPrChange w:id="2526" w:author="Borja Gonzalez" w:date="2017-09-28T18:57:00Z">
                  <w:rPr>
                    <w:ins w:id="2527" w:author="Borja Gonzalez" w:date="2017-09-28T18:57:00Z"/>
                    <w:rFonts w:ascii="Monaco" w:eastAsiaTheme="majorEastAsia" w:hAnsi="Monaco" w:cs="Monaco"/>
                    <w:color w:val="243F60" w:themeColor="accent1" w:themeShade="7F"/>
                    <w:sz w:val="32"/>
                    <w:szCs w:val="32"/>
                    <w:lang w:val="en-US"/>
                  </w:rPr>
                </w:rPrChange>
              </w:rPr>
              <w:pPrChange w:id="2528" w:author="GONZALEZ DIAZ, BORJA" w:date="2017-09-29T19:28:00Z">
                <w:pPr>
                  <w:keepNext/>
                  <w:keepLines/>
                  <w:widowControl w:val="0"/>
                  <w:autoSpaceDE w:val="0"/>
                  <w:autoSpaceDN w:val="0"/>
                  <w:adjustRightInd w:val="0"/>
                  <w:spacing w:before="200"/>
                  <w:outlineLvl w:val="4"/>
                </w:pPr>
              </w:pPrChange>
            </w:pPr>
            <w:ins w:id="2529" w:author="Borja Gonzalez" w:date="2017-09-28T18:57:00Z">
              <w:r w:rsidRPr="0055352B">
                <w:rPr>
                  <w:lang w:val="en-US"/>
                  <w:rPrChange w:id="2530" w:author="Borja Gonzalez" w:date="2017-09-28T18:57:00Z">
                    <w:rPr>
                      <w:rFonts w:ascii="Monaco" w:hAnsi="Monaco" w:cs="Monaco"/>
                      <w:sz w:val="32"/>
                      <w:szCs w:val="32"/>
                      <w:lang w:val="en-US"/>
                    </w:rPr>
                  </w:rPrChange>
                </w:rPr>
                <w:tab/>
              </w:r>
              <w:r w:rsidRPr="0055352B">
                <w:rPr>
                  <w:b/>
                  <w:bCs/>
                  <w:color w:val="204A87"/>
                  <w:lang w:val="en-US"/>
                  <w:rPrChange w:id="2531" w:author="Borja Gonzalez" w:date="2017-09-28T18:57:00Z">
                    <w:rPr>
                      <w:rFonts w:ascii="Monaco" w:hAnsi="Monaco" w:cs="Monaco"/>
                      <w:b/>
                      <w:bCs/>
                      <w:color w:val="204A87"/>
                      <w:sz w:val="32"/>
                      <w:szCs w:val="32"/>
                      <w:lang w:val="en-US"/>
                    </w:rPr>
                  </w:rPrChange>
                </w:rPr>
                <w:t>&lt;input</w:t>
              </w:r>
              <w:r w:rsidRPr="0055352B">
                <w:rPr>
                  <w:lang w:val="en-US"/>
                  <w:rPrChange w:id="2532" w:author="Borja Gonzalez" w:date="2017-09-28T18:57:00Z">
                    <w:rPr>
                      <w:rFonts w:ascii="Monaco" w:hAnsi="Monaco" w:cs="Monaco"/>
                      <w:sz w:val="32"/>
                      <w:szCs w:val="32"/>
                      <w:lang w:val="en-US"/>
                    </w:rPr>
                  </w:rPrChange>
                </w:rPr>
                <w:t xml:space="preserve"> </w:t>
              </w:r>
              <w:r w:rsidRPr="0055352B">
                <w:rPr>
                  <w:color w:val="C4A000"/>
                  <w:lang w:val="en-US"/>
                  <w:rPrChange w:id="2533" w:author="Borja Gonzalez" w:date="2017-09-28T18:57:00Z">
                    <w:rPr>
                      <w:rFonts w:ascii="Monaco" w:hAnsi="Monaco" w:cs="Monaco"/>
                      <w:color w:val="C4A000"/>
                      <w:sz w:val="32"/>
                      <w:szCs w:val="32"/>
                      <w:lang w:val="en-US"/>
                    </w:rPr>
                  </w:rPrChange>
                </w:rPr>
                <w:t>type=</w:t>
              </w:r>
              <w:r w:rsidRPr="0055352B">
                <w:rPr>
                  <w:color w:val="4E9A06"/>
                  <w:lang w:val="en-US"/>
                  <w:rPrChange w:id="2534" w:author="Borja Gonzalez" w:date="2017-09-28T18:57:00Z">
                    <w:rPr>
                      <w:rFonts w:ascii="Monaco" w:hAnsi="Monaco" w:cs="Monaco"/>
                      <w:color w:val="4E9A06"/>
                      <w:sz w:val="32"/>
                      <w:szCs w:val="32"/>
                      <w:lang w:val="en-US"/>
                    </w:rPr>
                  </w:rPrChange>
                </w:rPr>
                <w:t>"button"</w:t>
              </w:r>
              <w:r w:rsidRPr="0055352B">
                <w:rPr>
                  <w:lang w:val="en-US"/>
                  <w:rPrChange w:id="2535" w:author="Borja Gonzalez" w:date="2017-09-28T18:57:00Z">
                    <w:rPr>
                      <w:rFonts w:ascii="Monaco" w:hAnsi="Monaco" w:cs="Monaco"/>
                      <w:sz w:val="32"/>
                      <w:szCs w:val="32"/>
                      <w:lang w:val="en-US"/>
                    </w:rPr>
                  </w:rPrChange>
                </w:rPr>
                <w:t xml:space="preserve"> </w:t>
              </w:r>
              <w:r w:rsidRPr="0055352B">
                <w:rPr>
                  <w:color w:val="C4A000"/>
                  <w:lang w:val="en-US"/>
                  <w:rPrChange w:id="2536" w:author="Borja Gonzalez" w:date="2017-09-28T18:57:00Z">
                    <w:rPr>
                      <w:rFonts w:ascii="Monaco" w:hAnsi="Monaco" w:cs="Monaco"/>
                      <w:color w:val="C4A000"/>
                      <w:sz w:val="32"/>
                      <w:szCs w:val="32"/>
                      <w:lang w:val="en-US"/>
                    </w:rPr>
                  </w:rPrChange>
                </w:rPr>
                <w:t>onclick=</w:t>
              </w:r>
              <w:r w:rsidRPr="0055352B">
                <w:rPr>
                  <w:color w:val="4E9A06"/>
                  <w:lang w:val="en-US"/>
                  <w:rPrChange w:id="2537" w:author="Borja Gonzalez" w:date="2017-09-28T18:57:00Z">
                    <w:rPr>
                      <w:rFonts w:ascii="Monaco" w:hAnsi="Monaco" w:cs="Monaco"/>
                      <w:color w:val="4E9A06"/>
                      <w:sz w:val="32"/>
                      <w:szCs w:val="32"/>
                      <w:lang w:val="en-US"/>
                    </w:rPr>
                  </w:rPrChange>
                </w:rPr>
                <w:t>"</w:t>
              </w:r>
              <w:proofErr w:type="gramStart"/>
              <w:r w:rsidRPr="0055352B">
                <w:rPr>
                  <w:color w:val="4E9A06"/>
                  <w:lang w:val="en-US"/>
                  <w:rPrChange w:id="2538" w:author="Borja Gonzalez" w:date="2017-09-28T18:57:00Z">
                    <w:rPr>
                      <w:rFonts w:ascii="Monaco" w:hAnsi="Monaco" w:cs="Monaco"/>
                      <w:color w:val="4E9A06"/>
                      <w:sz w:val="32"/>
                      <w:szCs w:val="32"/>
                      <w:lang w:val="en-US"/>
                    </w:rPr>
                  </w:rPrChange>
                </w:rPr>
                <w:t>Validar(</w:t>
              </w:r>
              <w:proofErr w:type="gramEnd"/>
              <w:r w:rsidRPr="0055352B">
                <w:rPr>
                  <w:color w:val="4E9A06"/>
                  <w:lang w:val="en-US"/>
                  <w:rPrChange w:id="2539" w:author="Borja Gonzalez" w:date="2017-09-28T18:57:00Z">
                    <w:rPr>
                      <w:rFonts w:ascii="Monaco" w:hAnsi="Monaco" w:cs="Monaco"/>
                      <w:color w:val="4E9A06"/>
                      <w:sz w:val="32"/>
                      <w:szCs w:val="32"/>
                      <w:lang w:val="en-US"/>
                    </w:rPr>
                  </w:rPrChange>
                </w:rPr>
                <w:t>)"</w:t>
              </w:r>
              <w:r w:rsidRPr="0055352B">
                <w:rPr>
                  <w:lang w:val="en-US"/>
                  <w:rPrChange w:id="2540" w:author="Borja Gonzalez" w:date="2017-09-28T18:57:00Z">
                    <w:rPr>
                      <w:rFonts w:ascii="Monaco" w:hAnsi="Monaco" w:cs="Monaco"/>
                      <w:sz w:val="32"/>
                      <w:szCs w:val="32"/>
                      <w:lang w:val="en-US"/>
                    </w:rPr>
                  </w:rPrChange>
                </w:rPr>
                <w:t xml:space="preserve"> </w:t>
              </w:r>
              <w:r w:rsidRPr="0055352B">
                <w:rPr>
                  <w:color w:val="C4A000"/>
                  <w:lang w:val="en-US"/>
                  <w:rPrChange w:id="2541" w:author="Borja Gonzalez" w:date="2017-09-28T18:57:00Z">
                    <w:rPr>
                      <w:rFonts w:ascii="Monaco" w:hAnsi="Monaco" w:cs="Monaco"/>
                      <w:color w:val="C4A000"/>
                      <w:sz w:val="32"/>
                      <w:szCs w:val="32"/>
                      <w:lang w:val="en-US"/>
                    </w:rPr>
                  </w:rPrChange>
                </w:rPr>
                <w:t>value=</w:t>
              </w:r>
              <w:r w:rsidRPr="0055352B">
                <w:rPr>
                  <w:color w:val="4E9A06"/>
                  <w:lang w:val="en-US"/>
                  <w:rPrChange w:id="2542" w:author="Borja Gonzalez" w:date="2017-09-28T18:57:00Z">
                    <w:rPr>
                      <w:rFonts w:ascii="Monaco" w:hAnsi="Monaco" w:cs="Monaco"/>
                      <w:color w:val="4E9A06"/>
                      <w:sz w:val="32"/>
                      <w:szCs w:val="32"/>
                      <w:lang w:val="en-US"/>
                    </w:rPr>
                  </w:rPrChange>
                </w:rPr>
                <w:t>"Añadir"</w:t>
              </w:r>
              <w:r w:rsidRPr="0055352B">
                <w:rPr>
                  <w:b/>
                  <w:bCs/>
                  <w:color w:val="204A87"/>
                  <w:lang w:val="en-US"/>
                  <w:rPrChange w:id="2543"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544" w:author="Borja Gonzalez" w:date="2017-09-28T18:57:00Z"/>
                <w:lang w:val="en-US"/>
                <w:rPrChange w:id="2545" w:author="Rodrigo García" w:date="2017-09-29T10:05:00Z">
                  <w:rPr>
                    <w:ins w:id="2546" w:author="Borja Gonzalez" w:date="2017-09-28T18:57:00Z"/>
                  </w:rPr>
                </w:rPrChange>
              </w:rPr>
            </w:pPr>
          </w:p>
        </w:tc>
      </w:tr>
    </w:tbl>
    <w:p w14:paraId="0F6210F1" w14:textId="46C8C5A0" w:rsidR="00337DCF" w:rsidRPr="0079203F" w:rsidRDefault="00337DCF" w:rsidP="00F137C1">
      <w:pPr>
        <w:rPr>
          <w:lang w:val="en-US"/>
          <w:rPrChange w:id="2547" w:author="Rodrigo García" w:date="2017-09-29T10:05:00Z">
            <w:rPr/>
          </w:rPrChange>
        </w:rPr>
      </w:pPr>
      <w:del w:id="2548"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1C4E2C74" w14:textId="77777777" w:rsidR="00337DCF" w:rsidRPr="0079203F" w:rsidRDefault="00337DCF" w:rsidP="00F137C1">
      <w:pPr>
        <w:rPr>
          <w:lang w:val="en-US"/>
          <w:rPrChange w:id="2549"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w:t>
      </w:r>
      <w:proofErr w:type="gramStart"/>
      <w:r>
        <w:t>Validar(</w:t>
      </w:r>
      <w:proofErr w:type="gramEnd"/>
      <w:r>
        <w:t>)”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w:t>
      </w:r>
      <w:proofErr w:type="gramStart"/>
      <w:r w:rsidR="00DC0CEF">
        <w:t>paciente(</w:t>
      </w:r>
      <w:proofErr w:type="gramEnd"/>
      <w:r w:rsidR="00DC0CEF">
        <w:t>)” a la que se le pasarán los datos requeridos.</w:t>
      </w:r>
    </w:p>
    <w:p w14:paraId="403093FE" w14:textId="2F63FBF3" w:rsidR="00337DCF" w:rsidRDefault="00337DCF" w:rsidP="00F137C1"/>
    <w:p w14:paraId="1ECFF641" w14:textId="77777777" w:rsidR="0055352B" w:rsidRDefault="00DC0CEF" w:rsidP="00F137C1">
      <w:pPr>
        <w:rPr>
          <w:ins w:id="2550" w:author="Borja Gonzalez" w:date="2017-09-28T18:57:00Z"/>
        </w:rPr>
      </w:pPr>
      <w:del w:id="2551"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2552" w:author="Borja Gonzalez" w:date="2017-09-28T18:57:00Z"/>
        </w:trPr>
        <w:tc>
          <w:tcPr>
            <w:tcW w:w="8856" w:type="dxa"/>
          </w:tcPr>
          <w:p w14:paraId="38F6C61F" w14:textId="77777777" w:rsidR="0055352B" w:rsidRPr="0079203F" w:rsidRDefault="0055352B">
            <w:pPr>
              <w:rPr>
                <w:ins w:id="2553" w:author="Borja Gonzalez" w:date="2017-09-28T18:57:00Z"/>
                <w:lang w:val="es-ES"/>
                <w:rPrChange w:id="2554" w:author="Rodrigo García" w:date="2017-09-29T10:05:00Z">
                  <w:rPr>
                    <w:ins w:id="2555" w:author="Borja Gonzalez" w:date="2017-09-28T18:57:00Z"/>
                    <w:rFonts w:ascii="Monaco" w:eastAsiaTheme="majorEastAsia" w:hAnsi="Monaco" w:cs="Monaco"/>
                    <w:color w:val="243F60" w:themeColor="accent1" w:themeShade="7F"/>
                    <w:sz w:val="32"/>
                    <w:szCs w:val="32"/>
                    <w:lang w:val="en-US"/>
                  </w:rPr>
                </w:rPrChange>
              </w:rPr>
              <w:pPrChange w:id="2556" w:author="GONZALEZ DIAZ, BORJA" w:date="2017-09-29T19:28:00Z">
                <w:pPr>
                  <w:keepNext/>
                  <w:keepLines/>
                  <w:widowControl w:val="0"/>
                  <w:autoSpaceDE w:val="0"/>
                  <w:autoSpaceDN w:val="0"/>
                  <w:adjustRightInd w:val="0"/>
                  <w:spacing w:before="200"/>
                  <w:outlineLvl w:val="4"/>
                </w:pPr>
              </w:pPrChange>
            </w:pPr>
            <w:ins w:id="2557" w:author="Borja Gonzalez" w:date="2017-09-28T18:57:00Z">
              <w:r w:rsidRPr="0079203F">
                <w:rPr>
                  <w:b/>
                  <w:bCs/>
                  <w:color w:val="204A87"/>
                  <w:lang w:val="es-ES"/>
                  <w:rPrChange w:id="2558" w:author="Rodrigo García" w:date="2017-09-29T10:05:00Z">
                    <w:rPr>
                      <w:rFonts w:ascii="Monaco" w:hAnsi="Monaco" w:cs="Monaco"/>
                      <w:b/>
                      <w:bCs/>
                      <w:color w:val="204A87"/>
                      <w:sz w:val="32"/>
                      <w:szCs w:val="32"/>
                      <w:lang w:val="en-US"/>
                    </w:rPr>
                  </w:rPrChange>
                </w:rPr>
                <w:t>function</w:t>
              </w:r>
              <w:r w:rsidRPr="0079203F">
                <w:rPr>
                  <w:lang w:val="es-ES"/>
                  <w:rPrChange w:id="2559" w:author="Rodrigo García" w:date="2017-09-29T10:05:00Z">
                    <w:rPr>
                      <w:rFonts w:ascii="Monaco" w:hAnsi="Monaco" w:cs="Monaco"/>
                      <w:sz w:val="32"/>
                      <w:szCs w:val="32"/>
                      <w:lang w:val="en-US"/>
                    </w:rPr>
                  </w:rPrChange>
                </w:rPr>
                <w:t xml:space="preserve"> save_</w:t>
              </w:r>
              <w:proofErr w:type="gramStart"/>
              <w:r w:rsidRPr="0079203F">
                <w:rPr>
                  <w:lang w:val="es-ES"/>
                  <w:rPrChange w:id="2560" w:author="Rodrigo García" w:date="2017-09-29T10:05:00Z">
                    <w:rPr>
                      <w:rFonts w:ascii="Monaco" w:hAnsi="Monaco" w:cs="Monaco"/>
                      <w:sz w:val="32"/>
                      <w:szCs w:val="32"/>
                      <w:lang w:val="en-US"/>
                    </w:rPr>
                  </w:rPrChange>
                </w:rPr>
                <w:t>paciente</w:t>
              </w:r>
              <w:r w:rsidRPr="0079203F">
                <w:rPr>
                  <w:b/>
                  <w:bCs/>
                  <w:lang w:val="es-ES"/>
                  <w:rPrChange w:id="2561" w:author="Rodrigo García" w:date="2017-09-29T10:05:00Z">
                    <w:rPr>
                      <w:rFonts w:ascii="Monaco" w:hAnsi="Monaco" w:cs="Monaco"/>
                      <w:b/>
                      <w:bCs/>
                      <w:color w:val="000000"/>
                      <w:sz w:val="32"/>
                      <w:szCs w:val="32"/>
                      <w:lang w:val="en-US"/>
                    </w:rPr>
                  </w:rPrChange>
                </w:rPr>
                <w:t>(</w:t>
              </w:r>
              <w:proofErr w:type="gramEnd"/>
              <w:r w:rsidRPr="0079203F">
                <w:rPr>
                  <w:lang w:val="es-ES"/>
                  <w:rPrChange w:id="2562" w:author="Rodrigo García" w:date="2017-09-29T10:05:00Z">
                    <w:rPr>
                      <w:rFonts w:ascii="Monaco" w:hAnsi="Monaco" w:cs="Monaco"/>
                      <w:color w:val="000000"/>
                      <w:sz w:val="32"/>
                      <w:szCs w:val="32"/>
                      <w:lang w:val="en-US"/>
                    </w:rPr>
                  </w:rPrChange>
                </w:rPr>
                <w:t>nombre</w:t>
              </w:r>
              <w:r w:rsidRPr="0079203F">
                <w:rPr>
                  <w:b/>
                  <w:bCs/>
                  <w:lang w:val="es-ES"/>
                  <w:rPrChange w:id="2563" w:author="Rodrigo García" w:date="2017-09-29T10:05:00Z">
                    <w:rPr>
                      <w:rFonts w:ascii="Monaco" w:hAnsi="Monaco" w:cs="Monaco"/>
                      <w:b/>
                      <w:bCs/>
                      <w:color w:val="000000"/>
                      <w:sz w:val="32"/>
                      <w:szCs w:val="32"/>
                      <w:lang w:val="en-US"/>
                    </w:rPr>
                  </w:rPrChange>
                </w:rPr>
                <w:t>,</w:t>
              </w:r>
              <w:r w:rsidRPr="0079203F">
                <w:rPr>
                  <w:lang w:val="es-ES"/>
                  <w:rPrChange w:id="2564" w:author="Rodrigo García" w:date="2017-09-29T10:05:00Z">
                    <w:rPr>
                      <w:rFonts w:ascii="Monaco" w:hAnsi="Monaco" w:cs="Monaco"/>
                      <w:sz w:val="32"/>
                      <w:szCs w:val="32"/>
                      <w:lang w:val="en-US"/>
                    </w:rPr>
                  </w:rPrChange>
                </w:rPr>
                <w:t xml:space="preserve"> apellido</w:t>
              </w:r>
              <w:r w:rsidRPr="0079203F">
                <w:rPr>
                  <w:b/>
                  <w:bCs/>
                  <w:lang w:val="es-ES"/>
                  <w:rPrChange w:id="2565" w:author="Rodrigo García" w:date="2017-09-29T10:05:00Z">
                    <w:rPr>
                      <w:rFonts w:ascii="Monaco" w:hAnsi="Monaco" w:cs="Monaco"/>
                      <w:b/>
                      <w:bCs/>
                      <w:color w:val="000000"/>
                      <w:sz w:val="32"/>
                      <w:szCs w:val="32"/>
                      <w:lang w:val="en-US"/>
                    </w:rPr>
                  </w:rPrChange>
                </w:rPr>
                <w:t>,</w:t>
              </w:r>
              <w:r w:rsidRPr="0079203F">
                <w:rPr>
                  <w:lang w:val="es-ES"/>
                  <w:rPrChange w:id="2566" w:author="Rodrigo García" w:date="2017-09-29T10:05:00Z">
                    <w:rPr>
                      <w:rFonts w:ascii="Monaco" w:hAnsi="Monaco" w:cs="Monaco"/>
                      <w:sz w:val="32"/>
                      <w:szCs w:val="32"/>
                      <w:lang w:val="en-US"/>
                    </w:rPr>
                  </w:rPrChange>
                </w:rPr>
                <w:t xml:space="preserve"> sexo</w:t>
              </w:r>
              <w:r w:rsidRPr="0079203F">
                <w:rPr>
                  <w:b/>
                  <w:bCs/>
                  <w:lang w:val="es-ES"/>
                  <w:rPrChange w:id="2567"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2568" w:author="Borja Gonzalez" w:date="2017-09-28T18:57:00Z"/>
                <w:lang w:val="en-US"/>
                <w:rPrChange w:id="2569" w:author="Borja Gonzalez" w:date="2017-09-28T18:58:00Z">
                  <w:rPr>
                    <w:ins w:id="2570" w:author="Borja Gonzalez" w:date="2017-09-28T18:57:00Z"/>
                    <w:rFonts w:ascii="Monaco" w:eastAsiaTheme="majorEastAsia" w:hAnsi="Monaco" w:cs="Monaco"/>
                    <w:color w:val="243F60" w:themeColor="accent1" w:themeShade="7F"/>
                    <w:sz w:val="32"/>
                    <w:szCs w:val="32"/>
                    <w:lang w:val="en-US"/>
                  </w:rPr>
                </w:rPrChange>
              </w:rPr>
              <w:pPrChange w:id="2571" w:author="GONZALEZ DIAZ, BORJA" w:date="2017-09-29T19:28:00Z">
                <w:pPr>
                  <w:keepNext/>
                  <w:keepLines/>
                  <w:widowControl w:val="0"/>
                  <w:autoSpaceDE w:val="0"/>
                  <w:autoSpaceDN w:val="0"/>
                  <w:adjustRightInd w:val="0"/>
                  <w:spacing w:before="200"/>
                  <w:outlineLvl w:val="4"/>
                </w:pPr>
              </w:pPrChange>
            </w:pPr>
            <w:ins w:id="2572" w:author="Borja Gonzalez" w:date="2017-09-28T18:57:00Z">
              <w:r w:rsidRPr="0079203F">
                <w:rPr>
                  <w:lang w:val="es-ES"/>
                  <w:rPrChange w:id="2573" w:author="Rodrigo García" w:date="2017-09-29T10:05:00Z">
                    <w:rPr>
                      <w:rFonts w:ascii="Monaco" w:hAnsi="Monaco" w:cs="Monaco"/>
                      <w:sz w:val="32"/>
                      <w:szCs w:val="32"/>
                      <w:lang w:val="en-US"/>
                    </w:rPr>
                  </w:rPrChange>
                </w:rPr>
                <w:tab/>
              </w:r>
              <w:r w:rsidRPr="0055352B">
                <w:rPr>
                  <w:b/>
                  <w:bCs/>
                  <w:color w:val="204A87"/>
                  <w:lang w:val="en-US"/>
                  <w:rPrChange w:id="2574" w:author="Borja Gonzalez" w:date="2017-09-28T18:58:00Z">
                    <w:rPr>
                      <w:rFonts w:ascii="Monaco" w:hAnsi="Monaco" w:cs="Monaco"/>
                      <w:b/>
                      <w:bCs/>
                      <w:color w:val="204A87"/>
                      <w:sz w:val="32"/>
                      <w:szCs w:val="32"/>
                      <w:lang w:val="en-US"/>
                    </w:rPr>
                  </w:rPrChange>
                </w:rPr>
                <w:t>var</w:t>
              </w:r>
              <w:r w:rsidRPr="0055352B">
                <w:rPr>
                  <w:lang w:val="en-US"/>
                  <w:rPrChange w:id="2575" w:author="Borja Gonzalez" w:date="2017-09-28T18:58:00Z">
                    <w:rPr>
                      <w:rFonts w:ascii="Monaco" w:hAnsi="Monaco" w:cs="Monaco"/>
                      <w:sz w:val="32"/>
                      <w:szCs w:val="32"/>
                      <w:lang w:val="en-US"/>
                    </w:rPr>
                  </w:rPrChange>
                </w:rPr>
                <w:t xml:space="preserve"> socket </w:t>
              </w:r>
              <w:r w:rsidRPr="0055352B">
                <w:rPr>
                  <w:b/>
                  <w:bCs/>
                  <w:color w:val="CE5C00"/>
                  <w:lang w:val="en-US"/>
                  <w:rPrChange w:id="2576" w:author="Borja Gonzalez" w:date="2017-09-28T18:58:00Z">
                    <w:rPr>
                      <w:rFonts w:ascii="Monaco" w:hAnsi="Monaco" w:cs="Monaco"/>
                      <w:b/>
                      <w:bCs/>
                      <w:color w:val="CE5C00"/>
                      <w:sz w:val="32"/>
                      <w:szCs w:val="32"/>
                      <w:lang w:val="en-US"/>
                    </w:rPr>
                  </w:rPrChange>
                </w:rPr>
                <w:t>=</w:t>
              </w:r>
              <w:r w:rsidRPr="0055352B">
                <w:rPr>
                  <w:lang w:val="en-US"/>
                  <w:rPrChange w:id="2577" w:author="Borja Gonzalez" w:date="2017-09-28T18:58:00Z">
                    <w:rPr>
                      <w:rFonts w:ascii="Monaco" w:hAnsi="Monaco" w:cs="Monaco"/>
                      <w:sz w:val="32"/>
                      <w:szCs w:val="32"/>
                      <w:lang w:val="en-US"/>
                    </w:rPr>
                  </w:rPrChange>
                </w:rPr>
                <w:t xml:space="preserve"> </w:t>
              </w:r>
              <w:proofErr w:type="gramStart"/>
              <w:r w:rsidRPr="0055352B">
                <w:rPr>
                  <w:lang w:val="en-US"/>
                  <w:rPrChange w:id="2578" w:author="Borja Gonzalez" w:date="2017-09-28T18:58:00Z">
                    <w:rPr>
                      <w:rFonts w:ascii="Monaco" w:hAnsi="Monaco" w:cs="Monaco"/>
                      <w:sz w:val="32"/>
                      <w:szCs w:val="32"/>
                      <w:lang w:val="en-US"/>
                    </w:rPr>
                  </w:rPrChange>
                </w:rPr>
                <w:t>io</w:t>
              </w:r>
              <w:r w:rsidRPr="0055352B">
                <w:rPr>
                  <w:b/>
                  <w:bCs/>
                  <w:lang w:val="en-US"/>
                  <w:rPrChange w:id="2579" w:author="Borja Gonzalez" w:date="2017-09-28T18:58:00Z">
                    <w:rPr>
                      <w:rFonts w:ascii="Monaco" w:hAnsi="Monaco" w:cs="Monaco"/>
                      <w:b/>
                      <w:bCs/>
                      <w:color w:val="000000"/>
                      <w:sz w:val="32"/>
                      <w:szCs w:val="32"/>
                      <w:lang w:val="en-US"/>
                    </w:rPr>
                  </w:rPrChange>
                </w:rPr>
                <w:t>.</w:t>
              </w:r>
              <w:r w:rsidRPr="0055352B">
                <w:rPr>
                  <w:lang w:val="en-US"/>
                  <w:rPrChange w:id="2580" w:author="Borja Gonzalez" w:date="2017-09-28T18:58:00Z">
                    <w:rPr>
                      <w:rFonts w:ascii="Monaco" w:hAnsi="Monaco" w:cs="Monaco"/>
                      <w:color w:val="000000"/>
                      <w:sz w:val="32"/>
                      <w:szCs w:val="32"/>
                      <w:lang w:val="en-US"/>
                    </w:rPr>
                  </w:rPrChange>
                </w:rPr>
                <w:t>connect</w:t>
              </w:r>
              <w:proofErr w:type="gramEnd"/>
              <w:r w:rsidRPr="0055352B">
                <w:rPr>
                  <w:b/>
                  <w:bCs/>
                  <w:lang w:val="en-US"/>
                  <w:rPrChange w:id="2581" w:author="Borja Gonzalez" w:date="2017-09-28T18:58:00Z">
                    <w:rPr>
                      <w:rFonts w:ascii="Monaco" w:hAnsi="Monaco" w:cs="Monaco"/>
                      <w:b/>
                      <w:bCs/>
                      <w:color w:val="000000"/>
                      <w:sz w:val="32"/>
                      <w:szCs w:val="32"/>
                      <w:lang w:val="en-US"/>
                    </w:rPr>
                  </w:rPrChange>
                </w:rPr>
                <w:t>(</w:t>
              </w:r>
              <w:r w:rsidRPr="0055352B">
                <w:rPr>
                  <w:color w:val="4E9A06"/>
                  <w:lang w:val="en-US"/>
                  <w:rPrChange w:id="2582" w:author="Borja Gonzalez" w:date="2017-09-28T18:58:00Z">
                    <w:rPr>
                      <w:rFonts w:ascii="Monaco" w:hAnsi="Monaco" w:cs="Monaco"/>
                      <w:color w:val="4E9A06"/>
                      <w:sz w:val="32"/>
                      <w:szCs w:val="32"/>
                      <w:lang w:val="en-US"/>
                    </w:rPr>
                  </w:rPrChange>
                </w:rPr>
                <w:t>"http://172.20.10.5:8124"</w:t>
              </w:r>
              <w:r w:rsidRPr="0055352B">
                <w:rPr>
                  <w:b/>
                  <w:bCs/>
                  <w:lang w:val="en-US"/>
                  <w:rPrChange w:id="2583" w:author="Borja Gonzalez" w:date="2017-09-28T18:58:00Z">
                    <w:rPr>
                      <w:rFonts w:ascii="Monaco" w:hAnsi="Monaco" w:cs="Monaco"/>
                      <w:b/>
                      <w:bCs/>
                      <w:color w:val="000000"/>
                      <w:sz w:val="32"/>
                      <w:szCs w:val="32"/>
                      <w:lang w:val="en-US"/>
                    </w:rPr>
                  </w:rPrChange>
                </w:rPr>
                <w:t>);</w:t>
              </w:r>
              <w:r w:rsidRPr="0055352B">
                <w:rPr>
                  <w:lang w:val="en-US"/>
                  <w:rPrChange w:id="2584"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2585" w:author="Borja Gonzalez" w:date="2017-09-28T18:57:00Z"/>
                <w:lang w:val="es-ES"/>
                <w:rPrChange w:id="2586" w:author="Rodrigo García" w:date="2017-09-29T10:05:00Z">
                  <w:rPr>
                    <w:ins w:id="2587" w:author="Borja Gonzalez" w:date="2017-09-28T18:57:00Z"/>
                    <w:rFonts w:ascii="Monaco" w:eastAsiaTheme="majorEastAsia" w:hAnsi="Monaco" w:cs="Monaco"/>
                    <w:color w:val="243F60" w:themeColor="accent1" w:themeShade="7F"/>
                    <w:sz w:val="32"/>
                    <w:szCs w:val="32"/>
                    <w:lang w:val="en-US"/>
                  </w:rPr>
                </w:rPrChange>
              </w:rPr>
              <w:pPrChange w:id="2588" w:author="GONZALEZ DIAZ, BORJA" w:date="2017-09-29T19:28:00Z">
                <w:pPr>
                  <w:keepNext/>
                  <w:keepLines/>
                  <w:widowControl w:val="0"/>
                  <w:autoSpaceDE w:val="0"/>
                  <w:autoSpaceDN w:val="0"/>
                  <w:adjustRightInd w:val="0"/>
                  <w:spacing w:before="200"/>
                  <w:outlineLvl w:val="4"/>
                </w:pPr>
              </w:pPrChange>
            </w:pPr>
            <w:ins w:id="2589" w:author="Borja Gonzalez" w:date="2017-09-28T18:57:00Z">
              <w:r w:rsidRPr="0055352B">
                <w:rPr>
                  <w:lang w:val="en-US"/>
                  <w:rPrChange w:id="2590" w:author="Borja Gonzalez" w:date="2017-09-28T18:58:00Z">
                    <w:rPr>
                      <w:rFonts w:ascii="Monaco" w:hAnsi="Monaco" w:cs="Monaco"/>
                      <w:sz w:val="32"/>
                      <w:szCs w:val="32"/>
                      <w:lang w:val="en-US"/>
                    </w:rPr>
                  </w:rPrChange>
                </w:rPr>
                <w:t xml:space="preserve">    </w:t>
              </w:r>
              <w:proofErr w:type="gramStart"/>
              <w:r w:rsidRPr="0079203F">
                <w:rPr>
                  <w:lang w:val="es-ES"/>
                  <w:rPrChange w:id="2591" w:author="Rodrigo García" w:date="2017-09-29T10:05:00Z">
                    <w:rPr>
                      <w:rFonts w:ascii="Monaco" w:hAnsi="Monaco" w:cs="Monaco"/>
                      <w:color w:val="000000"/>
                      <w:sz w:val="32"/>
                      <w:szCs w:val="32"/>
                      <w:lang w:val="en-US"/>
                    </w:rPr>
                  </w:rPrChange>
                </w:rPr>
                <w:t>console</w:t>
              </w:r>
              <w:r w:rsidRPr="0079203F">
                <w:rPr>
                  <w:b/>
                  <w:bCs/>
                  <w:lang w:val="es-ES"/>
                  <w:rPrChange w:id="2592" w:author="Rodrigo García" w:date="2017-09-29T10:05:00Z">
                    <w:rPr>
                      <w:rFonts w:ascii="Monaco" w:hAnsi="Monaco" w:cs="Monaco"/>
                      <w:b/>
                      <w:bCs/>
                      <w:color w:val="000000"/>
                      <w:sz w:val="32"/>
                      <w:szCs w:val="32"/>
                      <w:lang w:val="en-US"/>
                    </w:rPr>
                  </w:rPrChange>
                </w:rPr>
                <w:t>.</w:t>
              </w:r>
              <w:r w:rsidRPr="0079203F">
                <w:rPr>
                  <w:lang w:val="es-ES"/>
                  <w:rPrChange w:id="2593" w:author="Rodrigo García" w:date="2017-09-29T10:05:00Z">
                    <w:rPr>
                      <w:rFonts w:ascii="Monaco" w:hAnsi="Monaco" w:cs="Monaco"/>
                      <w:color w:val="000000"/>
                      <w:sz w:val="32"/>
                      <w:szCs w:val="32"/>
                      <w:lang w:val="en-US"/>
                    </w:rPr>
                  </w:rPrChange>
                </w:rPr>
                <w:t>log</w:t>
              </w:r>
              <w:r w:rsidRPr="0079203F">
                <w:rPr>
                  <w:b/>
                  <w:bCs/>
                  <w:lang w:val="es-ES"/>
                  <w:rPrChange w:id="2594"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595"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2596" w:author="Rodrigo García" w:date="2017-09-29T10:05:00Z">
                    <w:rPr>
                      <w:rFonts w:ascii="Monaco" w:hAnsi="Monaco" w:cs="Monaco"/>
                      <w:b/>
                      <w:bCs/>
                      <w:color w:val="000000"/>
                      <w:sz w:val="32"/>
                      <w:szCs w:val="32"/>
                      <w:lang w:val="en-US"/>
                    </w:rPr>
                  </w:rPrChange>
                </w:rPr>
                <w:t>);</w:t>
              </w:r>
              <w:r w:rsidRPr="0079203F">
                <w:rPr>
                  <w:lang w:val="es-ES"/>
                  <w:rPrChange w:id="2597"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2598" w:author="Borja Gonzalez" w:date="2017-09-28T18:57:00Z"/>
                <w:lang w:val="en-US"/>
                <w:rPrChange w:id="2599" w:author="Borja Gonzalez" w:date="2017-09-28T18:58:00Z">
                  <w:rPr>
                    <w:ins w:id="2600" w:author="Borja Gonzalez" w:date="2017-09-28T18:57:00Z"/>
                    <w:rFonts w:ascii="Monaco" w:eastAsiaTheme="majorEastAsia" w:hAnsi="Monaco" w:cs="Monaco"/>
                    <w:color w:val="243F60" w:themeColor="accent1" w:themeShade="7F"/>
                    <w:sz w:val="32"/>
                    <w:szCs w:val="32"/>
                    <w:lang w:val="en-US"/>
                  </w:rPr>
                </w:rPrChange>
              </w:rPr>
              <w:pPrChange w:id="2601" w:author="GONZALEZ DIAZ, BORJA" w:date="2017-09-29T19:28:00Z">
                <w:pPr>
                  <w:keepNext/>
                  <w:keepLines/>
                  <w:widowControl w:val="0"/>
                  <w:autoSpaceDE w:val="0"/>
                  <w:autoSpaceDN w:val="0"/>
                  <w:adjustRightInd w:val="0"/>
                  <w:spacing w:before="200"/>
                  <w:outlineLvl w:val="4"/>
                </w:pPr>
              </w:pPrChange>
            </w:pPr>
            <w:ins w:id="2602" w:author="Borja Gonzalez" w:date="2017-09-28T18:57:00Z">
              <w:r w:rsidRPr="0079203F">
                <w:rPr>
                  <w:lang w:val="es-ES"/>
                  <w:rPrChange w:id="2603" w:author="Rodrigo García" w:date="2017-09-29T10:05:00Z">
                    <w:rPr>
                      <w:rFonts w:ascii="Monaco" w:hAnsi="Monaco" w:cs="Monaco"/>
                      <w:sz w:val="32"/>
                      <w:szCs w:val="32"/>
                      <w:lang w:val="en-US"/>
                    </w:rPr>
                  </w:rPrChange>
                </w:rPr>
                <w:t xml:space="preserve">    </w:t>
              </w:r>
              <w:proofErr w:type="gramStart"/>
              <w:r w:rsidRPr="0055352B">
                <w:rPr>
                  <w:lang w:val="en-US"/>
                  <w:rPrChange w:id="2604" w:author="Borja Gonzalez" w:date="2017-09-28T18:58:00Z">
                    <w:rPr>
                      <w:rFonts w:ascii="Monaco" w:hAnsi="Monaco" w:cs="Monaco"/>
                      <w:color w:val="000000"/>
                      <w:sz w:val="32"/>
                      <w:szCs w:val="32"/>
                      <w:lang w:val="en-US"/>
                    </w:rPr>
                  </w:rPrChange>
                </w:rPr>
                <w:t>socket</w:t>
              </w:r>
              <w:r w:rsidRPr="0055352B">
                <w:rPr>
                  <w:b/>
                  <w:bCs/>
                  <w:lang w:val="en-US"/>
                  <w:rPrChange w:id="2605" w:author="Borja Gonzalez" w:date="2017-09-28T18:58:00Z">
                    <w:rPr>
                      <w:rFonts w:ascii="Monaco" w:hAnsi="Monaco" w:cs="Monaco"/>
                      <w:b/>
                      <w:bCs/>
                      <w:color w:val="000000"/>
                      <w:sz w:val="32"/>
                      <w:szCs w:val="32"/>
                      <w:lang w:val="en-US"/>
                    </w:rPr>
                  </w:rPrChange>
                </w:rPr>
                <w:t>.</w:t>
              </w:r>
              <w:r w:rsidRPr="0055352B">
                <w:rPr>
                  <w:lang w:val="en-US"/>
                  <w:rPrChange w:id="2606" w:author="Borja Gonzalez" w:date="2017-09-28T18:58:00Z">
                    <w:rPr>
                      <w:rFonts w:ascii="Monaco" w:hAnsi="Monaco" w:cs="Monaco"/>
                      <w:color w:val="000000"/>
                      <w:sz w:val="32"/>
                      <w:szCs w:val="32"/>
                      <w:lang w:val="en-US"/>
                    </w:rPr>
                  </w:rPrChange>
                </w:rPr>
                <w:t>on</w:t>
              </w:r>
              <w:proofErr w:type="gramEnd"/>
              <w:r w:rsidRPr="0055352B">
                <w:rPr>
                  <w:b/>
                  <w:bCs/>
                  <w:lang w:val="en-US"/>
                  <w:rPrChange w:id="2607" w:author="Borja Gonzalez" w:date="2017-09-28T18:58:00Z">
                    <w:rPr>
                      <w:rFonts w:ascii="Monaco" w:hAnsi="Monaco" w:cs="Monaco"/>
                      <w:b/>
                      <w:bCs/>
                      <w:color w:val="000000"/>
                      <w:sz w:val="32"/>
                      <w:szCs w:val="32"/>
                      <w:lang w:val="en-US"/>
                    </w:rPr>
                  </w:rPrChange>
                </w:rPr>
                <w:t>(</w:t>
              </w:r>
              <w:r w:rsidRPr="0055352B">
                <w:rPr>
                  <w:color w:val="4E9A06"/>
                  <w:lang w:val="en-US"/>
                  <w:rPrChange w:id="2608" w:author="Borja Gonzalez" w:date="2017-09-28T18:58:00Z">
                    <w:rPr>
                      <w:rFonts w:ascii="Monaco" w:hAnsi="Monaco" w:cs="Monaco"/>
                      <w:color w:val="4E9A06"/>
                      <w:sz w:val="32"/>
                      <w:szCs w:val="32"/>
                      <w:lang w:val="en-US"/>
                    </w:rPr>
                  </w:rPrChange>
                </w:rPr>
                <w:t>"message"</w:t>
              </w:r>
              <w:r w:rsidRPr="0055352B">
                <w:rPr>
                  <w:b/>
                  <w:bCs/>
                  <w:lang w:val="en-US"/>
                  <w:rPrChange w:id="2609" w:author="Borja Gonzalez" w:date="2017-09-28T18:58:00Z">
                    <w:rPr>
                      <w:rFonts w:ascii="Monaco" w:hAnsi="Monaco" w:cs="Monaco"/>
                      <w:b/>
                      <w:bCs/>
                      <w:color w:val="000000"/>
                      <w:sz w:val="32"/>
                      <w:szCs w:val="32"/>
                      <w:lang w:val="en-US"/>
                    </w:rPr>
                  </w:rPrChange>
                </w:rPr>
                <w:t>,</w:t>
              </w:r>
              <w:r w:rsidRPr="0055352B">
                <w:rPr>
                  <w:b/>
                  <w:bCs/>
                  <w:color w:val="204A87"/>
                  <w:lang w:val="en-US"/>
                  <w:rPrChange w:id="2610" w:author="Borja Gonzalez" w:date="2017-09-28T18:58:00Z">
                    <w:rPr>
                      <w:rFonts w:ascii="Monaco" w:hAnsi="Monaco" w:cs="Monaco"/>
                      <w:b/>
                      <w:bCs/>
                      <w:color w:val="204A87"/>
                      <w:sz w:val="32"/>
                      <w:szCs w:val="32"/>
                      <w:lang w:val="en-US"/>
                    </w:rPr>
                  </w:rPrChange>
                </w:rPr>
                <w:t>function</w:t>
              </w:r>
              <w:r w:rsidRPr="0055352B">
                <w:rPr>
                  <w:b/>
                  <w:bCs/>
                  <w:lang w:val="en-US"/>
                  <w:rPrChange w:id="2611" w:author="Borja Gonzalez" w:date="2017-09-28T18:58:00Z">
                    <w:rPr>
                      <w:rFonts w:ascii="Monaco" w:hAnsi="Monaco" w:cs="Monaco"/>
                      <w:b/>
                      <w:bCs/>
                      <w:color w:val="000000"/>
                      <w:sz w:val="32"/>
                      <w:szCs w:val="32"/>
                      <w:lang w:val="en-US"/>
                    </w:rPr>
                  </w:rPrChange>
                </w:rPr>
                <w:t>(</w:t>
              </w:r>
              <w:r w:rsidRPr="0055352B">
                <w:rPr>
                  <w:lang w:val="en-US"/>
                  <w:rPrChange w:id="2612" w:author="Borja Gonzalez" w:date="2017-09-28T18:58:00Z">
                    <w:rPr>
                      <w:rFonts w:ascii="Monaco" w:hAnsi="Monaco" w:cs="Monaco"/>
                      <w:color w:val="000000"/>
                      <w:sz w:val="32"/>
                      <w:szCs w:val="32"/>
                      <w:lang w:val="en-US"/>
                    </w:rPr>
                  </w:rPrChange>
                </w:rPr>
                <w:t>message</w:t>
              </w:r>
              <w:r w:rsidRPr="0055352B">
                <w:rPr>
                  <w:b/>
                  <w:bCs/>
                  <w:lang w:val="en-US"/>
                  <w:rPrChange w:id="2613" w:author="Borja Gonzalez" w:date="2017-09-28T18:58:00Z">
                    <w:rPr>
                      <w:rFonts w:ascii="Monaco" w:hAnsi="Monaco" w:cs="Monaco"/>
                      <w:b/>
                      <w:bCs/>
                      <w:color w:val="000000"/>
                      <w:sz w:val="32"/>
                      <w:szCs w:val="32"/>
                      <w:lang w:val="en-US"/>
                    </w:rPr>
                  </w:rPrChange>
                </w:rPr>
                <w:t>){</w:t>
              </w:r>
              <w:r w:rsidRPr="0055352B">
                <w:rPr>
                  <w:lang w:val="en-US"/>
                  <w:rPrChange w:id="2614"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2615" w:author="Borja Gonzalez" w:date="2017-09-28T18:57:00Z"/>
                <w:lang w:val="es-ES"/>
                <w:rPrChange w:id="2616" w:author="Rodrigo García" w:date="2017-09-29T10:05:00Z">
                  <w:rPr>
                    <w:ins w:id="2617" w:author="Borja Gonzalez" w:date="2017-09-28T18:57:00Z"/>
                    <w:rFonts w:ascii="Monaco" w:eastAsiaTheme="majorEastAsia" w:hAnsi="Monaco" w:cs="Monaco"/>
                    <w:color w:val="243F60" w:themeColor="accent1" w:themeShade="7F"/>
                    <w:sz w:val="32"/>
                    <w:szCs w:val="32"/>
                    <w:lang w:val="en-US"/>
                  </w:rPr>
                </w:rPrChange>
              </w:rPr>
              <w:pPrChange w:id="2618" w:author="GONZALEZ DIAZ, BORJA" w:date="2017-09-29T19:28:00Z">
                <w:pPr>
                  <w:keepNext/>
                  <w:keepLines/>
                  <w:widowControl w:val="0"/>
                  <w:autoSpaceDE w:val="0"/>
                  <w:autoSpaceDN w:val="0"/>
                  <w:adjustRightInd w:val="0"/>
                  <w:spacing w:before="200"/>
                  <w:outlineLvl w:val="4"/>
                </w:pPr>
              </w:pPrChange>
            </w:pPr>
            <w:ins w:id="2619" w:author="Borja Gonzalez" w:date="2017-09-28T18:57:00Z">
              <w:r w:rsidRPr="0055352B">
                <w:rPr>
                  <w:lang w:val="en-US"/>
                  <w:rPrChange w:id="2620" w:author="Borja Gonzalez" w:date="2017-09-28T18:58:00Z">
                    <w:rPr>
                      <w:rFonts w:ascii="Monaco" w:hAnsi="Monaco" w:cs="Monaco"/>
                      <w:sz w:val="32"/>
                      <w:szCs w:val="32"/>
                      <w:lang w:val="en-US"/>
                    </w:rPr>
                  </w:rPrChange>
                </w:rPr>
                <w:lastRenderedPageBreak/>
                <w:t xml:space="preserve">        </w:t>
              </w:r>
              <w:proofErr w:type="gramStart"/>
              <w:r w:rsidRPr="0079203F">
                <w:rPr>
                  <w:lang w:val="es-ES"/>
                  <w:rPrChange w:id="2621" w:author="Rodrigo García" w:date="2017-09-29T10:05:00Z">
                    <w:rPr>
                      <w:rFonts w:ascii="Monaco" w:hAnsi="Monaco" w:cs="Monaco"/>
                      <w:color w:val="000000"/>
                      <w:sz w:val="32"/>
                      <w:szCs w:val="32"/>
                      <w:lang w:val="en-US"/>
                    </w:rPr>
                  </w:rPrChange>
                </w:rPr>
                <w:t>console</w:t>
              </w:r>
              <w:r w:rsidRPr="0079203F">
                <w:rPr>
                  <w:b/>
                  <w:bCs/>
                  <w:lang w:val="es-ES"/>
                  <w:rPrChange w:id="2622" w:author="Rodrigo García" w:date="2017-09-29T10:05:00Z">
                    <w:rPr>
                      <w:rFonts w:ascii="Monaco" w:hAnsi="Monaco" w:cs="Monaco"/>
                      <w:b/>
                      <w:bCs/>
                      <w:color w:val="000000"/>
                      <w:sz w:val="32"/>
                      <w:szCs w:val="32"/>
                      <w:lang w:val="en-US"/>
                    </w:rPr>
                  </w:rPrChange>
                </w:rPr>
                <w:t>.</w:t>
              </w:r>
              <w:r w:rsidRPr="0079203F">
                <w:rPr>
                  <w:lang w:val="es-ES"/>
                  <w:rPrChange w:id="2623" w:author="Rodrigo García" w:date="2017-09-29T10:05:00Z">
                    <w:rPr>
                      <w:rFonts w:ascii="Monaco" w:hAnsi="Monaco" w:cs="Monaco"/>
                      <w:color w:val="000000"/>
                      <w:sz w:val="32"/>
                      <w:szCs w:val="32"/>
                      <w:lang w:val="en-US"/>
                    </w:rPr>
                  </w:rPrChange>
                </w:rPr>
                <w:t>log</w:t>
              </w:r>
              <w:r w:rsidRPr="0079203F">
                <w:rPr>
                  <w:b/>
                  <w:bCs/>
                  <w:lang w:val="es-ES"/>
                  <w:rPrChange w:id="2624"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625" w:author="Rodrigo García" w:date="2017-09-29T10:05:00Z">
                    <w:rPr>
                      <w:rFonts w:ascii="Monaco" w:hAnsi="Monaco" w:cs="Monaco"/>
                      <w:color w:val="4E9A06"/>
                      <w:sz w:val="32"/>
                      <w:szCs w:val="32"/>
                      <w:lang w:val="en-US"/>
                    </w:rPr>
                  </w:rPrChange>
                </w:rPr>
                <w:t>"El servidor ha enviado un mensaje:"</w:t>
              </w:r>
              <w:r w:rsidRPr="0079203F">
                <w:rPr>
                  <w:b/>
                  <w:bCs/>
                  <w:lang w:val="es-ES"/>
                  <w:rPrChange w:id="2626"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2627" w:author="Borja Gonzalez" w:date="2017-09-28T18:57:00Z"/>
                <w:lang w:val="en-US"/>
                <w:rPrChange w:id="2628" w:author="Borja Gonzalez" w:date="2017-09-28T18:58:00Z">
                  <w:rPr>
                    <w:ins w:id="2629" w:author="Borja Gonzalez" w:date="2017-09-28T18:57:00Z"/>
                    <w:rFonts w:ascii="Monaco" w:eastAsiaTheme="majorEastAsia" w:hAnsi="Monaco" w:cs="Monaco"/>
                    <w:color w:val="243F60" w:themeColor="accent1" w:themeShade="7F"/>
                    <w:sz w:val="32"/>
                    <w:szCs w:val="32"/>
                    <w:lang w:val="en-US"/>
                  </w:rPr>
                </w:rPrChange>
              </w:rPr>
              <w:pPrChange w:id="2630" w:author="GONZALEZ DIAZ, BORJA" w:date="2017-09-29T19:28:00Z">
                <w:pPr>
                  <w:keepNext/>
                  <w:keepLines/>
                  <w:widowControl w:val="0"/>
                  <w:autoSpaceDE w:val="0"/>
                  <w:autoSpaceDN w:val="0"/>
                  <w:adjustRightInd w:val="0"/>
                  <w:spacing w:before="200"/>
                  <w:outlineLvl w:val="4"/>
                </w:pPr>
              </w:pPrChange>
            </w:pPr>
            <w:ins w:id="2631" w:author="Borja Gonzalez" w:date="2017-09-28T18:57:00Z">
              <w:r w:rsidRPr="0079203F">
                <w:rPr>
                  <w:lang w:val="es-ES"/>
                  <w:rPrChange w:id="2632" w:author="Rodrigo García" w:date="2017-09-29T10:05:00Z">
                    <w:rPr>
                      <w:rFonts w:ascii="Monaco" w:hAnsi="Monaco" w:cs="Monaco"/>
                      <w:sz w:val="32"/>
                      <w:szCs w:val="32"/>
                      <w:lang w:val="en-US"/>
                    </w:rPr>
                  </w:rPrChange>
                </w:rPr>
                <w:t xml:space="preserve">        </w:t>
              </w:r>
              <w:r w:rsidRPr="0055352B">
                <w:rPr>
                  <w:lang w:val="en-US"/>
                  <w:rPrChange w:id="2633"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2634" w:author="Borja Gonzalez" w:date="2017-09-28T18:58:00Z">
                    <w:rPr>
                      <w:rFonts w:ascii="Monaco" w:hAnsi="Monaco" w:cs="Monaco"/>
                      <w:b/>
                      <w:bCs/>
                      <w:color w:val="CE5C00"/>
                      <w:sz w:val="32"/>
                      <w:szCs w:val="32"/>
                      <w:lang w:val="en-US"/>
                    </w:rPr>
                  </w:rPrChange>
                </w:rPr>
                <w:t>=</w:t>
              </w:r>
              <w:r w:rsidRPr="0055352B">
                <w:rPr>
                  <w:lang w:val="en-US"/>
                  <w:rPrChange w:id="2635" w:author="Borja Gonzalez" w:date="2017-09-28T18:58:00Z">
                    <w:rPr>
                      <w:rFonts w:ascii="Monaco" w:hAnsi="Monaco" w:cs="Monaco"/>
                      <w:sz w:val="32"/>
                      <w:szCs w:val="32"/>
                      <w:lang w:val="en-US"/>
                    </w:rPr>
                  </w:rPrChange>
                </w:rPr>
                <w:t xml:space="preserve"> JSON</w:t>
              </w:r>
              <w:r w:rsidRPr="0055352B">
                <w:rPr>
                  <w:b/>
                  <w:bCs/>
                  <w:lang w:val="en-US"/>
                  <w:rPrChange w:id="2636" w:author="Borja Gonzalez" w:date="2017-09-28T18:58:00Z">
                    <w:rPr>
                      <w:rFonts w:ascii="Monaco" w:hAnsi="Monaco" w:cs="Monaco"/>
                      <w:b/>
                      <w:bCs/>
                      <w:color w:val="000000"/>
                      <w:sz w:val="32"/>
                      <w:szCs w:val="32"/>
                      <w:lang w:val="en-US"/>
                    </w:rPr>
                  </w:rPrChange>
                </w:rPr>
                <w:t>.</w:t>
              </w:r>
              <w:r w:rsidRPr="0055352B">
                <w:rPr>
                  <w:lang w:val="en-US"/>
                  <w:rPrChange w:id="2637" w:author="Borja Gonzalez" w:date="2017-09-28T18:58:00Z">
                    <w:rPr>
                      <w:rFonts w:ascii="Monaco" w:hAnsi="Monaco" w:cs="Monaco"/>
                      <w:color w:val="000000"/>
                      <w:sz w:val="32"/>
                      <w:szCs w:val="32"/>
                      <w:lang w:val="en-US"/>
                    </w:rPr>
                  </w:rPrChange>
                </w:rPr>
                <w:t>parse</w:t>
              </w:r>
              <w:r w:rsidRPr="0055352B">
                <w:rPr>
                  <w:b/>
                  <w:bCs/>
                  <w:lang w:val="en-US"/>
                  <w:rPrChange w:id="2638" w:author="Borja Gonzalez" w:date="2017-09-28T18:58:00Z">
                    <w:rPr>
                      <w:rFonts w:ascii="Monaco" w:hAnsi="Monaco" w:cs="Monaco"/>
                      <w:b/>
                      <w:bCs/>
                      <w:color w:val="000000"/>
                      <w:sz w:val="32"/>
                      <w:szCs w:val="32"/>
                      <w:lang w:val="en-US"/>
                    </w:rPr>
                  </w:rPrChange>
                </w:rPr>
                <w:t>(</w:t>
              </w:r>
              <w:r w:rsidRPr="0055352B">
                <w:rPr>
                  <w:lang w:val="en-US"/>
                  <w:rPrChange w:id="2639" w:author="Borja Gonzalez" w:date="2017-09-28T18:58:00Z">
                    <w:rPr>
                      <w:rFonts w:ascii="Monaco" w:hAnsi="Monaco" w:cs="Monaco"/>
                      <w:color w:val="000000"/>
                      <w:sz w:val="32"/>
                      <w:szCs w:val="32"/>
                      <w:lang w:val="en-US"/>
                    </w:rPr>
                  </w:rPrChange>
                </w:rPr>
                <w:t>message</w:t>
              </w:r>
              <w:r w:rsidRPr="0055352B">
                <w:rPr>
                  <w:b/>
                  <w:bCs/>
                  <w:lang w:val="en-US"/>
                  <w:rPrChange w:id="2640"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2641" w:author="Borja Gonzalez" w:date="2017-09-28T18:57:00Z"/>
                <w:i/>
                <w:iCs/>
                <w:color w:val="8F5902"/>
                <w:lang w:val="en-US"/>
                <w:rPrChange w:id="2642" w:author="Borja Gonzalez" w:date="2017-09-28T18:58:00Z">
                  <w:rPr>
                    <w:ins w:id="2643" w:author="Borja Gonzalez" w:date="2017-09-28T18:57:00Z"/>
                    <w:rFonts w:ascii="Monaco" w:eastAsiaTheme="majorEastAsia" w:hAnsi="Monaco" w:cs="Monaco"/>
                    <w:i/>
                    <w:iCs/>
                    <w:color w:val="8F5902"/>
                    <w:sz w:val="32"/>
                    <w:szCs w:val="32"/>
                    <w:lang w:val="en-US"/>
                  </w:rPr>
                </w:rPrChange>
              </w:rPr>
              <w:pPrChange w:id="2644" w:author="GONZALEZ DIAZ, BORJA" w:date="2017-09-29T19:28:00Z">
                <w:pPr>
                  <w:keepNext/>
                  <w:keepLines/>
                  <w:widowControl w:val="0"/>
                  <w:autoSpaceDE w:val="0"/>
                  <w:autoSpaceDN w:val="0"/>
                  <w:adjustRightInd w:val="0"/>
                  <w:spacing w:before="200"/>
                  <w:outlineLvl w:val="4"/>
                </w:pPr>
              </w:pPrChange>
            </w:pPr>
            <w:ins w:id="2645" w:author="Borja Gonzalez" w:date="2017-09-28T18:57:00Z">
              <w:r w:rsidRPr="0055352B">
                <w:rPr>
                  <w:lang w:val="en-US"/>
                  <w:rPrChange w:id="2646" w:author="Borja Gonzalez" w:date="2017-09-28T18:58:00Z">
                    <w:rPr>
                      <w:rFonts w:ascii="Monaco" w:hAnsi="Monaco" w:cs="Monaco"/>
                      <w:sz w:val="32"/>
                      <w:szCs w:val="32"/>
                      <w:lang w:val="en-US"/>
                    </w:rPr>
                  </w:rPrChange>
                </w:rPr>
                <w:t xml:space="preserve">        </w:t>
              </w:r>
              <w:r w:rsidRPr="0055352B">
                <w:rPr>
                  <w:i/>
                  <w:iCs/>
                  <w:color w:val="8F5902"/>
                  <w:lang w:val="en-US"/>
                  <w:rPrChange w:id="2647"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2648" w:author="Borja Gonzalez" w:date="2017-09-28T18:57:00Z"/>
                <w:lang w:val="es-ES"/>
                <w:rPrChange w:id="2649" w:author="Rodrigo García" w:date="2017-09-29T10:05:00Z">
                  <w:rPr>
                    <w:ins w:id="2650" w:author="Borja Gonzalez" w:date="2017-09-28T18:57:00Z"/>
                    <w:rFonts w:ascii="Monaco" w:eastAsiaTheme="majorEastAsia" w:hAnsi="Monaco" w:cs="Monaco"/>
                    <w:color w:val="243F60" w:themeColor="accent1" w:themeShade="7F"/>
                    <w:sz w:val="32"/>
                    <w:szCs w:val="32"/>
                    <w:lang w:val="en-US"/>
                  </w:rPr>
                </w:rPrChange>
              </w:rPr>
              <w:pPrChange w:id="2651" w:author="GONZALEZ DIAZ, BORJA" w:date="2017-09-29T19:28:00Z">
                <w:pPr>
                  <w:keepNext/>
                  <w:keepLines/>
                  <w:widowControl w:val="0"/>
                  <w:autoSpaceDE w:val="0"/>
                  <w:autoSpaceDN w:val="0"/>
                  <w:adjustRightInd w:val="0"/>
                  <w:spacing w:before="200"/>
                  <w:outlineLvl w:val="4"/>
                </w:pPr>
              </w:pPrChange>
            </w:pPr>
            <w:ins w:id="2652" w:author="Borja Gonzalez" w:date="2017-09-28T18:57:00Z">
              <w:r w:rsidRPr="0055352B">
                <w:rPr>
                  <w:lang w:val="en-US"/>
                  <w:rPrChange w:id="2653" w:author="Borja Gonzalez" w:date="2017-09-28T18:58:00Z">
                    <w:rPr>
                      <w:rFonts w:ascii="Monaco" w:hAnsi="Monaco" w:cs="Monaco"/>
                      <w:sz w:val="32"/>
                      <w:szCs w:val="32"/>
                      <w:lang w:val="en-US"/>
                    </w:rPr>
                  </w:rPrChange>
                </w:rPr>
                <w:t xml:space="preserve">    </w:t>
              </w:r>
              <w:r w:rsidRPr="0079203F">
                <w:rPr>
                  <w:b/>
                  <w:bCs/>
                  <w:lang w:val="es-ES"/>
                  <w:rPrChange w:id="2654"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2655" w:author="Borja Gonzalez" w:date="2017-09-28T18:57:00Z"/>
                <w:lang w:val="es-ES"/>
                <w:rPrChange w:id="2656" w:author="Rodrigo García" w:date="2017-09-29T10:05:00Z">
                  <w:rPr>
                    <w:ins w:id="2657" w:author="Borja Gonzalez" w:date="2017-09-28T18:57:00Z"/>
                    <w:rFonts w:ascii="Monaco" w:hAnsi="Monaco" w:cs="Monaco"/>
                    <w:sz w:val="32"/>
                    <w:szCs w:val="32"/>
                    <w:lang w:val="en-US"/>
                  </w:rPr>
                </w:rPrChange>
              </w:rPr>
              <w:pPrChange w:id="2658" w:author="GONZALEZ DIAZ, BORJA" w:date="2017-09-29T19:28:00Z">
                <w:pPr>
                  <w:widowControl w:val="0"/>
                  <w:autoSpaceDE w:val="0"/>
                  <w:autoSpaceDN w:val="0"/>
                  <w:adjustRightInd w:val="0"/>
                </w:pPr>
              </w:pPrChange>
            </w:pPr>
          </w:p>
          <w:p w14:paraId="105171F5" w14:textId="77777777" w:rsidR="0055352B" w:rsidRPr="0079203F" w:rsidRDefault="0055352B">
            <w:pPr>
              <w:rPr>
                <w:ins w:id="2659" w:author="Borja Gonzalez" w:date="2017-09-28T18:57:00Z"/>
                <w:lang w:val="es-ES"/>
                <w:rPrChange w:id="2660" w:author="Rodrigo García" w:date="2017-09-29T10:05:00Z">
                  <w:rPr>
                    <w:ins w:id="2661" w:author="Borja Gonzalez" w:date="2017-09-28T18:57:00Z"/>
                    <w:rFonts w:ascii="Monaco" w:eastAsiaTheme="majorEastAsia" w:hAnsi="Monaco" w:cs="Monaco"/>
                    <w:color w:val="243F60" w:themeColor="accent1" w:themeShade="7F"/>
                    <w:sz w:val="32"/>
                    <w:szCs w:val="32"/>
                    <w:lang w:val="en-US"/>
                  </w:rPr>
                </w:rPrChange>
              </w:rPr>
              <w:pPrChange w:id="2662" w:author="GONZALEZ DIAZ, BORJA" w:date="2017-09-29T19:28:00Z">
                <w:pPr>
                  <w:keepNext/>
                  <w:keepLines/>
                  <w:widowControl w:val="0"/>
                  <w:autoSpaceDE w:val="0"/>
                  <w:autoSpaceDN w:val="0"/>
                  <w:adjustRightInd w:val="0"/>
                  <w:spacing w:before="200"/>
                  <w:outlineLvl w:val="4"/>
                </w:pPr>
              </w:pPrChange>
            </w:pPr>
            <w:ins w:id="2663" w:author="Borja Gonzalez" w:date="2017-09-28T18:57:00Z">
              <w:r w:rsidRPr="0079203F">
                <w:rPr>
                  <w:lang w:val="es-ES"/>
                  <w:rPrChange w:id="2664" w:author="Rodrigo García" w:date="2017-09-29T10:05:00Z">
                    <w:rPr>
                      <w:rFonts w:ascii="Monaco" w:hAnsi="Monaco" w:cs="Monaco"/>
                      <w:sz w:val="32"/>
                      <w:szCs w:val="32"/>
                      <w:lang w:val="en-US"/>
                    </w:rPr>
                  </w:rPrChange>
                </w:rPr>
                <w:t xml:space="preserve">     </w:t>
              </w:r>
              <w:r w:rsidRPr="0079203F">
                <w:rPr>
                  <w:b/>
                  <w:bCs/>
                  <w:color w:val="204A87"/>
                  <w:lang w:val="es-ES"/>
                  <w:rPrChange w:id="2665" w:author="Rodrigo García" w:date="2017-09-29T10:05:00Z">
                    <w:rPr>
                      <w:rFonts w:ascii="Monaco" w:hAnsi="Monaco" w:cs="Monaco"/>
                      <w:b/>
                      <w:bCs/>
                      <w:color w:val="204A87"/>
                      <w:sz w:val="32"/>
                      <w:szCs w:val="32"/>
                      <w:lang w:val="en-US"/>
                    </w:rPr>
                  </w:rPrChange>
                </w:rPr>
                <w:t>var</w:t>
              </w:r>
              <w:r w:rsidRPr="0079203F">
                <w:rPr>
                  <w:lang w:val="es-ES"/>
                  <w:rPrChange w:id="2666" w:author="Rodrigo García" w:date="2017-09-29T10:05:00Z">
                    <w:rPr>
                      <w:rFonts w:ascii="Monaco" w:hAnsi="Monaco" w:cs="Monaco"/>
                      <w:sz w:val="32"/>
                      <w:szCs w:val="32"/>
                      <w:lang w:val="en-US"/>
                    </w:rPr>
                  </w:rPrChange>
                </w:rPr>
                <w:t xml:space="preserve"> data </w:t>
              </w:r>
              <w:r w:rsidRPr="0079203F">
                <w:rPr>
                  <w:b/>
                  <w:bCs/>
                  <w:color w:val="CE5C00"/>
                  <w:lang w:val="es-ES"/>
                  <w:rPrChange w:id="2667" w:author="Rodrigo García" w:date="2017-09-29T10:05:00Z">
                    <w:rPr>
                      <w:rFonts w:ascii="Monaco" w:hAnsi="Monaco" w:cs="Monaco"/>
                      <w:b/>
                      <w:bCs/>
                      <w:color w:val="CE5C00"/>
                      <w:sz w:val="32"/>
                      <w:szCs w:val="32"/>
                      <w:lang w:val="en-US"/>
                    </w:rPr>
                  </w:rPrChange>
                </w:rPr>
                <w:t>=</w:t>
              </w:r>
              <w:r w:rsidRPr="0079203F">
                <w:rPr>
                  <w:lang w:val="es-ES"/>
                  <w:rPrChange w:id="2668" w:author="Rodrigo García" w:date="2017-09-29T10:05:00Z">
                    <w:rPr>
                      <w:rFonts w:ascii="Monaco" w:hAnsi="Monaco" w:cs="Monaco"/>
                      <w:sz w:val="32"/>
                      <w:szCs w:val="32"/>
                      <w:lang w:val="en-US"/>
                    </w:rPr>
                  </w:rPrChange>
                </w:rPr>
                <w:t xml:space="preserve"> </w:t>
              </w:r>
              <w:r w:rsidRPr="0079203F">
                <w:rPr>
                  <w:b/>
                  <w:bCs/>
                  <w:lang w:val="es-ES"/>
                  <w:rPrChange w:id="2669"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2670" w:author="Borja Gonzalez" w:date="2017-09-28T18:57:00Z"/>
                <w:lang w:val="es-ES"/>
                <w:rPrChange w:id="2671" w:author="Rodrigo García" w:date="2017-09-29T10:05:00Z">
                  <w:rPr>
                    <w:ins w:id="2672" w:author="Borja Gonzalez" w:date="2017-09-28T18:57:00Z"/>
                    <w:rFonts w:ascii="Monaco" w:eastAsiaTheme="majorEastAsia" w:hAnsi="Monaco" w:cs="Monaco"/>
                    <w:color w:val="243F60" w:themeColor="accent1" w:themeShade="7F"/>
                    <w:sz w:val="32"/>
                    <w:szCs w:val="32"/>
                    <w:lang w:val="en-US"/>
                  </w:rPr>
                </w:rPrChange>
              </w:rPr>
              <w:pPrChange w:id="2673" w:author="GONZALEZ DIAZ, BORJA" w:date="2017-09-29T19:28:00Z">
                <w:pPr>
                  <w:keepNext/>
                  <w:keepLines/>
                  <w:widowControl w:val="0"/>
                  <w:autoSpaceDE w:val="0"/>
                  <w:autoSpaceDN w:val="0"/>
                  <w:adjustRightInd w:val="0"/>
                  <w:spacing w:before="200"/>
                  <w:outlineLvl w:val="4"/>
                </w:pPr>
              </w:pPrChange>
            </w:pPr>
            <w:ins w:id="2674" w:author="Borja Gonzalez" w:date="2017-09-28T18:57:00Z">
              <w:r w:rsidRPr="0079203F">
                <w:rPr>
                  <w:lang w:val="es-ES"/>
                  <w:rPrChange w:id="2675" w:author="Rodrigo García" w:date="2017-09-29T10:05:00Z">
                    <w:rPr>
                      <w:rFonts w:ascii="Monaco" w:hAnsi="Monaco" w:cs="Monaco"/>
                      <w:sz w:val="32"/>
                      <w:szCs w:val="32"/>
                      <w:lang w:val="en-US"/>
                    </w:rPr>
                  </w:rPrChange>
                </w:rPr>
                <w:t xml:space="preserve">        </w:t>
              </w:r>
              <w:r w:rsidRPr="0079203F">
                <w:rPr>
                  <w:lang w:val="es-ES"/>
                  <w:rPrChange w:id="2676" w:author="Rodrigo García" w:date="2017-09-29T10:05:00Z">
                    <w:rPr>
                      <w:rFonts w:ascii="Monaco" w:hAnsi="Monaco" w:cs="Monaco"/>
                      <w:sz w:val="32"/>
                      <w:szCs w:val="32"/>
                      <w:lang w:val="en-US"/>
                    </w:rPr>
                  </w:rPrChange>
                </w:rPr>
                <w:tab/>
                <w:t>operacion</w:t>
              </w:r>
              <w:r w:rsidRPr="0079203F">
                <w:rPr>
                  <w:b/>
                  <w:bCs/>
                  <w:color w:val="CE5C00"/>
                  <w:lang w:val="es-ES"/>
                  <w:rPrChange w:id="2677" w:author="Rodrigo García" w:date="2017-09-29T10:05:00Z">
                    <w:rPr>
                      <w:rFonts w:ascii="Monaco" w:hAnsi="Monaco" w:cs="Monaco"/>
                      <w:b/>
                      <w:bCs/>
                      <w:color w:val="CE5C00"/>
                      <w:sz w:val="32"/>
                      <w:szCs w:val="32"/>
                      <w:lang w:val="en-US"/>
                    </w:rPr>
                  </w:rPrChange>
                </w:rPr>
                <w:t>:</w:t>
              </w:r>
              <w:r w:rsidRPr="0079203F">
                <w:rPr>
                  <w:lang w:val="es-ES"/>
                  <w:rPrChange w:id="2678" w:author="Rodrigo García" w:date="2017-09-29T10:05:00Z">
                    <w:rPr>
                      <w:rFonts w:ascii="Monaco" w:hAnsi="Monaco" w:cs="Monaco"/>
                      <w:sz w:val="32"/>
                      <w:szCs w:val="32"/>
                      <w:lang w:val="en-US"/>
                    </w:rPr>
                  </w:rPrChange>
                </w:rPr>
                <w:t xml:space="preserve"> </w:t>
              </w:r>
              <w:r w:rsidRPr="0079203F">
                <w:rPr>
                  <w:color w:val="4E9A06"/>
                  <w:lang w:val="es-ES"/>
                  <w:rPrChange w:id="2679" w:author="Rodrigo García" w:date="2017-09-29T10:05:00Z">
                    <w:rPr>
                      <w:rFonts w:ascii="Monaco" w:hAnsi="Monaco" w:cs="Monaco"/>
                      <w:color w:val="4E9A06"/>
                      <w:sz w:val="32"/>
                      <w:szCs w:val="32"/>
                      <w:lang w:val="en-US"/>
                    </w:rPr>
                  </w:rPrChange>
                </w:rPr>
                <w:t>"Añadir paciente"</w:t>
              </w:r>
              <w:r w:rsidRPr="0079203F">
                <w:rPr>
                  <w:b/>
                  <w:bCs/>
                  <w:lang w:val="es-ES"/>
                  <w:rPrChange w:id="2680" w:author="Rodrigo García" w:date="2017-09-29T10:05:00Z">
                    <w:rPr>
                      <w:rFonts w:ascii="Monaco" w:hAnsi="Monaco" w:cs="Monaco"/>
                      <w:b/>
                      <w:bCs/>
                      <w:color w:val="000000"/>
                      <w:sz w:val="32"/>
                      <w:szCs w:val="32"/>
                      <w:lang w:val="en-US"/>
                    </w:rPr>
                  </w:rPrChange>
                </w:rPr>
                <w:t>,</w:t>
              </w:r>
              <w:r w:rsidRPr="0079203F">
                <w:rPr>
                  <w:lang w:val="es-ES"/>
                  <w:rPrChange w:id="2681"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2682" w:author="Borja Gonzalez" w:date="2017-09-28T18:57:00Z"/>
                <w:lang w:val="es-ES"/>
                <w:rPrChange w:id="2683" w:author="Rodrigo García" w:date="2017-09-29T10:05:00Z">
                  <w:rPr>
                    <w:ins w:id="2684" w:author="Borja Gonzalez" w:date="2017-09-28T18:57:00Z"/>
                    <w:rFonts w:ascii="Monaco" w:eastAsiaTheme="majorEastAsia" w:hAnsi="Monaco" w:cs="Monaco"/>
                    <w:color w:val="243F60" w:themeColor="accent1" w:themeShade="7F"/>
                    <w:sz w:val="32"/>
                    <w:szCs w:val="32"/>
                    <w:lang w:val="en-US"/>
                  </w:rPr>
                </w:rPrChange>
              </w:rPr>
              <w:pPrChange w:id="2685" w:author="GONZALEZ DIAZ, BORJA" w:date="2017-09-29T19:28:00Z">
                <w:pPr>
                  <w:keepNext/>
                  <w:keepLines/>
                  <w:widowControl w:val="0"/>
                  <w:autoSpaceDE w:val="0"/>
                  <w:autoSpaceDN w:val="0"/>
                  <w:adjustRightInd w:val="0"/>
                  <w:spacing w:before="200"/>
                  <w:outlineLvl w:val="4"/>
                </w:pPr>
              </w:pPrChange>
            </w:pPr>
            <w:ins w:id="2686" w:author="Borja Gonzalez" w:date="2017-09-28T18:57:00Z">
              <w:r w:rsidRPr="0079203F">
                <w:rPr>
                  <w:lang w:val="es-ES"/>
                  <w:rPrChange w:id="2687" w:author="Rodrigo García" w:date="2017-09-29T10:05:00Z">
                    <w:rPr>
                      <w:rFonts w:ascii="Monaco" w:hAnsi="Monaco" w:cs="Monaco"/>
                      <w:sz w:val="32"/>
                      <w:szCs w:val="32"/>
                      <w:lang w:val="en-US"/>
                    </w:rPr>
                  </w:rPrChange>
                </w:rPr>
                <w:t xml:space="preserve">            n</w:t>
              </w:r>
              <w:r w:rsidRPr="0079203F">
                <w:rPr>
                  <w:b/>
                  <w:bCs/>
                  <w:color w:val="CE5C00"/>
                  <w:lang w:val="es-ES"/>
                  <w:rPrChange w:id="2688" w:author="Rodrigo García" w:date="2017-09-29T10:05:00Z">
                    <w:rPr>
                      <w:rFonts w:ascii="Monaco" w:hAnsi="Monaco" w:cs="Monaco"/>
                      <w:b/>
                      <w:bCs/>
                      <w:color w:val="CE5C00"/>
                      <w:sz w:val="32"/>
                      <w:szCs w:val="32"/>
                      <w:lang w:val="en-US"/>
                    </w:rPr>
                  </w:rPrChange>
                </w:rPr>
                <w:t>:</w:t>
              </w:r>
              <w:r w:rsidRPr="0079203F">
                <w:rPr>
                  <w:lang w:val="es-ES"/>
                  <w:rPrChange w:id="2689" w:author="Rodrigo García" w:date="2017-09-29T10:05:00Z">
                    <w:rPr>
                      <w:rFonts w:ascii="Monaco" w:hAnsi="Monaco" w:cs="Monaco"/>
                      <w:sz w:val="32"/>
                      <w:szCs w:val="32"/>
                      <w:lang w:val="en-US"/>
                    </w:rPr>
                  </w:rPrChange>
                </w:rPr>
                <w:t xml:space="preserve"> nombre</w:t>
              </w:r>
              <w:r w:rsidRPr="0079203F">
                <w:rPr>
                  <w:b/>
                  <w:bCs/>
                  <w:lang w:val="es-ES"/>
                  <w:rPrChange w:id="2690" w:author="Rodrigo García" w:date="2017-09-29T10:05:00Z">
                    <w:rPr>
                      <w:rFonts w:ascii="Monaco" w:hAnsi="Monaco" w:cs="Monaco"/>
                      <w:b/>
                      <w:bCs/>
                      <w:color w:val="000000"/>
                      <w:sz w:val="32"/>
                      <w:szCs w:val="32"/>
                      <w:lang w:val="en-US"/>
                    </w:rPr>
                  </w:rPrChange>
                </w:rPr>
                <w:t>,</w:t>
              </w:r>
              <w:r w:rsidRPr="0079203F">
                <w:rPr>
                  <w:lang w:val="es-ES"/>
                  <w:rPrChange w:id="2691"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2692" w:author="Borja Gonzalez" w:date="2017-09-28T18:57:00Z"/>
                <w:lang w:val="es-ES"/>
                <w:rPrChange w:id="2693" w:author="Rodrigo García" w:date="2017-09-29T10:05:00Z">
                  <w:rPr>
                    <w:ins w:id="2694" w:author="Borja Gonzalez" w:date="2017-09-28T18:57:00Z"/>
                    <w:rFonts w:ascii="Monaco" w:eastAsiaTheme="majorEastAsia" w:hAnsi="Monaco" w:cs="Monaco"/>
                    <w:color w:val="243F60" w:themeColor="accent1" w:themeShade="7F"/>
                    <w:sz w:val="32"/>
                    <w:szCs w:val="32"/>
                    <w:lang w:val="en-US"/>
                  </w:rPr>
                </w:rPrChange>
              </w:rPr>
              <w:pPrChange w:id="2695" w:author="GONZALEZ DIAZ, BORJA" w:date="2017-09-29T19:28:00Z">
                <w:pPr>
                  <w:keepNext/>
                  <w:keepLines/>
                  <w:widowControl w:val="0"/>
                  <w:autoSpaceDE w:val="0"/>
                  <w:autoSpaceDN w:val="0"/>
                  <w:adjustRightInd w:val="0"/>
                  <w:spacing w:before="200"/>
                  <w:outlineLvl w:val="4"/>
                </w:pPr>
              </w:pPrChange>
            </w:pPr>
            <w:ins w:id="2696" w:author="Borja Gonzalez" w:date="2017-09-28T18:57:00Z">
              <w:r w:rsidRPr="0079203F">
                <w:rPr>
                  <w:lang w:val="es-ES"/>
                  <w:rPrChange w:id="2697" w:author="Rodrigo García" w:date="2017-09-29T10:05:00Z">
                    <w:rPr>
                      <w:rFonts w:ascii="Monaco" w:hAnsi="Monaco" w:cs="Monaco"/>
                      <w:sz w:val="32"/>
                      <w:szCs w:val="32"/>
                      <w:lang w:val="en-US"/>
                    </w:rPr>
                  </w:rPrChange>
                </w:rPr>
                <w:t xml:space="preserve">            a</w:t>
              </w:r>
              <w:r w:rsidRPr="0079203F">
                <w:rPr>
                  <w:b/>
                  <w:bCs/>
                  <w:color w:val="CE5C00"/>
                  <w:lang w:val="es-ES"/>
                  <w:rPrChange w:id="2698" w:author="Rodrigo García" w:date="2017-09-29T10:05:00Z">
                    <w:rPr>
                      <w:rFonts w:ascii="Monaco" w:hAnsi="Monaco" w:cs="Monaco"/>
                      <w:b/>
                      <w:bCs/>
                      <w:color w:val="CE5C00"/>
                      <w:sz w:val="32"/>
                      <w:szCs w:val="32"/>
                      <w:lang w:val="en-US"/>
                    </w:rPr>
                  </w:rPrChange>
                </w:rPr>
                <w:t>:</w:t>
              </w:r>
              <w:r w:rsidRPr="0079203F">
                <w:rPr>
                  <w:lang w:val="es-ES"/>
                  <w:rPrChange w:id="2699" w:author="Rodrigo García" w:date="2017-09-29T10:05:00Z">
                    <w:rPr>
                      <w:rFonts w:ascii="Monaco" w:hAnsi="Monaco" w:cs="Monaco"/>
                      <w:sz w:val="32"/>
                      <w:szCs w:val="32"/>
                      <w:lang w:val="en-US"/>
                    </w:rPr>
                  </w:rPrChange>
                </w:rPr>
                <w:t xml:space="preserve"> apellido</w:t>
              </w:r>
              <w:r w:rsidRPr="0079203F">
                <w:rPr>
                  <w:b/>
                  <w:bCs/>
                  <w:lang w:val="es-ES"/>
                  <w:rPrChange w:id="2700"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2701" w:author="Borja Gonzalez" w:date="2017-09-28T18:57:00Z"/>
                <w:lang w:val="es-ES"/>
                <w:rPrChange w:id="2702" w:author="Rodrigo García" w:date="2017-09-29T10:05:00Z">
                  <w:rPr>
                    <w:ins w:id="2703" w:author="Borja Gonzalez" w:date="2017-09-28T18:57:00Z"/>
                    <w:rFonts w:ascii="Monaco" w:eastAsiaTheme="majorEastAsia" w:hAnsi="Monaco" w:cs="Monaco"/>
                    <w:color w:val="243F60" w:themeColor="accent1" w:themeShade="7F"/>
                    <w:sz w:val="32"/>
                    <w:szCs w:val="32"/>
                    <w:lang w:val="en-US"/>
                  </w:rPr>
                </w:rPrChange>
              </w:rPr>
              <w:pPrChange w:id="2704" w:author="GONZALEZ DIAZ, BORJA" w:date="2017-09-29T19:28:00Z">
                <w:pPr>
                  <w:keepNext/>
                  <w:keepLines/>
                  <w:widowControl w:val="0"/>
                  <w:autoSpaceDE w:val="0"/>
                  <w:autoSpaceDN w:val="0"/>
                  <w:adjustRightInd w:val="0"/>
                  <w:spacing w:before="200"/>
                  <w:outlineLvl w:val="4"/>
                </w:pPr>
              </w:pPrChange>
            </w:pPr>
            <w:ins w:id="2705" w:author="Borja Gonzalez" w:date="2017-09-28T18:57:00Z">
              <w:r w:rsidRPr="0079203F">
                <w:rPr>
                  <w:lang w:val="es-ES"/>
                  <w:rPrChange w:id="2706" w:author="Rodrigo García" w:date="2017-09-29T10:05:00Z">
                    <w:rPr>
                      <w:rFonts w:ascii="Monaco" w:hAnsi="Monaco" w:cs="Monaco"/>
                      <w:sz w:val="32"/>
                      <w:szCs w:val="32"/>
                      <w:lang w:val="en-US"/>
                    </w:rPr>
                  </w:rPrChange>
                </w:rPr>
                <w:t xml:space="preserve">            s</w:t>
              </w:r>
              <w:r w:rsidRPr="0079203F">
                <w:rPr>
                  <w:b/>
                  <w:bCs/>
                  <w:color w:val="CE5C00"/>
                  <w:lang w:val="es-ES"/>
                  <w:rPrChange w:id="2707" w:author="Rodrigo García" w:date="2017-09-29T10:05:00Z">
                    <w:rPr>
                      <w:rFonts w:ascii="Monaco" w:hAnsi="Monaco" w:cs="Monaco"/>
                      <w:b/>
                      <w:bCs/>
                      <w:color w:val="CE5C00"/>
                      <w:sz w:val="32"/>
                      <w:szCs w:val="32"/>
                      <w:lang w:val="en-US"/>
                    </w:rPr>
                  </w:rPrChange>
                </w:rPr>
                <w:t>:</w:t>
              </w:r>
              <w:r w:rsidRPr="0079203F">
                <w:rPr>
                  <w:lang w:val="es-ES"/>
                  <w:rPrChange w:id="2708"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2709" w:author="Borja Gonzalez" w:date="2017-09-28T18:57:00Z"/>
                <w:lang w:val="en-US"/>
                <w:rPrChange w:id="2710" w:author="Borja Gonzalez" w:date="2017-09-28T18:58:00Z">
                  <w:rPr>
                    <w:ins w:id="2711" w:author="Borja Gonzalez" w:date="2017-09-28T18:57:00Z"/>
                    <w:rFonts w:ascii="Monaco" w:eastAsiaTheme="majorEastAsia" w:hAnsi="Monaco" w:cs="Monaco"/>
                    <w:color w:val="243F60" w:themeColor="accent1" w:themeShade="7F"/>
                    <w:sz w:val="32"/>
                    <w:szCs w:val="32"/>
                    <w:lang w:val="en-US"/>
                  </w:rPr>
                </w:rPrChange>
              </w:rPr>
              <w:pPrChange w:id="2712" w:author="GONZALEZ DIAZ, BORJA" w:date="2017-09-29T19:28:00Z">
                <w:pPr>
                  <w:keepNext/>
                  <w:keepLines/>
                  <w:widowControl w:val="0"/>
                  <w:autoSpaceDE w:val="0"/>
                  <w:autoSpaceDN w:val="0"/>
                  <w:adjustRightInd w:val="0"/>
                  <w:spacing w:before="200"/>
                  <w:outlineLvl w:val="4"/>
                </w:pPr>
              </w:pPrChange>
            </w:pPr>
            <w:ins w:id="2713" w:author="Borja Gonzalez" w:date="2017-09-28T18:57:00Z">
              <w:r w:rsidRPr="0079203F">
                <w:rPr>
                  <w:lang w:val="es-ES"/>
                  <w:rPrChange w:id="2714" w:author="Rodrigo García" w:date="2017-09-29T10:05:00Z">
                    <w:rPr>
                      <w:rFonts w:ascii="Monaco" w:hAnsi="Monaco" w:cs="Monaco"/>
                      <w:sz w:val="32"/>
                      <w:szCs w:val="32"/>
                      <w:lang w:val="en-US"/>
                    </w:rPr>
                  </w:rPrChange>
                </w:rPr>
                <w:t xml:space="preserve">    </w:t>
              </w:r>
              <w:r w:rsidRPr="0055352B">
                <w:rPr>
                  <w:b/>
                  <w:bCs/>
                  <w:lang w:val="en-US"/>
                  <w:rPrChange w:id="2715"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2716" w:author="Borja Gonzalez" w:date="2017-09-28T18:57:00Z"/>
                <w:lang w:val="en-US"/>
                <w:rPrChange w:id="2717" w:author="Borja Gonzalez" w:date="2017-09-28T18:58:00Z">
                  <w:rPr>
                    <w:ins w:id="2718" w:author="Borja Gonzalez" w:date="2017-09-28T18:57:00Z"/>
                    <w:rFonts w:ascii="Monaco" w:eastAsiaTheme="majorEastAsia" w:hAnsi="Monaco" w:cs="Monaco"/>
                    <w:color w:val="243F60" w:themeColor="accent1" w:themeShade="7F"/>
                    <w:sz w:val="32"/>
                    <w:szCs w:val="32"/>
                    <w:lang w:val="en-US"/>
                  </w:rPr>
                </w:rPrChange>
              </w:rPr>
              <w:pPrChange w:id="2719" w:author="GONZALEZ DIAZ, BORJA" w:date="2017-09-29T19:28:00Z">
                <w:pPr>
                  <w:keepNext/>
                  <w:keepLines/>
                  <w:widowControl w:val="0"/>
                  <w:autoSpaceDE w:val="0"/>
                  <w:autoSpaceDN w:val="0"/>
                  <w:adjustRightInd w:val="0"/>
                  <w:spacing w:before="200"/>
                  <w:outlineLvl w:val="4"/>
                </w:pPr>
              </w:pPrChange>
            </w:pPr>
            <w:ins w:id="2720" w:author="Borja Gonzalez" w:date="2017-09-28T18:57:00Z">
              <w:r w:rsidRPr="0055352B">
                <w:rPr>
                  <w:lang w:val="en-US"/>
                  <w:rPrChange w:id="2721" w:author="Borja Gonzalez" w:date="2017-09-28T18:58:00Z">
                    <w:rPr>
                      <w:rFonts w:ascii="Monaco" w:hAnsi="Monaco" w:cs="Monaco"/>
                      <w:sz w:val="32"/>
                      <w:szCs w:val="32"/>
                      <w:lang w:val="en-US"/>
                    </w:rPr>
                  </w:rPrChange>
                </w:rPr>
                <w:t xml:space="preserve">    </w:t>
              </w:r>
              <w:proofErr w:type="gramStart"/>
              <w:r w:rsidRPr="0055352B">
                <w:rPr>
                  <w:lang w:val="en-US"/>
                  <w:rPrChange w:id="2722" w:author="Borja Gonzalez" w:date="2017-09-28T18:58:00Z">
                    <w:rPr>
                      <w:rFonts w:ascii="Monaco" w:hAnsi="Monaco" w:cs="Monaco"/>
                      <w:sz w:val="32"/>
                      <w:szCs w:val="32"/>
                      <w:lang w:val="en-US"/>
                    </w:rPr>
                  </w:rPrChange>
                </w:rPr>
                <w:t>socket</w:t>
              </w:r>
              <w:r w:rsidRPr="0055352B">
                <w:rPr>
                  <w:b/>
                  <w:bCs/>
                  <w:lang w:val="en-US"/>
                  <w:rPrChange w:id="2723" w:author="Borja Gonzalez" w:date="2017-09-28T18:58:00Z">
                    <w:rPr>
                      <w:rFonts w:ascii="Monaco" w:hAnsi="Monaco" w:cs="Monaco"/>
                      <w:b/>
                      <w:bCs/>
                      <w:color w:val="000000"/>
                      <w:sz w:val="32"/>
                      <w:szCs w:val="32"/>
                      <w:lang w:val="en-US"/>
                    </w:rPr>
                  </w:rPrChange>
                </w:rPr>
                <w:t>.</w:t>
              </w:r>
              <w:r w:rsidRPr="0055352B">
                <w:rPr>
                  <w:lang w:val="en-US"/>
                  <w:rPrChange w:id="2724" w:author="Borja Gonzalez" w:date="2017-09-28T18:58:00Z">
                    <w:rPr>
                      <w:rFonts w:ascii="Monaco" w:hAnsi="Monaco" w:cs="Monaco"/>
                      <w:color w:val="000000"/>
                      <w:sz w:val="32"/>
                      <w:szCs w:val="32"/>
                      <w:lang w:val="en-US"/>
                    </w:rPr>
                  </w:rPrChange>
                </w:rPr>
                <w:t>send</w:t>
              </w:r>
              <w:proofErr w:type="gramEnd"/>
              <w:r w:rsidRPr="0055352B">
                <w:rPr>
                  <w:b/>
                  <w:bCs/>
                  <w:lang w:val="en-US"/>
                  <w:rPrChange w:id="2725" w:author="Borja Gonzalez" w:date="2017-09-28T18:58:00Z">
                    <w:rPr>
                      <w:rFonts w:ascii="Monaco" w:hAnsi="Monaco" w:cs="Monaco"/>
                      <w:b/>
                      <w:bCs/>
                      <w:color w:val="000000"/>
                      <w:sz w:val="32"/>
                      <w:szCs w:val="32"/>
                      <w:lang w:val="en-US"/>
                    </w:rPr>
                  </w:rPrChange>
                </w:rPr>
                <w:t>(</w:t>
              </w:r>
              <w:r w:rsidRPr="0055352B">
                <w:rPr>
                  <w:lang w:val="en-US"/>
                  <w:rPrChange w:id="2726" w:author="Borja Gonzalez" w:date="2017-09-28T18:58:00Z">
                    <w:rPr>
                      <w:rFonts w:ascii="Monaco" w:hAnsi="Monaco" w:cs="Monaco"/>
                      <w:color w:val="000000"/>
                      <w:sz w:val="32"/>
                      <w:szCs w:val="32"/>
                      <w:lang w:val="en-US"/>
                    </w:rPr>
                  </w:rPrChange>
                </w:rPr>
                <w:t>JSON</w:t>
              </w:r>
              <w:r w:rsidRPr="0055352B">
                <w:rPr>
                  <w:b/>
                  <w:bCs/>
                  <w:lang w:val="en-US"/>
                  <w:rPrChange w:id="2727" w:author="Borja Gonzalez" w:date="2017-09-28T18:58:00Z">
                    <w:rPr>
                      <w:rFonts w:ascii="Monaco" w:hAnsi="Monaco" w:cs="Monaco"/>
                      <w:b/>
                      <w:bCs/>
                      <w:color w:val="000000"/>
                      <w:sz w:val="32"/>
                      <w:szCs w:val="32"/>
                      <w:lang w:val="en-US"/>
                    </w:rPr>
                  </w:rPrChange>
                </w:rPr>
                <w:t>.</w:t>
              </w:r>
              <w:r w:rsidRPr="0055352B">
                <w:rPr>
                  <w:lang w:val="en-US"/>
                  <w:rPrChange w:id="2728" w:author="Borja Gonzalez" w:date="2017-09-28T18:58:00Z">
                    <w:rPr>
                      <w:rFonts w:ascii="Monaco" w:hAnsi="Monaco" w:cs="Monaco"/>
                      <w:color w:val="000000"/>
                      <w:sz w:val="32"/>
                      <w:szCs w:val="32"/>
                      <w:lang w:val="en-US"/>
                    </w:rPr>
                  </w:rPrChange>
                </w:rPr>
                <w:t>stringify</w:t>
              </w:r>
              <w:r w:rsidRPr="0055352B">
                <w:rPr>
                  <w:b/>
                  <w:bCs/>
                  <w:lang w:val="en-US"/>
                  <w:rPrChange w:id="2729" w:author="Borja Gonzalez" w:date="2017-09-28T18:58:00Z">
                    <w:rPr>
                      <w:rFonts w:ascii="Monaco" w:hAnsi="Monaco" w:cs="Monaco"/>
                      <w:b/>
                      <w:bCs/>
                      <w:color w:val="000000"/>
                      <w:sz w:val="32"/>
                      <w:szCs w:val="32"/>
                      <w:lang w:val="en-US"/>
                    </w:rPr>
                  </w:rPrChange>
                </w:rPr>
                <w:t>(</w:t>
              </w:r>
              <w:r w:rsidRPr="0055352B">
                <w:rPr>
                  <w:lang w:val="en-US"/>
                  <w:rPrChange w:id="2730" w:author="Borja Gonzalez" w:date="2017-09-28T18:58:00Z">
                    <w:rPr>
                      <w:rFonts w:ascii="Monaco" w:hAnsi="Monaco" w:cs="Monaco"/>
                      <w:color w:val="000000"/>
                      <w:sz w:val="32"/>
                      <w:szCs w:val="32"/>
                      <w:lang w:val="en-US"/>
                    </w:rPr>
                  </w:rPrChange>
                </w:rPr>
                <w:t>data</w:t>
              </w:r>
              <w:r w:rsidRPr="0055352B">
                <w:rPr>
                  <w:b/>
                  <w:bCs/>
                  <w:lang w:val="en-US"/>
                  <w:rPrChange w:id="2731"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2732" w:author="Borja Gonzalez" w:date="2017-09-28T18:57:00Z"/>
                <w:lang w:val="es-ES"/>
                <w:rPrChange w:id="2733" w:author="Rodrigo García" w:date="2017-09-29T10:05:00Z">
                  <w:rPr>
                    <w:ins w:id="2734" w:author="Borja Gonzalez" w:date="2017-09-28T18:57:00Z"/>
                    <w:rFonts w:ascii="Monaco" w:eastAsiaTheme="majorEastAsia" w:hAnsi="Monaco" w:cs="Monaco"/>
                    <w:color w:val="243F60" w:themeColor="accent1" w:themeShade="7F"/>
                    <w:sz w:val="32"/>
                    <w:szCs w:val="32"/>
                    <w:lang w:val="en-US"/>
                  </w:rPr>
                </w:rPrChange>
              </w:rPr>
              <w:pPrChange w:id="2735" w:author="GONZALEZ DIAZ, BORJA" w:date="2017-09-29T19:28:00Z">
                <w:pPr>
                  <w:keepNext/>
                  <w:keepLines/>
                  <w:widowControl w:val="0"/>
                  <w:autoSpaceDE w:val="0"/>
                  <w:autoSpaceDN w:val="0"/>
                  <w:adjustRightInd w:val="0"/>
                  <w:spacing w:before="200"/>
                  <w:outlineLvl w:val="4"/>
                </w:pPr>
              </w:pPrChange>
            </w:pPr>
            <w:ins w:id="2736" w:author="Borja Gonzalez" w:date="2017-09-28T18:57:00Z">
              <w:r w:rsidRPr="0055352B">
                <w:rPr>
                  <w:lang w:val="en-US"/>
                  <w:rPrChange w:id="2737" w:author="Borja Gonzalez" w:date="2017-09-28T18:58:00Z">
                    <w:rPr>
                      <w:rFonts w:ascii="Monaco" w:hAnsi="Monaco" w:cs="Monaco"/>
                      <w:sz w:val="32"/>
                      <w:szCs w:val="32"/>
                      <w:lang w:val="en-US"/>
                    </w:rPr>
                  </w:rPrChange>
                </w:rPr>
                <w:t xml:space="preserve">    </w:t>
              </w:r>
              <w:proofErr w:type="gramStart"/>
              <w:r w:rsidRPr="0079203F">
                <w:rPr>
                  <w:lang w:val="es-ES"/>
                  <w:rPrChange w:id="2738" w:author="Rodrigo García" w:date="2017-09-29T10:05:00Z">
                    <w:rPr>
                      <w:rFonts w:ascii="Monaco" w:hAnsi="Monaco" w:cs="Monaco"/>
                      <w:color w:val="000000"/>
                      <w:sz w:val="32"/>
                      <w:szCs w:val="32"/>
                      <w:lang w:val="en-US"/>
                    </w:rPr>
                  </w:rPrChange>
                </w:rPr>
                <w:t>console</w:t>
              </w:r>
              <w:r w:rsidRPr="0079203F">
                <w:rPr>
                  <w:b/>
                  <w:bCs/>
                  <w:lang w:val="es-ES"/>
                  <w:rPrChange w:id="2739" w:author="Rodrigo García" w:date="2017-09-29T10:05:00Z">
                    <w:rPr>
                      <w:rFonts w:ascii="Monaco" w:hAnsi="Monaco" w:cs="Monaco"/>
                      <w:b/>
                      <w:bCs/>
                      <w:color w:val="000000"/>
                      <w:sz w:val="32"/>
                      <w:szCs w:val="32"/>
                      <w:lang w:val="en-US"/>
                    </w:rPr>
                  </w:rPrChange>
                </w:rPr>
                <w:t>.</w:t>
              </w:r>
              <w:r w:rsidRPr="0079203F">
                <w:rPr>
                  <w:lang w:val="es-ES"/>
                  <w:rPrChange w:id="2740" w:author="Rodrigo García" w:date="2017-09-29T10:05:00Z">
                    <w:rPr>
                      <w:rFonts w:ascii="Monaco" w:hAnsi="Monaco" w:cs="Monaco"/>
                      <w:color w:val="000000"/>
                      <w:sz w:val="32"/>
                      <w:szCs w:val="32"/>
                      <w:lang w:val="en-US"/>
                    </w:rPr>
                  </w:rPrChange>
                </w:rPr>
                <w:t>log</w:t>
              </w:r>
              <w:r w:rsidRPr="0079203F">
                <w:rPr>
                  <w:b/>
                  <w:bCs/>
                  <w:lang w:val="es-ES"/>
                  <w:rPrChange w:id="2741"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742"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2743" w:author="Rodrigo García" w:date="2017-09-29T10:05:00Z">
                    <w:rPr>
                      <w:rFonts w:ascii="Monaco" w:hAnsi="Monaco" w:cs="Monaco"/>
                      <w:b/>
                      <w:bCs/>
                      <w:color w:val="CE5C00"/>
                      <w:sz w:val="32"/>
                      <w:szCs w:val="32"/>
                      <w:lang w:val="en-US"/>
                    </w:rPr>
                  </w:rPrChange>
                </w:rPr>
                <w:t>+</w:t>
              </w:r>
              <w:r w:rsidRPr="0079203F">
                <w:rPr>
                  <w:lang w:val="es-ES"/>
                  <w:rPrChange w:id="2744" w:author="Rodrigo García" w:date="2017-09-29T10:05:00Z">
                    <w:rPr>
                      <w:rFonts w:ascii="Monaco" w:hAnsi="Monaco" w:cs="Monaco"/>
                      <w:color w:val="000000"/>
                      <w:sz w:val="32"/>
                      <w:szCs w:val="32"/>
                      <w:lang w:val="en-US"/>
                    </w:rPr>
                  </w:rPrChange>
                </w:rPr>
                <w:t>data</w:t>
              </w:r>
              <w:r w:rsidRPr="0079203F">
                <w:rPr>
                  <w:b/>
                  <w:bCs/>
                  <w:lang w:val="es-ES"/>
                  <w:rPrChange w:id="2745" w:author="Rodrigo García" w:date="2017-09-29T10:05:00Z">
                    <w:rPr>
                      <w:rFonts w:ascii="Monaco" w:hAnsi="Monaco" w:cs="Monaco"/>
                      <w:b/>
                      <w:bCs/>
                      <w:color w:val="000000"/>
                      <w:sz w:val="32"/>
                      <w:szCs w:val="32"/>
                      <w:lang w:val="en-US"/>
                    </w:rPr>
                  </w:rPrChange>
                </w:rPr>
                <w:t>.</w:t>
              </w:r>
              <w:r w:rsidRPr="0079203F">
                <w:rPr>
                  <w:lang w:val="es-ES"/>
                  <w:rPrChange w:id="2746" w:author="Rodrigo García" w:date="2017-09-29T10:05:00Z">
                    <w:rPr>
                      <w:rFonts w:ascii="Monaco" w:hAnsi="Monaco" w:cs="Monaco"/>
                      <w:color w:val="000000"/>
                      <w:sz w:val="32"/>
                      <w:szCs w:val="32"/>
                      <w:lang w:val="en-US"/>
                    </w:rPr>
                  </w:rPrChange>
                </w:rPr>
                <w:t>n</w:t>
              </w:r>
              <w:r w:rsidRPr="0079203F">
                <w:rPr>
                  <w:b/>
                  <w:bCs/>
                  <w:color w:val="CE5C00"/>
                  <w:lang w:val="es-ES"/>
                  <w:rPrChange w:id="2747" w:author="Rodrigo García" w:date="2017-09-29T10:05:00Z">
                    <w:rPr>
                      <w:rFonts w:ascii="Monaco" w:hAnsi="Monaco" w:cs="Monaco"/>
                      <w:b/>
                      <w:bCs/>
                      <w:color w:val="CE5C00"/>
                      <w:sz w:val="32"/>
                      <w:szCs w:val="32"/>
                      <w:lang w:val="en-US"/>
                    </w:rPr>
                  </w:rPrChange>
                </w:rPr>
                <w:t>+</w:t>
              </w:r>
              <w:r w:rsidRPr="0079203F">
                <w:rPr>
                  <w:color w:val="4E9A06"/>
                  <w:lang w:val="es-ES"/>
                  <w:rPrChange w:id="2748" w:author="Rodrigo García" w:date="2017-09-29T10:05:00Z">
                    <w:rPr>
                      <w:rFonts w:ascii="Monaco" w:hAnsi="Monaco" w:cs="Monaco"/>
                      <w:color w:val="4E9A06"/>
                      <w:sz w:val="32"/>
                      <w:szCs w:val="32"/>
                      <w:lang w:val="en-US"/>
                    </w:rPr>
                  </w:rPrChange>
                </w:rPr>
                <w:t>" "</w:t>
              </w:r>
              <w:r w:rsidRPr="0079203F">
                <w:rPr>
                  <w:b/>
                  <w:bCs/>
                  <w:color w:val="CE5C00"/>
                  <w:lang w:val="es-ES"/>
                  <w:rPrChange w:id="2749" w:author="Rodrigo García" w:date="2017-09-29T10:05:00Z">
                    <w:rPr>
                      <w:rFonts w:ascii="Monaco" w:hAnsi="Monaco" w:cs="Monaco"/>
                      <w:b/>
                      <w:bCs/>
                      <w:color w:val="CE5C00"/>
                      <w:sz w:val="32"/>
                      <w:szCs w:val="32"/>
                      <w:lang w:val="en-US"/>
                    </w:rPr>
                  </w:rPrChange>
                </w:rPr>
                <w:t>+</w:t>
              </w:r>
              <w:r w:rsidRPr="0079203F">
                <w:rPr>
                  <w:lang w:val="es-ES"/>
                  <w:rPrChange w:id="2750" w:author="Rodrigo García" w:date="2017-09-29T10:05:00Z">
                    <w:rPr>
                      <w:rFonts w:ascii="Monaco" w:hAnsi="Monaco" w:cs="Monaco"/>
                      <w:color w:val="000000"/>
                      <w:sz w:val="32"/>
                      <w:szCs w:val="32"/>
                      <w:lang w:val="en-US"/>
                    </w:rPr>
                  </w:rPrChange>
                </w:rPr>
                <w:t>data</w:t>
              </w:r>
              <w:r w:rsidRPr="0079203F">
                <w:rPr>
                  <w:b/>
                  <w:bCs/>
                  <w:lang w:val="es-ES"/>
                  <w:rPrChange w:id="2751" w:author="Rodrigo García" w:date="2017-09-29T10:05:00Z">
                    <w:rPr>
                      <w:rFonts w:ascii="Monaco" w:hAnsi="Monaco" w:cs="Monaco"/>
                      <w:b/>
                      <w:bCs/>
                      <w:color w:val="000000"/>
                      <w:sz w:val="32"/>
                      <w:szCs w:val="32"/>
                      <w:lang w:val="en-US"/>
                    </w:rPr>
                  </w:rPrChange>
                </w:rPr>
                <w:t>.</w:t>
              </w:r>
              <w:r w:rsidRPr="0079203F">
                <w:rPr>
                  <w:lang w:val="es-ES"/>
                  <w:rPrChange w:id="2752" w:author="Rodrigo García" w:date="2017-09-29T10:05:00Z">
                    <w:rPr>
                      <w:rFonts w:ascii="Monaco" w:hAnsi="Monaco" w:cs="Monaco"/>
                      <w:color w:val="000000"/>
                      <w:sz w:val="32"/>
                      <w:szCs w:val="32"/>
                      <w:lang w:val="en-US"/>
                    </w:rPr>
                  </w:rPrChange>
                </w:rPr>
                <w:t>a</w:t>
              </w:r>
              <w:r w:rsidRPr="0079203F">
                <w:rPr>
                  <w:b/>
                  <w:bCs/>
                  <w:color w:val="CE5C00"/>
                  <w:lang w:val="es-ES"/>
                  <w:rPrChange w:id="2753" w:author="Rodrigo García" w:date="2017-09-29T10:05:00Z">
                    <w:rPr>
                      <w:rFonts w:ascii="Monaco" w:hAnsi="Monaco" w:cs="Monaco"/>
                      <w:b/>
                      <w:bCs/>
                      <w:color w:val="CE5C00"/>
                      <w:sz w:val="32"/>
                      <w:szCs w:val="32"/>
                      <w:lang w:val="en-US"/>
                    </w:rPr>
                  </w:rPrChange>
                </w:rPr>
                <w:t>+</w:t>
              </w:r>
              <w:r w:rsidRPr="0079203F">
                <w:rPr>
                  <w:color w:val="4E9A06"/>
                  <w:lang w:val="es-ES"/>
                  <w:rPrChange w:id="2754" w:author="Rodrigo García" w:date="2017-09-29T10:05:00Z">
                    <w:rPr>
                      <w:rFonts w:ascii="Monaco" w:hAnsi="Monaco" w:cs="Monaco"/>
                      <w:color w:val="4E9A06"/>
                      <w:sz w:val="32"/>
                      <w:szCs w:val="32"/>
                      <w:lang w:val="en-US"/>
                    </w:rPr>
                  </w:rPrChange>
                </w:rPr>
                <w:t>") enviada"</w:t>
              </w:r>
              <w:r w:rsidRPr="0079203F">
                <w:rPr>
                  <w:b/>
                  <w:bCs/>
                  <w:lang w:val="es-ES"/>
                  <w:rPrChange w:id="2755"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2756" w:author="Borja Gonzalez" w:date="2017-09-28T18:57:00Z"/>
                <w:lang w:val="en-US"/>
                <w:rPrChange w:id="2757" w:author="Borja Gonzalez" w:date="2017-09-28T18:58:00Z">
                  <w:rPr>
                    <w:ins w:id="2758" w:author="Borja Gonzalez" w:date="2017-09-28T18:57:00Z"/>
                    <w:rFonts w:ascii="Monaco" w:eastAsiaTheme="majorEastAsia" w:hAnsi="Monaco" w:cs="Monaco"/>
                    <w:color w:val="243F60" w:themeColor="accent1" w:themeShade="7F"/>
                    <w:sz w:val="32"/>
                    <w:szCs w:val="32"/>
                    <w:lang w:val="en-US"/>
                  </w:rPr>
                </w:rPrChange>
              </w:rPr>
              <w:pPrChange w:id="2759" w:author="GONZALEZ DIAZ, BORJA" w:date="2017-09-29T19:28:00Z">
                <w:pPr>
                  <w:keepNext/>
                  <w:keepLines/>
                  <w:widowControl w:val="0"/>
                  <w:autoSpaceDE w:val="0"/>
                  <w:autoSpaceDN w:val="0"/>
                  <w:adjustRightInd w:val="0"/>
                  <w:spacing w:before="200"/>
                  <w:outlineLvl w:val="4"/>
                </w:pPr>
              </w:pPrChange>
            </w:pPr>
            <w:ins w:id="2760" w:author="Borja Gonzalez" w:date="2017-09-28T18:57:00Z">
              <w:r w:rsidRPr="0055352B">
                <w:rPr>
                  <w:b/>
                  <w:bCs/>
                  <w:lang w:val="en-US"/>
                  <w:rPrChange w:id="2761"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762"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2763" w:author="Borja Gonzalez" w:date="2017-09-28T18:59:00Z"/>
          <w:rFonts w:ascii="Monaco" w:hAnsi="Monaco" w:cs="Monaco"/>
          <w:noProof/>
          <w:sz w:val="20"/>
          <w:szCs w:val="20"/>
          <w:lang w:val="es-ES"/>
          <w:rPrChange w:id="2764" w:author="Rodrigo García" w:date="2017-09-29T10:05:00Z">
            <w:rPr>
              <w:ins w:id="2765"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2766" w:author="Borja Gonzalez" w:date="2017-09-28T18:59:00Z"/>
        </w:trPr>
        <w:tc>
          <w:tcPr>
            <w:tcW w:w="8856" w:type="dxa"/>
          </w:tcPr>
          <w:p w14:paraId="73F5ABB8" w14:textId="77777777" w:rsidR="0055352B" w:rsidRPr="00557475" w:rsidRDefault="0055352B">
            <w:pPr>
              <w:rPr>
                <w:ins w:id="2767" w:author="Borja Gonzalez" w:date="2017-09-28T18:59:00Z"/>
                <w:noProof/>
                <w:lang w:val="en-US"/>
              </w:rPr>
              <w:pPrChange w:id="2768" w:author="GONZALEZ DIAZ, BORJA" w:date="2017-09-29T19:28:00Z">
                <w:pPr>
                  <w:widowControl w:val="0"/>
                  <w:autoSpaceDE w:val="0"/>
                  <w:autoSpaceDN w:val="0"/>
                  <w:adjustRightInd w:val="0"/>
                </w:pPr>
              </w:pPrChange>
            </w:pPr>
            <w:ins w:id="2769"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2770" w:author="Borja Gonzalez" w:date="2017-09-28T18:59:00Z"/>
                <w:noProof/>
                <w:lang w:val="en-US"/>
              </w:rPr>
              <w:pPrChange w:id="2771" w:author="GONZALEZ DIAZ, BORJA" w:date="2017-09-29T19:28:00Z">
                <w:pPr>
                  <w:widowControl w:val="0"/>
                  <w:autoSpaceDE w:val="0"/>
                  <w:autoSpaceDN w:val="0"/>
                  <w:adjustRightInd w:val="0"/>
                </w:pPr>
              </w:pPrChange>
            </w:pPr>
            <w:ins w:id="2772"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2773" w:author="Borja Gonzalez" w:date="2017-09-28T18:59:00Z"/>
                <w:noProof/>
                <w:lang w:val="en-US"/>
              </w:rPr>
              <w:pPrChange w:id="2774" w:author="GONZALEZ DIAZ, BORJA" w:date="2017-09-29T19:28:00Z">
                <w:pPr>
                  <w:widowControl w:val="0"/>
                  <w:autoSpaceDE w:val="0"/>
                  <w:autoSpaceDN w:val="0"/>
                  <w:adjustRightInd w:val="0"/>
                </w:pPr>
              </w:pPrChange>
            </w:pPr>
            <w:ins w:id="2775"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2776" w:author="Borja Gonzalez" w:date="2017-09-28T18:59:00Z"/>
                <w:noProof/>
                <w:lang w:val="en-US"/>
              </w:rPr>
              <w:pPrChange w:id="2777" w:author="GONZALEZ DIAZ, BORJA" w:date="2017-09-29T19:28:00Z">
                <w:pPr>
                  <w:widowControl w:val="0"/>
                  <w:autoSpaceDE w:val="0"/>
                  <w:autoSpaceDN w:val="0"/>
                  <w:adjustRightInd w:val="0"/>
                </w:pPr>
              </w:pPrChange>
            </w:pPr>
            <w:ins w:id="2778"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2779"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780" w:author="Borja Gonzalez" w:date="2017-09-28T18:59:00Z"/>
          <w:rFonts w:ascii="Monaco" w:hAnsi="Monaco" w:cs="Monaco"/>
          <w:noProof/>
          <w:sz w:val="20"/>
          <w:szCs w:val="20"/>
          <w:lang w:val="en-US"/>
        </w:rPr>
      </w:pPr>
    </w:p>
    <w:p w14:paraId="0E3EF5F8" w14:textId="55030607" w:rsidR="00520C5F" w:rsidRDefault="00520C5F" w:rsidP="00520C5F">
      <w:del w:id="2781"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2782" w:author="Borja Gonzalez" w:date="2017-09-29T12:48:00Z">
        <w:r>
          <w:t>E</w:t>
        </w:r>
      </w:ins>
      <w:del w:id="2783"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 xml:space="preserve">que se han borrado los datos. Una vez recibida la confirmación, el navegador realiza un </w:t>
      </w:r>
      <w:proofErr w:type="gramStart"/>
      <w:r w:rsidR="00520C5F">
        <w:t>location.reload</w:t>
      </w:r>
      <w:proofErr w:type="gramEnd"/>
      <w:r w:rsidR="00520C5F">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lastRenderedPageBreak/>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2784" w:author="Borja Gonzalez" w:date="2017-09-28T19:00:00Z"/>
        </w:trPr>
        <w:tc>
          <w:tcPr>
            <w:tcW w:w="8856" w:type="dxa"/>
          </w:tcPr>
          <w:p w14:paraId="3E7E0B57" w14:textId="77777777" w:rsidR="0055352B" w:rsidRPr="00557475" w:rsidRDefault="0055352B">
            <w:pPr>
              <w:rPr>
                <w:ins w:id="2785" w:author="Borja Gonzalez" w:date="2017-09-28T19:00:00Z"/>
                <w:noProof/>
                <w:lang w:val="en-US"/>
              </w:rPr>
              <w:pPrChange w:id="2786" w:author="GONZALEZ DIAZ, BORJA" w:date="2017-09-29T19:28:00Z">
                <w:pPr>
                  <w:widowControl w:val="0"/>
                  <w:autoSpaceDE w:val="0"/>
                  <w:autoSpaceDN w:val="0"/>
                  <w:adjustRightInd w:val="0"/>
                </w:pPr>
              </w:pPrChange>
            </w:pPr>
            <w:ins w:id="2787"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2788" w:author="Borja Gonzalez" w:date="2017-09-28T19:00:00Z"/>
                <w:b/>
                <w:bCs/>
                <w:noProof/>
                <w:lang w:val="es-ES"/>
                <w:rPrChange w:id="2789" w:author="Rodrigo García" w:date="2017-09-29T10:05:00Z">
                  <w:rPr>
                    <w:ins w:id="2790" w:author="Borja Gonzalez" w:date="2017-09-28T19:00:00Z"/>
                    <w:rFonts w:ascii="Monaco" w:eastAsiaTheme="majorEastAsia" w:hAnsi="Monaco" w:cs="Monaco"/>
                    <w:b/>
                    <w:bCs/>
                    <w:noProof/>
                    <w:color w:val="000000"/>
                    <w:sz w:val="20"/>
                    <w:szCs w:val="20"/>
                    <w:lang w:val="en-US"/>
                  </w:rPr>
                </w:rPrChange>
              </w:rPr>
              <w:pPrChange w:id="2791" w:author="GONZALEZ DIAZ, BORJA" w:date="2017-09-29T19:28:00Z">
                <w:pPr>
                  <w:keepNext/>
                  <w:keepLines/>
                  <w:widowControl w:val="0"/>
                  <w:autoSpaceDE w:val="0"/>
                  <w:autoSpaceDN w:val="0"/>
                  <w:adjustRightInd w:val="0"/>
                  <w:spacing w:before="200"/>
                  <w:outlineLvl w:val="4"/>
                </w:pPr>
              </w:pPrChange>
            </w:pPr>
            <w:ins w:id="2792" w:author="Borja Gonzalez" w:date="2017-09-28T19:00:00Z">
              <w:r w:rsidRPr="00557475">
                <w:rPr>
                  <w:noProof/>
                  <w:lang w:val="en-US"/>
                </w:rPr>
                <w:t xml:space="preserve">    </w:t>
              </w:r>
              <w:r w:rsidRPr="0079203F">
                <w:rPr>
                  <w:noProof/>
                  <w:lang w:val="es-ES"/>
                  <w:rPrChange w:id="2793"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794" w:author="Rodrigo García" w:date="2017-09-29T10:05:00Z">
                    <w:rPr>
                      <w:rFonts w:ascii="Monaco" w:hAnsi="Monaco" w:cs="Monaco"/>
                      <w:b/>
                      <w:bCs/>
                      <w:noProof/>
                      <w:color w:val="CE5C00"/>
                      <w:sz w:val="20"/>
                      <w:szCs w:val="20"/>
                      <w:lang w:val="en-US"/>
                    </w:rPr>
                  </w:rPrChange>
                </w:rPr>
                <w:t>=</w:t>
              </w:r>
              <w:r w:rsidRPr="0079203F">
                <w:rPr>
                  <w:noProof/>
                  <w:lang w:val="es-ES"/>
                  <w:rPrChange w:id="2795" w:author="Rodrigo García" w:date="2017-09-29T10:05:00Z">
                    <w:rPr>
                      <w:rFonts w:ascii="Monaco" w:hAnsi="Monaco" w:cs="Monaco"/>
                      <w:noProof/>
                      <w:sz w:val="20"/>
                      <w:szCs w:val="20"/>
                      <w:lang w:val="en-US"/>
                    </w:rPr>
                  </w:rPrChange>
                </w:rPr>
                <w:t xml:space="preserve"> JSON</w:t>
              </w:r>
              <w:r w:rsidRPr="0079203F">
                <w:rPr>
                  <w:b/>
                  <w:bCs/>
                  <w:noProof/>
                  <w:lang w:val="es-ES"/>
                  <w:rPrChange w:id="2796" w:author="Rodrigo García" w:date="2017-09-29T10:05:00Z">
                    <w:rPr>
                      <w:rFonts w:ascii="Monaco" w:hAnsi="Monaco" w:cs="Monaco"/>
                      <w:b/>
                      <w:bCs/>
                      <w:noProof/>
                      <w:color w:val="000000"/>
                      <w:sz w:val="20"/>
                      <w:szCs w:val="20"/>
                      <w:lang w:val="en-US"/>
                    </w:rPr>
                  </w:rPrChange>
                </w:rPr>
                <w:t>.</w:t>
              </w:r>
              <w:r w:rsidRPr="0079203F">
                <w:rPr>
                  <w:noProof/>
                  <w:lang w:val="es-ES"/>
                  <w:rPrChange w:id="2797" w:author="Rodrigo García" w:date="2017-09-29T10:05:00Z">
                    <w:rPr>
                      <w:rFonts w:ascii="Monaco" w:hAnsi="Monaco" w:cs="Monaco"/>
                      <w:noProof/>
                      <w:color w:val="000000"/>
                      <w:sz w:val="20"/>
                      <w:szCs w:val="20"/>
                      <w:lang w:val="en-US"/>
                    </w:rPr>
                  </w:rPrChange>
                </w:rPr>
                <w:t>parse</w:t>
              </w:r>
              <w:r w:rsidRPr="0079203F">
                <w:rPr>
                  <w:b/>
                  <w:bCs/>
                  <w:noProof/>
                  <w:lang w:val="es-ES"/>
                  <w:rPrChange w:id="2798" w:author="Rodrigo García" w:date="2017-09-29T10:05:00Z">
                    <w:rPr>
                      <w:rFonts w:ascii="Monaco" w:hAnsi="Monaco" w:cs="Monaco"/>
                      <w:b/>
                      <w:bCs/>
                      <w:noProof/>
                      <w:color w:val="000000"/>
                      <w:sz w:val="20"/>
                      <w:szCs w:val="20"/>
                      <w:lang w:val="en-US"/>
                    </w:rPr>
                  </w:rPrChange>
                </w:rPr>
                <w:t>(</w:t>
              </w:r>
              <w:r w:rsidRPr="0079203F">
                <w:rPr>
                  <w:noProof/>
                  <w:lang w:val="es-ES"/>
                  <w:rPrChange w:id="2799" w:author="Rodrigo García" w:date="2017-09-29T10:05:00Z">
                    <w:rPr>
                      <w:rFonts w:ascii="Monaco" w:hAnsi="Monaco" w:cs="Monaco"/>
                      <w:noProof/>
                      <w:color w:val="000000"/>
                      <w:sz w:val="20"/>
                      <w:szCs w:val="20"/>
                      <w:lang w:val="en-US"/>
                    </w:rPr>
                  </w:rPrChange>
                </w:rPr>
                <w:t>info</w:t>
              </w:r>
              <w:r w:rsidRPr="0079203F">
                <w:rPr>
                  <w:b/>
                  <w:bCs/>
                  <w:noProof/>
                  <w:lang w:val="es-ES"/>
                  <w:rPrChange w:id="2800"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2801" w:author="Borja Gonzalez" w:date="2017-09-28T19:00:00Z"/>
                <w:b/>
                <w:bCs/>
                <w:color w:val="204A87"/>
                <w:lang w:val="es-ES"/>
                <w:rPrChange w:id="2802" w:author="Rodrigo García" w:date="2017-09-29T10:05:00Z">
                  <w:rPr>
                    <w:ins w:id="2803" w:author="Borja Gonzalez" w:date="2017-09-28T19:00:00Z"/>
                    <w:rFonts w:ascii="Monaco" w:hAnsi="Monaco" w:cs="Monaco"/>
                    <w:b/>
                    <w:bCs/>
                    <w:color w:val="204A87"/>
                    <w:sz w:val="20"/>
                    <w:szCs w:val="20"/>
                    <w:lang w:val="en-US"/>
                  </w:rPr>
                </w:rPrChange>
              </w:rPr>
              <w:pPrChange w:id="2804" w:author="GONZALEZ DIAZ, BORJA" w:date="2017-09-29T19:28:00Z">
                <w:pPr>
                  <w:widowControl w:val="0"/>
                  <w:autoSpaceDE w:val="0"/>
                  <w:autoSpaceDN w:val="0"/>
                  <w:adjustRightInd w:val="0"/>
                </w:pPr>
              </w:pPrChange>
            </w:pPr>
          </w:p>
          <w:p w14:paraId="6D3226C2" w14:textId="77777777" w:rsidR="0055352B" w:rsidRPr="0079203F" w:rsidRDefault="0055352B">
            <w:pPr>
              <w:rPr>
                <w:ins w:id="2805" w:author="Borja Gonzalez" w:date="2017-09-28T19:00:00Z"/>
                <w:lang w:val="es-ES"/>
                <w:rPrChange w:id="2806" w:author="Rodrigo García" w:date="2017-09-29T10:05:00Z">
                  <w:rPr>
                    <w:ins w:id="2807" w:author="Borja Gonzalez" w:date="2017-09-28T19:00:00Z"/>
                    <w:rFonts w:ascii="Monaco" w:eastAsiaTheme="majorEastAsia" w:hAnsi="Monaco" w:cs="Monaco"/>
                    <w:color w:val="243F60" w:themeColor="accent1" w:themeShade="7F"/>
                    <w:sz w:val="32"/>
                    <w:szCs w:val="32"/>
                    <w:lang w:val="en-US"/>
                  </w:rPr>
                </w:rPrChange>
              </w:rPr>
              <w:pPrChange w:id="2808" w:author="GONZALEZ DIAZ, BORJA" w:date="2017-09-29T19:28:00Z">
                <w:pPr>
                  <w:keepNext/>
                  <w:keepLines/>
                  <w:widowControl w:val="0"/>
                  <w:autoSpaceDE w:val="0"/>
                  <w:autoSpaceDN w:val="0"/>
                  <w:adjustRightInd w:val="0"/>
                  <w:spacing w:before="200"/>
                  <w:outlineLvl w:val="4"/>
                </w:pPr>
              </w:pPrChange>
            </w:pPr>
            <w:proofErr w:type="gramStart"/>
            <w:ins w:id="2809" w:author="Borja Gonzalez" w:date="2017-09-28T19:00:00Z">
              <w:r w:rsidRPr="0079203F">
                <w:rPr>
                  <w:b/>
                  <w:bCs/>
                  <w:color w:val="204A87"/>
                  <w:lang w:val="es-ES"/>
                  <w:rPrChange w:id="2810" w:author="Rodrigo García" w:date="2017-09-29T10:05:00Z">
                    <w:rPr>
                      <w:rFonts w:ascii="Monaco" w:hAnsi="Monaco" w:cs="Monaco"/>
                      <w:b/>
                      <w:bCs/>
                      <w:color w:val="204A87"/>
                      <w:sz w:val="32"/>
                      <w:szCs w:val="32"/>
                      <w:lang w:val="en-US"/>
                    </w:rPr>
                  </w:rPrChange>
                </w:rPr>
                <w:t>if</w:t>
              </w:r>
              <w:r w:rsidRPr="0079203F">
                <w:rPr>
                  <w:b/>
                  <w:bCs/>
                  <w:lang w:val="es-ES"/>
                  <w:rPrChange w:id="2811" w:author="Rodrigo García" w:date="2017-09-29T10:05:00Z">
                    <w:rPr>
                      <w:rFonts w:ascii="Monaco" w:hAnsi="Monaco" w:cs="Monaco"/>
                      <w:b/>
                      <w:bCs/>
                      <w:color w:val="000000"/>
                      <w:sz w:val="32"/>
                      <w:szCs w:val="32"/>
                      <w:lang w:val="en-US"/>
                    </w:rPr>
                  </w:rPrChange>
                </w:rPr>
                <w:t>(</w:t>
              </w:r>
              <w:proofErr w:type="gramEnd"/>
              <w:r w:rsidRPr="0079203F">
                <w:rPr>
                  <w:lang w:val="es-ES"/>
                  <w:rPrChange w:id="2812" w:author="Rodrigo García" w:date="2017-09-29T10:05:00Z">
                    <w:rPr>
                      <w:rFonts w:ascii="Monaco" w:hAnsi="Monaco" w:cs="Monaco"/>
                      <w:color w:val="000000"/>
                      <w:sz w:val="32"/>
                      <w:szCs w:val="32"/>
                      <w:lang w:val="en-US"/>
                    </w:rPr>
                  </w:rPrChange>
                </w:rPr>
                <w:t>datos</w:t>
              </w:r>
              <w:r w:rsidRPr="0079203F">
                <w:rPr>
                  <w:b/>
                  <w:bCs/>
                  <w:lang w:val="es-ES"/>
                  <w:rPrChange w:id="2813" w:author="Rodrigo García" w:date="2017-09-29T10:05:00Z">
                    <w:rPr>
                      <w:rFonts w:ascii="Monaco" w:hAnsi="Monaco" w:cs="Monaco"/>
                      <w:b/>
                      <w:bCs/>
                      <w:color w:val="000000"/>
                      <w:sz w:val="32"/>
                      <w:szCs w:val="32"/>
                      <w:lang w:val="en-US"/>
                    </w:rPr>
                  </w:rPrChange>
                </w:rPr>
                <w:t>.</w:t>
              </w:r>
              <w:r w:rsidRPr="0079203F">
                <w:rPr>
                  <w:lang w:val="es-ES"/>
                  <w:rPrChange w:id="2814"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2815" w:author="Rodrigo García" w:date="2017-09-29T10:05:00Z">
                    <w:rPr>
                      <w:rFonts w:ascii="Monaco" w:hAnsi="Monaco" w:cs="Monaco"/>
                      <w:b/>
                      <w:bCs/>
                      <w:color w:val="CE5C00"/>
                      <w:sz w:val="32"/>
                      <w:szCs w:val="32"/>
                      <w:lang w:val="en-US"/>
                    </w:rPr>
                  </w:rPrChange>
                </w:rPr>
                <w:t>==</w:t>
              </w:r>
              <w:r w:rsidRPr="0079203F">
                <w:rPr>
                  <w:lang w:val="es-ES"/>
                  <w:rPrChange w:id="2816" w:author="Rodrigo García" w:date="2017-09-29T10:05:00Z">
                    <w:rPr>
                      <w:rFonts w:ascii="Monaco" w:hAnsi="Monaco" w:cs="Monaco"/>
                      <w:sz w:val="32"/>
                      <w:szCs w:val="32"/>
                      <w:lang w:val="en-US"/>
                    </w:rPr>
                  </w:rPrChange>
                </w:rPr>
                <w:t xml:space="preserve"> </w:t>
              </w:r>
              <w:r w:rsidRPr="0079203F">
                <w:rPr>
                  <w:color w:val="4E9A06"/>
                  <w:lang w:val="es-ES"/>
                  <w:rPrChange w:id="2817" w:author="Rodrigo García" w:date="2017-09-29T10:05:00Z">
                    <w:rPr>
                      <w:rFonts w:ascii="Monaco" w:hAnsi="Monaco" w:cs="Monaco"/>
                      <w:color w:val="4E9A06"/>
                      <w:sz w:val="32"/>
                      <w:szCs w:val="32"/>
                      <w:lang w:val="en-US"/>
                    </w:rPr>
                  </w:rPrChange>
                </w:rPr>
                <w:t>"Añadir paciente"</w:t>
              </w:r>
              <w:r w:rsidRPr="0079203F">
                <w:rPr>
                  <w:b/>
                  <w:bCs/>
                  <w:lang w:val="es-ES"/>
                  <w:rPrChange w:id="2818"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2819" w:author="Borja Gonzalez" w:date="2017-09-28T19:00:00Z"/>
                <w:lang w:val="es-ES"/>
                <w:rPrChange w:id="2820" w:author="Rodrigo García" w:date="2017-09-29T10:05:00Z">
                  <w:rPr>
                    <w:ins w:id="2821" w:author="Borja Gonzalez" w:date="2017-09-28T19:00:00Z"/>
                    <w:rFonts w:ascii="Monaco" w:eastAsiaTheme="majorEastAsia" w:hAnsi="Monaco" w:cs="Monaco"/>
                    <w:color w:val="243F60" w:themeColor="accent1" w:themeShade="7F"/>
                    <w:sz w:val="32"/>
                    <w:szCs w:val="32"/>
                    <w:lang w:val="en-US"/>
                  </w:rPr>
                </w:rPrChange>
              </w:rPr>
              <w:pPrChange w:id="2822" w:author="GONZALEZ DIAZ, BORJA" w:date="2017-09-29T19:28:00Z">
                <w:pPr>
                  <w:keepNext/>
                  <w:keepLines/>
                  <w:widowControl w:val="0"/>
                  <w:autoSpaceDE w:val="0"/>
                  <w:autoSpaceDN w:val="0"/>
                  <w:adjustRightInd w:val="0"/>
                  <w:spacing w:before="200"/>
                  <w:outlineLvl w:val="4"/>
                </w:pPr>
              </w:pPrChange>
            </w:pPr>
            <w:ins w:id="2823" w:author="Borja Gonzalez" w:date="2017-09-28T19:00:00Z">
              <w:r w:rsidRPr="0079203F">
                <w:rPr>
                  <w:lang w:val="es-ES"/>
                  <w:rPrChange w:id="2824" w:author="Rodrigo García" w:date="2017-09-29T10:05:00Z">
                    <w:rPr>
                      <w:rFonts w:ascii="Monaco" w:hAnsi="Monaco" w:cs="Monaco"/>
                      <w:sz w:val="32"/>
                      <w:szCs w:val="32"/>
                      <w:lang w:val="en-US"/>
                    </w:rPr>
                  </w:rPrChange>
                </w:rPr>
                <w:t xml:space="preserve">    console</w:t>
              </w:r>
              <w:r w:rsidRPr="0079203F">
                <w:rPr>
                  <w:b/>
                  <w:bCs/>
                  <w:lang w:val="es-ES"/>
                  <w:rPrChange w:id="2825" w:author="Rodrigo García" w:date="2017-09-29T10:05:00Z">
                    <w:rPr>
                      <w:rFonts w:ascii="Monaco" w:hAnsi="Monaco" w:cs="Monaco"/>
                      <w:b/>
                      <w:bCs/>
                      <w:color w:val="000000"/>
                      <w:sz w:val="32"/>
                      <w:szCs w:val="32"/>
                      <w:lang w:val="en-US"/>
                    </w:rPr>
                  </w:rPrChange>
                </w:rPr>
                <w:t>.</w:t>
              </w:r>
              <w:r w:rsidRPr="0079203F">
                <w:rPr>
                  <w:lang w:val="es-ES"/>
                  <w:rPrChange w:id="2826" w:author="Rodrigo García" w:date="2017-09-29T10:05:00Z">
                    <w:rPr>
                      <w:rFonts w:ascii="Monaco" w:hAnsi="Monaco" w:cs="Monaco"/>
                      <w:color w:val="000000"/>
                      <w:sz w:val="32"/>
                      <w:szCs w:val="32"/>
                      <w:lang w:val="en-US"/>
                    </w:rPr>
                  </w:rPrChange>
                </w:rPr>
                <w:t>log</w:t>
              </w:r>
              <w:r w:rsidRPr="0079203F">
                <w:rPr>
                  <w:b/>
                  <w:bCs/>
                  <w:lang w:val="es-ES"/>
                  <w:rPrChange w:id="2827" w:author="Rodrigo García" w:date="2017-09-29T10:05:00Z">
                    <w:rPr>
                      <w:rFonts w:ascii="Monaco" w:hAnsi="Monaco" w:cs="Monaco"/>
                      <w:b/>
                      <w:bCs/>
                      <w:color w:val="000000"/>
                      <w:sz w:val="32"/>
                      <w:szCs w:val="32"/>
                      <w:lang w:val="en-US"/>
                    </w:rPr>
                  </w:rPrChange>
                </w:rPr>
                <w:t>(</w:t>
              </w:r>
              <w:r w:rsidRPr="0079203F">
                <w:rPr>
                  <w:lang w:val="es-ES"/>
                  <w:rPrChange w:id="2828" w:author="Rodrigo García" w:date="2017-09-29T10:05:00Z">
                    <w:rPr>
                      <w:rFonts w:ascii="Monaco" w:hAnsi="Monaco" w:cs="Monaco"/>
                      <w:color w:val="000000"/>
                      <w:sz w:val="32"/>
                      <w:szCs w:val="32"/>
                      <w:lang w:val="en-US"/>
                    </w:rPr>
                  </w:rPrChange>
                </w:rPr>
                <w:t>timestamp</w:t>
              </w:r>
              <w:r w:rsidRPr="0079203F">
                <w:rPr>
                  <w:b/>
                  <w:bCs/>
                  <w:lang w:val="es-ES"/>
                  <w:rPrChange w:id="2829" w:author="Rodrigo García" w:date="2017-09-29T10:05:00Z">
                    <w:rPr>
                      <w:rFonts w:ascii="Monaco" w:hAnsi="Monaco" w:cs="Monaco"/>
                      <w:b/>
                      <w:bCs/>
                      <w:color w:val="000000"/>
                      <w:sz w:val="32"/>
                      <w:szCs w:val="32"/>
                      <w:lang w:val="en-US"/>
                    </w:rPr>
                  </w:rPrChange>
                </w:rPr>
                <w:t>(</w:t>
              </w:r>
              <w:r w:rsidRPr="0079203F">
                <w:rPr>
                  <w:color w:val="4E9A06"/>
                  <w:lang w:val="es-ES"/>
                  <w:rPrChange w:id="2830"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2831"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2832" w:author="Rodrigo García" w:date="2017-09-29T10:05:00Z">
                    <w:rPr>
                      <w:rFonts w:ascii="Monaco" w:hAnsi="Monaco" w:cs="Monaco"/>
                      <w:color w:val="4E9A06"/>
                      <w:sz w:val="32"/>
                      <w:szCs w:val="32"/>
                      <w:lang w:val="en-US"/>
                    </w:rPr>
                  </w:rPrChange>
                </w:rPr>
                <w:t>:iii'</w:t>
              </w:r>
              <w:r w:rsidRPr="0079203F">
                <w:rPr>
                  <w:b/>
                  <w:bCs/>
                  <w:lang w:val="es-ES"/>
                  <w:rPrChange w:id="2833" w:author="Rodrigo García" w:date="2017-09-29T10:05:00Z">
                    <w:rPr>
                      <w:rFonts w:ascii="Monaco" w:hAnsi="Monaco" w:cs="Monaco"/>
                      <w:b/>
                      <w:bCs/>
                      <w:color w:val="000000"/>
                      <w:sz w:val="32"/>
                      <w:szCs w:val="32"/>
                      <w:lang w:val="en-US"/>
                    </w:rPr>
                  </w:rPrChange>
                </w:rPr>
                <w:t>)</w:t>
              </w:r>
              <w:r w:rsidRPr="0079203F">
                <w:rPr>
                  <w:b/>
                  <w:bCs/>
                  <w:color w:val="CE5C00"/>
                  <w:lang w:val="es-ES"/>
                  <w:rPrChange w:id="2834" w:author="Rodrigo García" w:date="2017-09-29T10:05:00Z">
                    <w:rPr>
                      <w:rFonts w:ascii="Monaco" w:hAnsi="Monaco" w:cs="Monaco"/>
                      <w:b/>
                      <w:bCs/>
                      <w:color w:val="CE5C00"/>
                      <w:sz w:val="32"/>
                      <w:szCs w:val="32"/>
                      <w:lang w:val="en-US"/>
                    </w:rPr>
                  </w:rPrChange>
                </w:rPr>
                <w:t>+</w:t>
              </w:r>
              <w:r w:rsidRPr="0079203F">
                <w:rPr>
                  <w:color w:val="4E9A06"/>
                  <w:lang w:val="es-ES"/>
                  <w:rPrChange w:id="2835"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2836" w:author="Rodrigo García" w:date="2017-09-29T10:05:00Z">
                    <w:rPr>
                      <w:rFonts w:ascii="Monaco" w:hAnsi="Monaco" w:cs="Monaco"/>
                      <w:b/>
                      <w:bCs/>
                      <w:color w:val="CE5C00"/>
                      <w:sz w:val="32"/>
                      <w:szCs w:val="32"/>
                      <w:lang w:val="en-US"/>
                    </w:rPr>
                  </w:rPrChange>
                </w:rPr>
                <w:t>+</w:t>
              </w:r>
              <w:r w:rsidRPr="0079203F">
                <w:rPr>
                  <w:lang w:val="es-ES"/>
                  <w:rPrChange w:id="2837" w:author="Rodrigo García" w:date="2017-09-29T10:05:00Z">
                    <w:rPr>
                      <w:rFonts w:ascii="Monaco" w:hAnsi="Monaco" w:cs="Monaco"/>
                      <w:color w:val="000000"/>
                      <w:sz w:val="32"/>
                      <w:szCs w:val="32"/>
                      <w:lang w:val="en-US"/>
                    </w:rPr>
                  </w:rPrChange>
                </w:rPr>
                <w:t>datos</w:t>
              </w:r>
              <w:r w:rsidRPr="0079203F">
                <w:rPr>
                  <w:b/>
                  <w:bCs/>
                  <w:lang w:val="es-ES"/>
                  <w:rPrChange w:id="2838" w:author="Rodrigo García" w:date="2017-09-29T10:05:00Z">
                    <w:rPr>
                      <w:rFonts w:ascii="Monaco" w:hAnsi="Monaco" w:cs="Monaco"/>
                      <w:b/>
                      <w:bCs/>
                      <w:color w:val="000000"/>
                      <w:sz w:val="32"/>
                      <w:szCs w:val="32"/>
                      <w:lang w:val="en-US"/>
                    </w:rPr>
                  </w:rPrChange>
                </w:rPr>
                <w:t>.</w:t>
              </w:r>
              <w:r w:rsidRPr="0079203F">
                <w:rPr>
                  <w:lang w:val="es-ES"/>
                  <w:rPrChange w:id="2839" w:author="Rodrigo García" w:date="2017-09-29T10:05:00Z">
                    <w:rPr>
                      <w:rFonts w:ascii="Monaco" w:hAnsi="Monaco" w:cs="Monaco"/>
                      <w:color w:val="000000"/>
                      <w:sz w:val="32"/>
                      <w:szCs w:val="32"/>
                      <w:lang w:val="en-US"/>
                    </w:rPr>
                  </w:rPrChange>
                </w:rPr>
                <w:t>n</w:t>
              </w:r>
              <w:r w:rsidRPr="0079203F">
                <w:rPr>
                  <w:b/>
                  <w:bCs/>
                  <w:color w:val="CE5C00"/>
                  <w:lang w:val="es-ES"/>
                  <w:rPrChange w:id="2840" w:author="Rodrigo García" w:date="2017-09-29T10:05:00Z">
                    <w:rPr>
                      <w:rFonts w:ascii="Monaco" w:hAnsi="Monaco" w:cs="Monaco"/>
                      <w:b/>
                      <w:bCs/>
                      <w:color w:val="CE5C00"/>
                      <w:sz w:val="32"/>
                      <w:szCs w:val="32"/>
                      <w:lang w:val="en-US"/>
                    </w:rPr>
                  </w:rPrChange>
                </w:rPr>
                <w:t>+</w:t>
              </w:r>
              <w:r w:rsidRPr="0079203F">
                <w:rPr>
                  <w:color w:val="4E9A06"/>
                  <w:lang w:val="es-ES"/>
                  <w:rPrChange w:id="2841" w:author="Rodrigo García" w:date="2017-09-29T10:05:00Z">
                    <w:rPr>
                      <w:rFonts w:ascii="Monaco" w:hAnsi="Monaco" w:cs="Monaco"/>
                      <w:color w:val="4E9A06"/>
                      <w:sz w:val="32"/>
                      <w:szCs w:val="32"/>
                      <w:lang w:val="en-US"/>
                    </w:rPr>
                  </w:rPrChange>
                </w:rPr>
                <w:t>" "</w:t>
              </w:r>
              <w:r w:rsidRPr="0079203F">
                <w:rPr>
                  <w:b/>
                  <w:bCs/>
                  <w:color w:val="CE5C00"/>
                  <w:lang w:val="es-ES"/>
                  <w:rPrChange w:id="2842" w:author="Rodrigo García" w:date="2017-09-29T10:05:00Z">
                    <w:rPr>
                      <w:rFonts w:ascii="Monaco" w:hAnsi="Monaco" w:cs="Monaco"/>
                      <w:b/>
                      <w:bCs/>
                      <w:color w:val="CE5C00"/>
                      <w:sz w:val="32"/>
                      <w:szCs w:val="32"/>
                      <w:lang w:val="en-US"/>
                    </w:rPr>
                  </w:rPrChange>
                </w:rPr>
                <w:t>+</w:t>
              </w:r>
              <w:r w:rsidRPr="0079203F">
                <w:rPr>
                  <w:lang w:val="es-ES"/>
                  <w:rPrChange w:id="2843" w:author="Rodrigo García" w:date="2017-09-29T10:05:00Z">
                    <w:rPr>
                      <w:rFonts w:ascii="Monaco" w:hAnsi="Monaco" w:cs="Monaco"/>
                      <w:color w:val="000000"/>
                      <w:sz w:val="32"/>
                      <w:szCs w:val="32"/>
                      <w:lang w:val="en-US"/>
                    </w:rPr>
                  </w:rPrChange>
                </w:rPr>
                <w:t>datos</w:t>
              </w:r>
              <w:r w:rsidRPr="0079203F">
                <w:rPr>
                  <w:b/>
                  <w:bCs/>
                  <w:lang w:val="es-ES"/>
                  <w:rPrChange w:id="2844" w:author="Rodrigo García" w:date="2017-09-29T10:05:00Z">
                    <w:rPr>
                      <w:rFonts w:ascii="Monaco" w:hAnsi="Monaco" w:cs="Monaco"/>
                      <w:b/>
                      <w:bCs/>
                      <w:color w:val="000000"/>
                      <w:sz w:val="32"/>
                      <w:szCs w:val="32"/>
                      <w:lang w:val="en-US"/>
                    </w:rPr>
                  </w:rPrChange>
                </w:rPr>
                <w:t>.</w:t>
              </w:r>
              <w:r w:rsidRPr="0079203F">
                <w:rPr>
                  <w:lang w:val="es-ES"/>
                  <w:rPrChange w:id="2845" w:author="Rodrigo García" w:date="2017-09-29T10:05:00Z">
                    <w:rPr>
                      <w:rFonts w:ascii="Monaco" w:hAnsi="Monaco" w:cs="Monaco"/>
                      <w:color w:val="000000"/>
                      <w:sz w:val="32"/>
                      <w:szCs w:val="32"/>
                      <w:lang w:val="en-US"/>
                    </w:rPr>
                  </w:rPrChange>
                </w:rPr>
                <w:t>a</w:t>
              </w:r>
              <w:r w:rsidRPr="0079203F">
                <w:rPr>
                  <w:b/>
                  <w:bCs/>
                  <w:lang w:val="es-ES"/>
                  <w:rPrChange w:id="2846"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2847" w:author="Borja Gonzalez" w:date="2017-09-28T19:00:00Z"/>
                <w:lang w:val="en-US"/>
                <w:rPrChange w:id="2848" w:author="Borja Gonzalez" w:date="2017-09-28T19:00:00Z">
                  <w:rPr>
                    <w:ins w:id="2849" w:author="Borja Gonzalez" w:date="2017-09-28T19:00:00Z"/>
                    <w:rFonts w:ascii="Monaco" w:eastAsiaTheme="majorEastAsia" w:hAnsi="Monaco" w:cs="Monaco"/>
                    <w:color w:val="243F60" w:themeColor="accent1" w:themeShade="7F"/>
                    <w:sz w:val="32"/>
                    <w:szCs w:val="32"/>
                    <w:lang w:val="en-US"/>
                  </w:rPr>
                </w:rPrChange>
              </w:rPr>
              <w:pPrChange w:id="2850" w:author="GONZALEZ DIAZ, BORJA" w:date="2017-09-29T19:28:00Z">
                <w:pPr>
                  <w:keepNext/>
                  <w:keepLines/>
                  <w:widowControl w:val="0"/>
                  <w:autoSpaceDE w:val="0"/>
                  <w:autoSpaceDN w:val="0"/>
                  <w:adjustRightInd w:val="0"/>
                  <w:spacing w:before="200"/>
                  <w:outlineLvl w:val="4"/>
                </w:pPr>
              </w:pPrChange>
            </w:pPr>
            <w:ins w:id="2851" w:author="Borja Gonzalez" w:date="2017-09-28T19:00:00Z">
              <w:r w:rsidRPr="0079203F">
                <w:rPr>
                  <w:lang w:val="es-ES"/>
                  <w:rPrChange w:id="2852" w:author="Rodrigo García" w:date="2017-09-29T10:05:00Z">
                    <w:rPr>
                      <w:rFonts w:ascii="Monaco" w:hAnsi="Monaco" w:cs="Monaco"/>
                      <w:sz w:val="32"/>
                      <w:szCs w:val="32"/>
                      <w:lang w:val="en-US"/>
                    </w:rPr>
                  </w:rPrChange>
                </w:rPr>
                <w:t xml:space="preserve">    </w:t>
              </w:r>
              <w:r w:rsidRPr="0055352B">
                <w:rPr>
                  <w:b/>
                  <w:bCs/>
                  <w:color w:val="204A87"/>
                  <w:lang w:val="en-US"/>
                  <w:rPrChange w:id="2853" w:author="Borja Gonzalez" w:date="2017-09-28T19:00:00Z">
                    <w:rPr>
                      <w:rFonts w:ascii="Monaco" w:hAnsi="Monaco" w:cs="Monaco"/>
                      <w:b/>
                      <w:bCs/>
                      <w:color w:val="204A87"/>
                      <w:sz w:val="32"/>
                      <w:szCs w:val="32"/>
                      <w:lang w:val="en-US"/>
                    </w:rPr>
                  </w:rPrChange>
                </w:rPr>
                <w:t>var</w:t>
              </w:r>
              <w:r w:rsidRPr="0055352B">
                <w:rPr>
                  <w:lang w:val="en-US"/>
                  <w:rPrChange w:id="2854" w:author="Borja Gonzalez" w:date="2017-09-28T19:00:00Z">
                    <w:rPr>
                      <w:rFonts w:ascii="Monaco" w:hAnsi="Monaco" w:cs="Monaco"/>
                      <w:sz w:val="32"/>
                      <w:szCs w:val="32"/>
                      <w:lang w:val="en-US"/>
                    </w:rPr>
                  </w:rPrChange>
                </w:rPr>
                <w:t xml:space="preserve"> filebuffer </w:t>
              </w:r>
              <w:r w:rsidRPr="0055352B">
                <w:rPr>
                  <w:b/>
                  <w:bCs/>
                  <w:color w:val="CE5C00"/>
                  <w:lang w:val="en-US"/>
                  <w:rPrChange w:id="2855" w:author="Borja Gonzalez" w:date="2017-09-28T19:00:00Z">
                    <w:rPr>
                      <w:rFonts w:ascii="Monaco" w:hAnsi="Monaco" w:cs="Monaco"/>
                      <w:b/>
                      <w:bCs/>
                      <w:color w:val="CE5C00"/>
                      <w:sz w:val="32"/>
                      <w:szCs w:val="32"/>
                      <w:lang w:val="en-US"/>
                    </w:rPr>
                  </w:rPrChange>
                </w:rPr>
                <w:t>=</w:t>
              </w:r>
              <w:r w:rsidRPr="0055352B">
                <w:rPr>
                  <w:lang w:val="en-US"/>
                  <w:rPrChange w:id="2856" w:author="Borja Gonzalez" w:date="2017-09-28T19:00:00Z">
                    <w:rPr>
                      <w:rFonts w:ascii="Monaco" w:hAnsi="Monaco" w:cs="Monaco"/>
                      <w:sz w:val="32"/>
                      <w:szCs w:val="32"/>
                      <w:lang w:val="en-US"/>
                    </w:rPr>
                  </w:rPrChange>
                </w:rPr>
                <w:t xml:space="preserve"> </w:t>
              </w:r>
              <w:proofErr w:type="gramStart"/>
              <w:r w:rsidRPr="0055352B">
                <w:rPr>
                  <w:lang w:val="en-US"/>
                  <w:rPrChange w:id="2857" w:author="Borja Gonzalez" w:date="2017-09-28T19:00:00Z">
                    <w:rPr>
                      <w:rFonts w:ascii="Monaco" w:hAnsi="Monaco" w:cs="Monaco"/>
                      <w:sz w:val="32"/>
                      <w:szCs w:val="32"/>
                      <w:lang w:val="en-US"/>
                    </w:rPr>
                  </w:rPrChange>
                </w:rPr>
                <w:t>fs</w:t>
              </w:r>
              <w:r w:rsidRPr="0055352B">
                <w:rPr>
                  <w:b/>
                  <w:bCs/>
                  <w:lang w:val="en-US"/>
                  <w:rPrChange w:id="2858" w:author="Borja Gonzalez" w:date="2017-09-28T19:00:00Z">
                    <w:rPr>
                      <w:rFonts w:ascii="Monaco" w:hAnsi="Monaco" w:cs="Monaco"/>
                      <w:b/>
                      <w:bCs/>
                      <w:color w:val="000000"/>
                      <w:sz w:val="32"/>
                      <w:szCs w:val="32"/>
                      <w:lang w:val="en-US"/>
                    </w:rPr>
                  </w:rPrChange>
                </w:rPr>
                <w:t>.</w:t>
              </w:r>
              <w:r w:rsidRPr="0055352B">
                <w:rPr>
                  <w:lang w:val="en-US"/>
                  <w:rPrChange w:id="2859" w:author="Borja Gonzalez" w:date="2017-09-28T19:00:00Z">
                    <w:rPr>
                      <w:rFonts w:ascii="Monaco" w:hAnsi="Monaco" w:cs="Monaco"/>
                      <w:color w:val="000000"/>
                      <w:sz w:val="32"/>
                      <w:szCs w:val="32"/>
                      <w:lang w:val="en-US"/>
                    </w:rPr>
                  </w:rPrChange>
                </w:rPr>
                <w:t>readFileSync</w:t>
              </w:r>
              <w:proofErr w:type="gramEnd"/>
              <w:r w:rsidRPr="0055352B">
                <w:rPr>
                  <w:b/>
                  <w:bCs/>
                  <w:lang w:val="en-US"/>
                  <w:rPrChange w:id="2860" w:author="Borja Gonzalez" w:date="2017-09-28T19:00:00Z">
                    <w:rPr>
                      <w:rFonts w:ascii="Monaco" w:hAnsi="Monaco" w:cs="Monaco"/>
                      <w:b/>
                      <w:bCs/>
                      <w:color w:val="000000"/>
                      <w:sz w:val="32"/>
                      <w:szCs w:val="32"/>
                      <w:lang w:val="en-US"/>
                    </w:rPr>
                  </w:rPrChange>
                </w:rPr>
                <w:t>(</w:t>
              </w:r>
              <w:r w:rsidRPr="0055352B">
                <w:rPr>
                  <w:color w:val="4E9A06"/>
                  <w:lang w:val="en-US"/>
                  <w:rPrChange w:id="2861" w:author="Borja Gonzalez" w:date="2017-09-28T19:00:00Z">
                    <w:rPr>
                      <w:rFonts w:ascii="Monaco" w:hAnsi="Monaco" w:cs="Monaco"/>
                      <w:color w:val="4E9A06"/>
                      <w:sz w:val="32"/>
                      <w:szCs w:val="32"/>
                      <w:lang w:val="en-US"/>
                    </w:rPr>
                  </w:rPrChange>
                </w:rPr>
                <w:t>'./Pacientes_DB.db'</w:t>
              </w:r>
              <w:r w:rsidRPr="0055352B">
                <w:rPr>
                  <w:b/>
                  <w:bCs/>
                  <w:lang w:val="en-US"/>
                  <w:rPrChange w:id="2862"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2863" w:author="Borja Gonzalez" w:date="2017-09-28T19:00:00Z"/>
                <w:lang w:val="en-US"/>
                <w:rPrChange w:id="2864" w:author="Borja Gonzalez" w:date="2017-09-28T19:00:00Z">
                  <w:rPr>
                    <w:ins w:id="2865" w:author="Borja Gonzalez" w:date="2017-09-28T19:00:00Z"/>
                    <w:rFonts w:ascii="Monaco" w:hAnsi="Monaco" w:cs="Monaco"/>
                    <w:sz w:val="32"/>
                    <w:szCs w:val="32"/>
                    <w:lang w:val="en-US"/>
                  </w:rPr>
                </w:rPrChange>
              </w:rPr>
              <w:pPrChange w:id="2866" w:author="GONZALEZ DIAZ, BORJA" w:date="2017-09-29T19:28:00Z">
                <w:pPr>
                  <w:widowControl w:val="0"/>
                  <w:autoSpaceDE w:val="0"/>
                  <w:autoSpaceDN w:val="0"/>
                  <w:adjustRightInd w:val="0"/>
                </w:pPr>
              </w:pPrChange>
            </w:pPr>
          </w:p>
          <w:p w14:paraId="4CEEA15E" w14:textId="77777777" w:rsidR="0055352B" w:rsidRPr="0055352B" w:rsidRDefault="0055352B">
            <w:pPr>
              <w:rPr>
                <w:ins w:id="2867" w:author="Borja Gonzalez" w:date="2017-09-28T19:00:00Z"/>
                <w:lang w:val="en-US"/>
                <w:rPrChange w:id="2868" w:author="Borja Gonzalez" w:date="2017-09-28T19:00:00Z">
                  <w:rPr>
                    <w:ins w:id="2869" w:author="Borja Gonzalez" w:date="2017-09-28T19:00:00Z"/>
                    <w:rFonts w:ascii="Monaco" w:eastAsiaTheme="majorEastAsia" w:hAnsi="Monaco" w:cs="Monaco"/>
                    <w:color w:val="243F60" w:themeColor="accent1" w:themeShade="7F"/>
                    <w:sz w:val="32"/>
                    <w:szCs w:val="32"/>
                    <w:lang w:val="en-US"/>
                  </w:rPr>
                </w:rPrChange>
              </w:rPr>
              <w:pPrChange w:id="2870" w:author="GONZALEZ DIAZ, BORJA" w:date="2017-09-29T19:28:00Z">
                <w:pPr>
                  <w:keepNext/>
                  <w:keepLines/>
                  <w:widowControl w:val="0"/>
                  <w:autoSpaceDE w:val="0"/>
                  <w:autoSpaceDN w:val="0"/>
                  <w:adjustRightInd w:val="0"/>
                  <w:spacing w:before="200"/>
                  <w:outlineLvl w:val="4"/>
                </w:pPr>
              </w:pPrChange>
            </w:pPr>
            <w:ins w:id="2871" w:author="Borja Gonzalez" w:date="2017-09-28T19:00:00Z">
              <w:r w:rsidRPr="0055352B">
                <w:rPr>
                  <w:lang w:val="en-US"/>
                  <w:rPrChange w:id="2872" w:author="Borja Gonzalez" w:date="2017-09-28T19:00:00Z">
                    <w:rPr>
                      <w:rFonts w:ascii="Monaco" w:hAnsi="Monaco" w:cs="Monaco"/>
                      <w:sz w:val="32"/>
                      <w:szCs w:val="32"/>
                      <w:lang w:val="en-US"/>
                    </w:rPr>
                  </w:rPrChange>
                </w:rPr>
                <w:t xml:space="preserve">    </w:t>
              </w:r>
              <w:r w:rsidRPr="0055352B">
                <w:rPr>
                  <w:b/>
                  <w:bCs/>
                  <w:color w:val="204A87"/>
                  <w:lang w:val="en-US"/>
                  <w:rPrChange w:id="2873" w:author="Borja Gonzalez" w:date="2017-09-28T19:00:00Z">
                    <w:rPr>
                      <w:rFonts w:ascii="Monaco" w:hAnsi="Monaco" w:cs="Monaco"/>
                      <w:b/>
                      <w:bCs/>
                      <w:color w:val="204A87"/>
                      <w:sz w:val="32"/>
                      <w:szCs w:val="32"/>
                      <w:lang w:val="en-US"/>
                    </w:rPr>
                  </w:rPrChange>
                </w:rPr>
                <w:t>var</w:t>
              </w:r>
              <w:r w:rsidRPr="0055352B">
                <w:rPr>
                  <w:lang w:val="en-US"/>
                  <w:rPrChange w:id="2874" w:author="Borja Gonzalez" w:date="2017-09-28T19:00:00Z">
                    <w:rPr>
                      <w:rFonts w:ascii="Monaco" w:hAnsi="Monaco" w:cs="Monaco"/>
                      <w:sz w:val="32"/>
                      <w:szCs w:val="32"/>
                      <w:lang w:val="en-US"/>
                    </w:rPr>
                  </w:rPrChange>
                </w:rPr>
                <w:t xml:space="preserve"> db </w:t>
              </w:r>
              <w:r w:rsidRPr="0055352B">
                <w:rPr>
                  <w:b/>
                  <w:bCs/>
                  <w:color w:val="CE5C00"/>
                  <w:lang w:val="en-US"/>
                  <w:rPrChange w:id="2875" w:author="Borja Gonzalez" w:date="2017-09-28T19:00:00Z">
                    <w:rPr>
                      <w:rFonts w:ascii="Monaco" w:hAnsi="Monaco" w:cs="Monaco"/>
                      <w:b/>
                      <w:bCs/>
                      <w:color w:val="CE5C00"/>
                      <w:sz w:val="32"/>
                      <w:szCs w:val="32"/>
                      <w:lang w:val="en-US"/>
                    </w:rPr>
                  </w:rPrChange>
                </w:rPr>
                <w:t>=</w:t>
              </w:r>
              <w:r w:rsidRPr="0055352B">
                <w:rPr>
                  <w:lang w:val="en-US"/>
                  <w:rPrChange w:id="2876" w:author="Borja Gonzalez" w:date="2017-09-28T19:00:00Z">
                    <w:rPr>
                      <w:rFonts w:ascii="Monaco" w:hAnsi="Monaco" w:cs="Monaco"/>
                      <w:sz w:val="32"/>
                      <w:szCs w:val="32"/>
                      <w:lang w:val="en-US"/>
                    </w:rPr>
                  </w:rPrChange>
                </w:rPr>
                <w:t xml:space="preserve"> </w:t>
              </w:r>
              <w:r w:rsidRPr="0055352B">
                <w:rPr>
                  <w:b/>
                  <w:bCs/>
                  <w:color w:val="204A87"/>
                  <w:lang w:val="en-US"/>
                  <w:rPrChange w:id="2877" w:author="Borja Gonzalez" w:date="2017-09-28T19:00:00Z">
                    <w:rPr>
                      <w:rFonts w:ascii="Monaco" w:hAnsi="Monaco" w:cs="Monaco"/>
                      <w:b/>
                      <w:bCs/>
                      <w:color w:val="204A87"/>
                      <w:sz w:val="32"/>
                      <w:szCs w:val="32"/>
                      <w:lang w:val="en-US"/>
                    </w:rPr>
                  </w:rPrChange>
                </w:rPr>
                <w:t>new</w:t>
              </w:r>
              <w:r w:rsidRPr="0055352B">
                <w:rPr>
                  <w:lang w:val="en-US"/>
                  <w:rPrChange w:id="2878" w:author="Borja Gonzalez" w:date="2017-09-28T19:00:00Z">
                    <w:rPr>
                      <w:rFonts w:ascii="Monaco" w:hAnsi="Monaco" w:cs="Monaco"/>
                      <w:sz w:val="32"/>
                      <w:szCs w:val="32"/>
                      <w:lang w:val="en-US"/>
                    </w:rPr>
                  </w:rPrChange>
                </w:rPr>
                <w:t xml:space="preserve"> SQL</w:t>
              </w:r>
              <w:r w:rsidRPr="0055352B">
                <w:rPr>
                  <w:b/>
                  <w:bCs/>
                  <w:lang w:val="en-US"/>
                  <w:rPrChange w:id="2879" w:author="Borja Gonzalez" w:date="2017-09-28T19:00:00Z">
                    <w:rPr>
                      <w:rFonts w:ascii="Monaco" w:hAnsi="Monaco" w:cs="Monaco"/>
                      <w:b/>
                      <w:bCs/>
                      <w:color w:val="000000"/>
                      <w:sz w:val="32"/>
                      <w:szCs w:val="32"/>
                      <w:lang w:val="en-US"/>
                    </w:rPr>
                  </w:rPrChange>
                </w:rPr>
                <w:t>.</w:t>
              </w:r>
              <w:r w:rsidRPr="0055352B">
                <w:rPr>
                  <w:lang w:val="en-US"/>
                  <w:rPrChange w:id="2880" w:author="Borja Gonzalez" w:date="2017-09-28T19:00:00Z">
                    <w:rPr>
                      <w:rFonts w:ascii="Monaco" w:hAnsi="Monaco" w:cs="Monaco"/>
                      <w:color w:val="000000"/>
                      <w:sz w:val="32"/>
                      <w:szCs w:val="32"/>
                      <w:lang w:val="en-US"/>
                    </w:rPr>
                  </w:rPrChange>
                </w:rPr>
                <w:t>Database</w:t>
              </w:r>
              <w:r w:rsidRPr="0055352B">
                <w:rPr>
                  <w:b/>
                  <w:bCs/>
                  <w:lang w:val="en-US"/>
                  <w:rPrChange w:id="2881" w:author="Borja Gonzalez" w:date="2017-09-28T19:00:00Z">
                    <w:rPr>
                      <w:rFonts w:ascii="Monaco" w:hAnsi="Monaco" w:cs="Monaco"/>
                      <w:b/>
                      <w:bCs/>
                      <w:color w:val="000000"/>
                      <w:sz w:val="32"/>
                      <w:szCs w:val="32"/>
                      <w:lang w:val="en-US"/>
                    </w:rPr>
                  </w:rPrChange>
                </w:rPr>
                <w:t>(</w:t>
              </w:r>
              <w:r w:rsidRPr="0055352B">
                <w:rPr>
                  <w:lang w:val="en-US"/>
                  <w:rPrChange w:id="2882" w:author="Borja Gonzalez" w:date="2017-09-28T19:00:00Z">
                    <w:rPr>
                      <w:rFonts w:ascii="Monaco" w:hAnsi="Monaco" w:cs="Monaco"/>
                      <w:color w:val="000000"/>
                      <w:sz w:val="32"/>
                      <w:szCs w:val="32"/>
                      <w:lang w:val="en-US"/>
                    </w:rPr>
                  </w:rPrChange>
                </w:rPr>
                <w:t>filebuffer</w:t>
              </w:r>
              <w:r w:rsidRPr="0055352B">
                <w:rPr>
                  <w:b/>
                  <w:bCs/>
                  <w:lang w:val="en-US"/>
                  <w:rPrChange w:id="2883"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2884" w:author="Borja Gonzalez" w:date="2017-09-28T19:00:00Z"/>
                <w:lang w:val="es-ES"/>
                <w:rPrChange w:id="2885" w:author="Rodrigo García" w:date="2017-09-29T10:05:00Z">
                  <w:rPr>
                    <w:ins w:id="2886" w:author="Borja Gonzalez" w:date="2017-09-28T19:00:00Z"/>
                    <w:rFonts w:ascii="Monaco" w:eastAsiaTheme="majorEastAsia" w:hAnsi="Monaco" w:cs="Monaco"/>
                    <w:color w:val="243F60" w:themeColor="accent1" w:themeShade="7F"/>
                    <w:sz w:val="32"/>
                    <w:szCs w:val="32"/>
                    <w:lang w:val="en-US"/>
                  </w:rPr>
                </w:rPrChange>
              </w:rPr>
              <w:pPrChange w:id="2887" w:author="GONZALEZ DIAZ, BORJA" w:date="2017-09-29T19:28:00Z">
                <w:pPr>
                  <w:keepNext/>
                  <w:keepLines/>
                  <w:widowControl w:val="0"/>
                  <w:autoSpaceDE w:val="0"/>
                  <w:autoSpaceDN w:val="0"/>
                  <w:adjustRightInd w:val="0"/>
                  <w:spacing w:before="200"/>
                  <w:outlineLvl w:val="4"/>
                </w:pPr>
              </w:pPrChange>
            </w:pPr>
            <w:ins w:id="2888" w:author="Borja Gonzalez" w:date="2017-09-28T19:00:00Z">
              <w:r w:rsidRPr="0055352B">
                <w:rPr>
                  <w:lang w:val="en-US"/>
                  <w:rPrChange w:id="2889" w:author="Borja Gonzalez" w:date="2017-09-28T19:00:00Z">
                    <w:rPr>
                      <w:rFonts w:ascii="Monaco" w:hAnsi="Monaco" w:cs="Monaco"/>
                      <w:sz w:val="32"/>
                      <w:szCs w:val="32"/>
                      <w:lang w:val="en-US"/>
                    </w:rPr>
                  </w:rPrChange>
                </w:rPr>
                <w:t xml:space="preserve">    </w:t>
              </w:r>
              <w:r w:rsidRPr="0079203F">
                <w:rPr>
                  <w:lang w:val="es-ES"/>
                  <w:rPrChange w:id="2890" w:author="Rodrigo García" w:date="2017-09-29T10:05:00Z">
                    <w:rPr>
                      <w:rFonts w:ascii="Monaco" w:hAnsi="Monaco" w:cs="Monaco"/>
                      <w:color w:val="000000"/>
                      <w:sz w:val="32"/>
                      <w:szCs w:val="32"/>
                      <w:lang w:val="en-US"/>
                    </w:rPr>
                  </w:rPrChange>
                </w:rPr>
                <w:t>console</w:t>
              </w:r>
              <w:r w:rsidRPr="0079203F">
                <w:rPr>
                  <w:b/>
                  <w:bCs/>
                  <w:lang w:val="es-ES"/>
                  <w:rPrChange w:id="2891" w:author="Rodrigo García" w:date="2017-09-29T10:05:00Z">
                    <w:rPr>
                      <w:rFonts w:ascii="Monaco" w:hAnsi="Monaco" w:cs="Monaco"/>
                      <w:b/>
                      <w:bCs/>
                      <w:color w:val="000000"/>
                      <w:sz w:val="32"/>
                      <w:szCs w:val="32"/>
                      <w:lang w:val="en-US"/>
                    </w:rPr>
                  </w:rPrChange>
                </w:rPr>
                <w:t>.</w:t>
              </w:r>
              <w:r w:rsidRPr="0079203F">
                <w:rPr>
                  <w:lang w:val="es-ES"/>
                  <w:rPrChange w:id="2892" w:author="Rodrigo García" w:date="2017-09-29T10:05:00Z">
                    <w:rPr>
                      <w:rFonts w:ascii="Monaco" w:hAnsi="Monaco" w:cs="Monaco"/>
                      <w:color w:val="000000"/>
                      <w:sz w:val="32"/>
                      <w:szCs w:val="32"/>
                      <w:lang w:val="en-US"/>
                    </w:rPr>
                  </w:rPrChange>
                </w:rPr>
                <w:t>log</w:t>
              </w:r>
              <w:r w:rsidRPr="0079203F">
                <w:rPr>
                  <w:b/>
                  <w:bCs/>
                  <w:lang w:val="es-ES"/>
                  <w:rPrChange w:id="2893" w:author="Rodrigo García" w:date="2017-09-29T10:05:00Z">
                    <w:rPr>
                      <w:rFonts w:ascii="Monaco" w:hAnsi="Monaco" w:cs="Monaco"/>
                      <w:b/>
                      <w:bCs/>
                      <w:color w:val="000000"/>
                      <w:sz w:val="32"/>
                      <w:szCs w:val="32"/>
                      <w:lang w:val="en-US"/>
                    </w:rPr>
                  </w:rPrChange>
                </w:rPr>
                <w:t>(</w:t>
              </w:r>
              <w:r w:rsidRPr="0079203F">
                <w:rPr>
                  <w:lang w:val="es-ES"/>
                  <w:rPrChange w:id="2894" w:author="Rodrigo García" w:date="2017-09-29T10:05:00Z">
                    <w:rPr>
                      <w:rFonts w:ascii="Monaco" w:hAnsi="Monaco" w:cs="Monaco"/>
                      <w:color w:val="000000"/>
                      <w:sz w:val="32"/>
                      <w:szCs w:val="32"/>
                      <w:lang w:val="en-US"/>
                    </w:rPr>
                  </w:rPrChange>
                </w:rPr>
                <w:t>timestamp</w:t>
              </w:r>
              <w:r w:rsidRPr="0079203F">
                <w:rPr>
                  <w:b/>
                  <w:bCs/>
                  <w:lang w:val="es-ES"/>
                  <w:rPrChange w:id="2895" w:author="Rodrigo García" w:date="2017-09-29T10:05:00Z">
                    <w:rPr>
                      <w:rFonts w:ascii="Monaco" w:hAnsi="Monaco" w:cs="Monaco"/>
                      <w:b/>
                      <w:bCs/>
                      <w:color w:val="000000"/>
                      <w:sz w:val="32"/>
                      <w:szCs w:val="32"/>
                      <w:lang w:val="en-US"/>
                    </w:rPr>
                  </w:rPrChange>
                </w:rPr>
                <w:t>(</w:t>
              </w:r>
              <w:r w:rsidRPr="0079203F">
                <w:rPr>
                  <w:color w:val="4E9A06"/>
                  <w:lang w:val="es-ES"/>
                  <w:rPrChange w:id="2896"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2897"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2898" w:author="Rodrigo García" w:date="2017-09-29T10:05:00Z">
                    <w:rPr>
                      <w:rFonts w:ascii="Monaco" w:hAnsi="Monaco" w:cs="Monaco"/>
                      <w:color w:val="4E9A06"/>
                      <w:sz w:val="32"/>
                      <w:szCs w:val="32"/>
                      <w:lang w:val="en-US"/>
                    </w:rPr>
                  </w:rPrChange>
                </w:rPr>
                <w:t>:iii'</w:t>
              </w:r>
              <w:r w:rsidRPr="0079203F">
                <w:rPr>
                  <w:b/>
                  <w:bCs/>
                  <w:lang w:val="es-ES"/>
                  <w:rPrChange w:id="2899" w:author="Rodrigo García" w:date="2017-09-29T10:05:00Z">
                    <w:rPr>
                      <w:rFonts w:ascii="Monaco" w:hAnsi="Monaco" w:cs="Monaco"/>
                      <w:b/>
                      <w:bCs/>
                      <w:color w:val="000000"/>
                      <w:sz w:val="32"/>
                      <w:szCs w:val="32"/>
                      <w:lang w:val="en-US"/>
                    </w:rPr>
                  </w:rPrChange>
                </w:rPr>
                <w:t>)</w:t>
              </w:r>
              <w:r w:rsidRPr="0079203F">
                <w:rPr>
                  <w:b/>
                  <w:bCs/>
                  <w:color w:val="CE5C00"/>
                  <w:lang w:val="es-ES"/>
                  <w:rPrChange w:id="2900" w:author="Rodrigo García" w:date="2017-09-29T10:05:00Z">
                    <w:rPr>
                      <w:rFonts w:ascii="Monaco" w:hAnsi="Monaco" w:cs="Monaco"/>
                      <w:b/>
                      <w:bCs/>
                      <w:color w:val="CE5C00"/>
                      <w:sz w:val="32"/>
                      <w:szCs w:val="32"/>
                      <w:lang w:val="en-US"/>
                    </w:rPr>
                  </w:rPrChange>
                </w:rPr>
                <w:t>+</w:t>
              </w:r>
              <w:r w:rsidRPr="0079203F">
                <w:rPr>
                  <w:color w:val="4E9A06"/>
                  <w:lang w:val="es-ES"/>
                  <w:rPrChange w:id="2901" w:author="Rodrigo García" w:date="2017-09-29T10:05:00Z">
                    <w:rPr>
                      <w:rFonts w:ascii="Monaco" w:hAnsi="Monaco" w:cs="Monaco"/>
                      <w:color w:val="4E9A06"/>
                      <w:sz w:val="32"/>
                      <w:szCs w:val="32"/>
                      <w:lang w:val="en-US"/>
                    </w:rPr>
                  </w:rPrChange>
                </w:rPr>
                <w:t>" Base de datos abierta"</w:t>
              </w:r>
              <w:r w:rsidRPr="0079203F">
                <w:rPr>
                  <w:b/>
                  <w:bCs/>
                  <w:lang w:val="es-ES"/>
                  <w:rPrChange w:id="2902"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2903" w:author="Borja Gonzalez" w:date="2017-09-28T19:00:00Z"/>
                <w:lang w:val="es-ES"/>
                <w:rPrChange w:id="2904" w:author="Rodrigo García" w:date="2017-09-29T10:05:00Z">
                  <w:rPr>
                    <w:ins w:id="2905" w:author="Borja Gonzalez" w:date="2017-09-28T19:00:00Z"/>
                    <w:rFonts w:ascii="Monaco" w:eastAsiaTheme="majorEastAsia" w:hAnsi="Monaco" w:cs="Monaco"/>
                    <w:color w:val="243F60" w:themeColor="accent1" w:themeShade="7F"/>
                    <w:sz w:val="32"/>
                    <w:szCs w:val="32"/>
                    <w:lang w:val="en-US"/>
                  </w:rPr>
                </w:rPrChange>
              </w:rPr>
              <w:pPrChange w:id="2906" w:author="GONZALEZ DIAZ, BORJA" w:date="2017-09-29T19:28:00Z">
                <w:pPr>
                  <w:keepNext/>
                  <w:keepLines/>
                  <w:widowControl w:val="0"/>
                  <w:autoSpaceDE w:val="0"/>
                  <w:autoSpaceDN w:val="0"/>
                  <w:adjustRightInd w:val="0"/>
                  <w:spacing w:before="200"/>
                  <w:outlineLvl w:val="4"/>
                </w:pPr>
              </w:pPrChange>
            </w:pPr>
            <w:ins w:id="2907" w:author="Borja Gonzalez" w:date="2017-09-28T19:00:00Z">
              <w:r w:rsidRPr="0079203F">
                <w:rPr>
                  <w:lang w:val="es-ES"/>
                  <w:rPrChange w:id="2908" w:author="Rodrigo García" w:date="2017-09-29T10:05:00Z">
                    <w:rPr>
                      <w:rFonts w:ascii="Monaco" w:hAnsi="Monaco" w:cs="Monaco"/>
                      <w:sz w:val="32"/>
                      <w:szCs w:val="32"/>
                      <w:lang w:val="en-US"/>
                    </w:rPr>
                  </w:rPrChange>
                </w:rPr>
                <w:t xml:space="preserve">    </w:t>
              </w:r>
              <w:proofErr w:type="gramStart"/>
              <w:r w:rsidRPr="0079203F">
                <w:rPr>
                  <w:lang w:val="es-ES"/>
                  <w:rPrChange w:id="2909" w:author="Rodrigo García" w:date="2017-09-29T10:05:00Z">
                    <w:rPr>
                      <w:rFonts w:ascii="Monaco" w:hAnsi="Monaco" w:cs="Monaco"/>
                      <w:sz w:val="32"/>
                      <w:szCs w:val="32"/>
                      <w:lang w:val="en-US"/>
                    </w:rPr>
                  </w:rPrChange>
                </w:rPr>
                <w:t>db</w:t>
              </w:r>
              <w:r w:rsidRPr="0079203F">
                <w:rPr>
                  <w:b/>
                  <w:bCs/>
                  <w:lang w:val="es-ES"/>
                  <w:rPrChange w:id="2910" w:author="Rodrigo García" w:date="2017-09-29T10:05:00Z">
                    <w:rPr>
                      <w:rFonts w:ascii="Monaco" w:hAnsi="Monaco" w:cs="Monaco"/>
                      <w:b/>
                      <w:bCs/>
                      <w:color w:val="000000"/>
                      <w:sz w:val="32"/>
                      <w:szCs w:val="32"/>
                      <w:lang w:val="en-US"/>
                    </w:rPr>
                  </w:rPrChange>
                </w:rPr>
                <w:t>.</w:t>
              </w:r>
              <w:r w:rsidRPr="0079203F">
                <w:rPr>
                  <w:lang w:val="es-ES"/>
                  <w:rPrChange w:id="2911" w:author="Rodrigo García" w:date="2017-09-29T10:05:00Z">
                    <w:rPr>
                      <w:rFonts w:ascii="Monaco" w:hAnsi="Monaco" w:cs="Monaco"/>
                      <w:color w:val="000000"/>
                      <w:sz w:val="32"/>
                      <w:szCs w:val="32"/>
                      <w:lang w:val="en-US"/>
                    </w:rPr>
                  </w:rPrChange>
                </w:rPr>
                <w:t>run</w:t>
              </w:r>
              <w:r w:rsidRPr="0079203F">
                <w:rPr>
                  <w:b/>
                  <w:bCs/>
                  <w:lang w:val="es-ES"/>
                  <w:rPrChange w:id="2912"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2913"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2914" w:author="Rodrigo García" w:date="2017-09-29T10:05:00Z">
                    <w:rPr>
                      <w:rFonts w:ascii="Monaco" w:hAnsi="Monaco" w:cs="Monaco"/>
                      <w:b/>
                      <w:bCs/>
                      <w:color w:val="000000"/>
                      <w:sz w:val="32"/>
                      <w:szCs w:val="32"/>
                      <w:lang w:val="en-US"/>
                    </w:rPr>
                  </w:rPrChange>
                </w:rPr>
                <w:t>,</w:t>
              </w:r>
              <w:r w:rsidRPr="0079203F">
                <w:rPr>
                  <w:lang w:val="es-ES"/>
                  <w:rPrChange w:id="2915" w:author="Rodrigo García" w:date="2017-09-29T10:05:00Z">
                    <w:rPr>
                      <w:rFonts w:ascii="Monaco" w:hAnsi="Monaco" w:cs="Monaco"/>
                      <w:sz w:val="32"/>
                      <w:szCs w:val="32"/>
                      <w:lang w:val="en-US"/>
                    </w:rPr>
                  </w:rPrChange>
                </w:rPr>
                <w:t xml:space="preserve"> </w:t>
              </w:r>
              <w:r w:rsidRPr="0079203F">
                <w:rPr>
                  <w:b/>
                  <w:bCs/>
                  <w:lang w:val="es-ES"/>
                  <w:rPrChange w:id="2916" w:author="Rodrigo García" w:date="2017-09-29T10:05:00Z">
                    <w:rPr>
                      <w:rFonts w:ascii="Monaco" w:hAnsi="Monaco" w:cs="Monaco"/>
                      <w:b/>
                      <w:bCs/>
                      <w:color w:val="000000"/>
                      <w:sz w:val="32"/>
                      <w:szCs w:val="32"/>
                      <w:lang w:val="en-US"/>
                    </w:rPr>
                  </w:rPrChange>
                </w:rPr>
                <w:t>{</w:t>
              </w:r>
              <w:r w:rsidRPr="0079203F">
                <w:rPr>
                  <w:color w:val="4E9A06"/>
                  <w:lang w:val="es-ES"/>
                  <w:rPrChange w:id="2917" w:author="Rodrigo García" w:date="2017-09-29T10:05:00Z">
                    <w:rPr>
                      <w:rFonts w:ascii="Monaco" w:hAnsi="Monaco" w:cs="Monaco"/>
                      <w:color w:val="4E9A06"/>
                      <w:sz w:val="32"/>
                      <w:szCs w:val="32"/>
                      <w:lang w:val="en-US"/>
                    </w:rPr>
                  </w:rPrChange>
                </w:rPr>
                <w:t>':nombre'</w:t>
              </w:r>
              <w:r w:rsidRPr="0079203F">
                <w:rPr>
                  <w:b/>
                  <w:bCs/>
                  <w:color w:val="CE5C00"/>
                  <w:lang w:val="es-ES"/>
                  <w:rPrChange w:id="2918" w:author="Rodrigo García" w:date="2017-09-29T10:05:00Z">
                    <w:rPr>
                      <w:rFonts w:ascii="Monaco" w:hAnsi="Monaco" w:cs="Monaco"/>
                      <w:b/>
                      <w:bCs/>
                      <w:color w:val="CE5C00"/>
                      <w:sz w:val="32"/>
                      <w:szCs w:val="32"/>
                      <w:lang w:val="en-US"/>
                    </w:rPr>
                  </w:rPrChange>
                </w:rPr>
                <w:t>:</w:t>
              </w:r>
              <w:r w:rsidRPr="0079203F">
                <w:rPr>
                  <w:lang w:val="es-ES"/>
                  <w:rPrChange w:id="2919" w:author="Rodrigo García" w:date="2017-09-29T10:05:00Z">
                    <w:rPr>
                      <w:rFonts w:ascii="Monaco" w:hAnsi="Monaco" w:cs="Monaco"/>
                      <w:color w:val="000000"/>
                      <w:sz w:val="32"/>
                      <w:szCs w:val="32"/>
                      <w:lang w:val="en-US"/>
                    </w:rPr>
                  </w:rPrChange>
                </w:rPr>
                <w:t>datos</w:t>
              </w:r>
              <w:r w:rsidRPr="0079203F">
                <w:rPr>
                  <w:b/>
                  <w:bCs/>
                  <w:lang w:val="es-ES"/>
                  <w:rPrChange w:id="2920" w:author="Rodrigo García" w:date="2017-09-29T10:05:00Z">
                    <w:rPr>
                      <w:rFonts w:ascii="Monaco" w:hAnsi="Monaco" w:cs="Monaco"/>
                      <w:b/>
                      <w:bCs/>
                      <w:color w:val="000000"/>
                      <w:sz w:val="32"/>
                      <w:szCs w:val="32"/>
                      <w:lang w:val="en-US"/>
                    </w:rPr>
                  </w:rPrChange>
                </w:rPr>
                <w:t>.</w:t>
              </w:r>
              <w:r w:rsidRPr="0079203F">
                <w:rPr>
                  <w:lang w:val="es-ES"/>
                  <w:rPrChange w:id="2921" w:author="Rodrigo García" w:date="2017-09-29T10:05:00Z">
                    <w:rPr>
                      <w:rFonts w:ascii="Monaco" w:hAnsi="Monaco" w:cs="Monaco"/>
                      <w:color w:val="000000"/>
                      <w:sz w:val="32"/>
                      <w:szCs w:val="32"/>
                      <w:lang w:val="en-US"/>
                    </w:rPr>
                  </w:rPrChange>
                </w:rPr>
                <w:t>n</w:t>
              </w:r>
              <w:r w:rsidRPr="0079203F">
                <w:rPr>
                  <w:b/>
                  <w:bCs/>
                  <w:lang w:val="es-ES"/>
                  <w:rPrChange w:id="2922" w:author="Rodrigo García" w:date="2017-09-29T10:05:00Z">
                    <w:rPr>
                      <w:rFonts w:ascii="Monaco" w:hAnsi="Monaco" w:cs="Monaco"/>
                      <w:b/>
                      <w:bCs/>
                      <w:color w:val="000000"/>
                      <w:sz w:val="32"/>
                      <w:szCs w:val="32"/>
                      <w:lang w:val="en-US"/>
                    </w:rPr>
                  </w:rPrChange>
                </w:rPr>
                <w:t>,</w:t>
              </w:r>
              <w:r w:rsidRPr="0079203F">
                <w:rPr>
                  <w:lang w:val="es-ES"/>
                  <w:rPrChange w:id="2923" w:author="Rodrigo García" w:date="2017-09-29T10:05:00Z">
                    <w:rPr>
                      <w:rFonts w:ascii="Monaco" w:hAnsi="Monaco" w:cs="Monaco"/>
                      <w:sz w:val="32"/>
                      <w:szCs w:val="32"/>
                      <w:lang w:val="en-US"/>
                    </w:rPr>
                  </w:rPrChange>
                </w:rPr>
                <w:t xml:space="preserve"> </w:t>
              </w:r>
              <w:r w:rsidRPr="0079203F">
                <w:rPr>
                  <w:color w:val="4E9A06"/>
                  <w:lang w:val="es-ES"/>
                  <w:rPrChange w:id="2924" w:author="Rodrigo García" w:date="2017-09-29T10:05:00Z">
                    <w:rPr>
                      <w:rFonts w:ascii="Monaco" w:hAnsi="Monaco" w:cs="Monaco"/>
                      <w:color w:val="4E9A06"/>
                      <w:sz w:val="32"/>
                      <w:szCs w:val="32"/>
                      <w:lang w:val="en-US"/>
                    </w:rPr>
                  </w:rPrChange>
                </w:rPr>
                <w:t>':apellido'</w:t>
              </w:r>
              <w:r w:rsidRPr="0079203F">
                <w:rPr>
                  <w:b/>
                  <w:bCs/>
                  <w:color w:val="CE5C00"/>
                  <w:lang w:val="es-ES"/>
                  <w:rPrChange w:id="2925" w:author="Rodrigo García" w:date="2017-09-29T10:05:00Z">
                    <w:rPr>
                      <w:rFonts w:ascii="Monaco" w:hAnsi="Monaco" w:cs="Monaco"/>
                      <w:b/>
                      <w:bCs/>
                      <w:color w:val="CE5C00"/>
                      <w:sz w:val="32"/>
                      <w:szCs w:val="32"/>
                      <w:lang w:val="en-US"/>
                    </w:rPr>
                  </w:rPrChange>
                </w:rPr>
                <w:t>:</w:t>
              </w:r>
              <w:r w:rsidRPr="0079203F">
                <w:rPr>
                  <w:lang w:val="es-ES"/>
                  <w:rPrChange w:id="2926" w:author="Rodrigo García" w:date="2017-09-29T10:05:00Z">
                    <w:rPr>
                      <w:rFonts w:ascii="Monaco" w:hAnsi="Monaco" w:cs="Monaco"/>
                      <w:color w:val="000000"/>
                      <w:sz w:val="32"/>
                      <w:szCs w:val="32"/>
                      <w:lang w:val="en-US"/>
                    </w:rPr>
                  </w:rPrChange>
                </w:rPr>
                <w:t>datos</w:t>
              </w:r>
              <w:r w:rsidRPr="0079203F">
                <w:rPr>
                  <w:b/>
                  <w:bCs/>
                  <w:lang w:val="es-ES"/>
                  <w:rPrChange w:id="2927" w:author="Rodrigo García" w:date="2017-09-29T10:05:00Z">
                    <w:rPr>
                      <w:rFonts w:ascii="Monaco" w:hAnsi="Monaco" w:cs="Monaco"/>
                      <w:b/>
                      <w:bCs/>
                      <w:color w:val="000000"/>
                      <w:sz w:val="32"/>
                      <w:szCs w:val="32"/>
                      <w:lang w:val="en-US"/>
                    </w:rPr>
                  </w:rPrChange>
                </w:rPr>
                <w:t>.</w:t>
              </w:r>
              <w:r w:rsidRPr="0079203F">
                <w:rPr>
                  <w:lang w:val="es-ES"/>
                  <w:rPrChange w:id="2928" w:author="Rodrigo García" w:date="2017-09-29T10:05:00Z">
                    <w:rPr>
                      <w:rFonts w:ascii="Monaco" w:hAnsi="Monaco" w:cs="Monaco"/>
                      <w:color w:val="000000"/>
                      <w:sz w:val="32"/>
                      <w:szCs w:val="32"/>
                      <w:lang w:val="en-US"/>
                    </w:rPr>
                  </w:rPrChange>
                </w:rPr>
                <w:t>a</w:t>
              </w:r>
              <w:r w:rsidRPr="0079203F">
                <w:rPr>
                  <w:b/>
                  <w:bCs/>
                  <w:lang w:val="es-ES"/>
                  <w:rPrChange w:id="2929" w:author="Rodrigo García" w:date="2017-09-29T10:05:00Z">
                    <w:rPr>
                      <w:rFonts w:ascii="Monaco" w:hAnsi="Monaco" w:cs="Monaco"/>
                      <w:b/>
                      <w:bCs/>
                      <w:color w:val="000000"/>
                      <w:sz w:val="32"/>
                      <w:szCs w:val="32"/>
                      <w:lang w:val="en-US"/>
                    </w:rPr>
                  </w:rPrChange>
                </w:rPr>
                <w:t>,</w:t>
              </w:r>
              <w:r w:rsidRPr="0079203F">
                <w:rPr>
                  <w:color w:val="4E9A06"/>
                  <w:lang w:val="es-ES"/>
                  <w:rPrChange w:id="2930" w:author="Rodrigo García" w:date="2017-09-29T10:05:00Z">
                    <w:rPr>
                      <w:rFonts w:ascii="Monaco" w:hAnsi="Monaco" w:cs="Monaco"/>
                      <w:color w:val="4E9A06"/>
                      <w:sz w:val="32"/>
                      <w:szCs w:val="32"/>
                      <w:lang w:val="en-US"/>
                    </w:rPr>
                  </w:rPrChange>
                </w:rPr>
                <w:t>':sexo'</w:t>
              </w:r>
              <w:r w:rsidRPr="0079203F">
                <w:rPr>
                  <w:b/>
                  <w:bCs/>
                  <w:color w:val="CE5C00"/>
                  <w:lang w:val="es-ES"/>
                  <w:rPrChange w:id="2931" w:author="Rodrigo García" w:date="2017-09-29T10:05:00Z">
                    <w:rPr>
                      <w:rFonts w:ascii="Monaco" w:hAnsi="Monaco" w:cs="Monaco"/>
                      <w:b/>
                      <w:bCs/>
                      <w:color w:val="CE5C00"/>
                      <w:sz w:val="32"/>
                      <w:szCs w:val="32"/>
                      <w:lang w:val="en-US"/>
                    </w:rPr>
                  </w:rPrChange>
                </w:rPr>
                <w:t>:</w:t>
              </w:r>
              <w:r w:rsidRPr="0079203F">
                <w:rPr>
                  <w:lang w:val="es-ES"/>
                  <w:rPrChange w:id="2932" w:author="Rodrigo García" w:date="2017-09-29T10:05:00Z">
                    <w:rPr>
                      <w:rFonts w:ascii="Monaco" w:hAnsi="Monaco" w:cs="Monaco"/>
                      <w:color w:val="000000"/>
                      <w:sz w:val="32"/>
                      <w:szCs w:val="32"/>
                      <w:lang w:val="en-US"/>
                    </w:rPr>
                  </w:rPrChange>
                </w:rPr>
                <w:t>datos</w:t>
              </w:r>
              <w:r w:rsidRPr="0079203F">
                <w:rPr>
                  <w:b/>
                  <w:bCs/>
                  <w:lang w:val="es-ES"/>
                  <w:rPrChange w:id="2933" w:author="Rodrigo García" w:date="2017-09-29T10:05:00Z">
                    <w:rPr>
                      <w:rFonts w:ascii="Monaco" w:hAnsi="Monaco" w:cs="Monaco"/>
                      <w:b/>
                      <w:bCs/>
                      <w:color w:val="000000"/>
                      <w:sz w:val="32"/>
                      <w:szCs w:val="32"/>
                      <w:lang w:val="en-US"/>
                    </w:rPr>
                  </w:rPrChange>
                </w:rPr>
                <w:t>.</w:t>
              </w:r>
              <w:r w:rsidRPr="0079203F">
                <w:rPr>
                  <w:lang w:val="es-ES"/>
                  <w:rPrChange w:id="2934" w:author="Rodrigo García" w:date="2017-09-29T10:05:00Z">
                    <w:rPr>
                      <w:rFonts w:ascii="Monaco" w:hAnsi="Monaco" w:cs="Monaco"/>
                      <w:color w:val="000000"/>
                      <w:sz w:val="32"/>
                      <w:szCs w:val="32"/>
                      <w:lang w:val="en-US"/>
                    </w:rPr>
                  </w:rPrChange>
                </w:rPr>
                <w:t>s</w:t>
              </w:r>
              <w:r w:rsidRPr="0079203F">
                <w:rPr>
                  <w:b/>
                  <w:bCs/>
                  <w:lang w:val="es-ES"/>
                  <w:rPrChange w:id="2935"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2936" w:author="Borja Gonzalez" w:date="2017-09-28T19:00:00Z"/>
                <w:lang w:val="es-ES"/>
                <w:rPrChange w:id="2937" w:author="Rodrigo García" w:date="2017-09-29T10:05:00Z">
                  <w:rPr>
                    <w:ins w:id="2938" w:author="Borja Gonzalez" w:date="2017-09-28T19:00:00Z"/>
                    <w:rFonts w:ascii="Monaco" w:eastAsiaTheme="majorEastAsia" w:hAnsi="Monaco" w:cs="Monaco"/>
                    <w:color w:val="243F60" w:themeColor="accent1" w:themeShade="7F"/>
                    <w:sz w:val="32"/>
                    <w:szCs w:val="32"/>
                    <w:lang w:val="en-US"/>
                  </w:rPr>
                </w:rPrChange>
              </w:rPr>
              <w:pPrChange w:id="2939" w:author="GONZALEZ DIAZ, BORJA" w:date="2017-09-29T19:28:00Z">
                <w:pPr>
                  <w:keepNext/>
                  <w:keepLines/>
                  <w:widowControl w:val="0"/>
                  <w:autoSpaceDE w:val="0"/>
                  <w:autoSpaceDN w:val="0"/>
                  <w:adjustRightInd w:val="0"/>
                  <w:spacing w:before="200"/>
                  <w:outlineLvl w:val="4"/>
                </w:pPr>
              </w:pPrChange>
            </w:pPr>
            <w:ins w:id="2940" w:author="Borja Gonzalez" w:date="2017-09-28T19:00:00Z">
              <w:r w:rsidRPr="0079203F">
                <w:rPr>
                  <w:lang w:val="es-ES"/>
                  <w:rPrChange w:id="2941" w:author="Rodrigo García" w:date="2017-09-29T10:05:00Z">
                    <w:rPr>
                      <w:rFonts w:ascii="Monaco" w:hAnsi="Monaco" w:cs="Monaco"/>
                      <w:sz w:val="32"/>
                      <w:szCs w:val="32"/>
                      <w:lang w:val="en-US"/>
                    </w:rPr>
                  </w:rPrChange>
                </w:rPr>
                <w:t xml:space="preserve">    console</w:t>
              </w:r>
              <w:r w:rsidRPr="0079203F">
                <w:rPr>
                  <w:b/>
                  <w:bCs/>
                  <w:lang w:val="es-ES"/>
                  <w:rPrChange w:id="2942" w:author="Rodrigo García" w:date="2017-09-29T10:05:00Z">
                    <w:rPr>
                      <w:rFonts w:ascii="Monaco" w:hAnsi="Monaco" w:cs="Monaco"/>
                      <w:b/>
                      <w:bCs/>
                      <w:color w:val="000000"/>
                      <w:sz w:val="32"/>
                      <w:szCs w:val="32"/>
                      <w:lang w:val="en-US"/>
                    </w:rPr>
                  </w:rPrChange>
                </w:rPr>
                <w:t>.</w:t>
              </w:r>
              <w:r w:rsidRPr="0079203F">
                <w:rPr>
                  <w:lang w:val="es-ES"/>
                  <w:rPrChange w:id="2943" w:author="Rodrigo García" w:date="2017-09-29T10:05:00Z">
                    <w:rPr>
                      <w:rFonts w:ascii="Monaco" w:hAnsi="Monaco" w:cs="Monaco"/>
                      <w:color w:val="000000"/>
                      <w:sz w:val="32"/>
                      <w:szCs w:val="32"/>
                      <w:lang w:val="en-US"/>
                    </w:rPr>
                  </w:rPrChange>
                </w:rPr>
                <w:t>log</w:t>
              </w:r>
              <w:r w:rsidRPr="0079203F">
                <w:rPr>
                  <w:b/>
                  <w:bCs/>
                  <w:lang w:val="es-ES"/>
                  <w:rPrChange w:id="2944" w:author="Rodrigo García" w:date="2017-09-29T10:05:00Z">
                    <w:rPr>
                      <w:rFonts w:ascii="Monaco" w:hAnsi="Monaco" w:cs="Monaco"/>
                      <w:b/>
                      <w:bCs/>
                      <w:color w:val="000000"/>
                      <w:sz w:val="32"/>
                      <w:szCs w:val="32"/>
                      <w:lang w:val="en-US"/>
                    </w:rPr>
                  </w:rPrChange>
                </w:rPr>
                <w:t>(</w:t>
              </w:r>
              <w:r w:rsidRPr="0079203F">
                <w:rPr>
                  <w:lang w:val="es-ES"/>
                  <w:rPrChange w:id="2945" w:author="Rodrigo García" w:date="2017-09-29T10:05:00Z">
                    <w:rPr>
                      <w:rFonts w:ascii="Monaco" w:hAnsi="Monaco" w:cs="Monaco"/>
                      <w:color w:val="000000"/>
                      <w:sz w:val="32"/>
                      <w:szCs w:val="32"/>
                      <w:lang w:val="en-US"/>
                    </w:rPr>
                  </w:rPrChange>
                </w:rPr>
                <w:t>timestamp</w:t>
              </w:r>
              <w:r w:rsidRPr="0079203F">
                <w:rPr>
                  <w:b/>
                  <w:bCs/>
                  <w:lang w:val="es-ES"/>
                  <w:rPrChange w:id="2946" w:author="Rodrigo García" w:date="2017-09-29T10:05:00Z">
                    <w:rPr>
                      <w:rFonts w:ascii="Monaco" w:hAnsi="Monaco" w:cs="Monaco"/>
                      <w:b/>
                      <w:bCs/>
                      <w:color w:val="000000"/>
                      <w:sz w:val="32"/>
                      <w:szCs w:val="32"/>
                      <w:lang w:val="en-US"/>
                    </w:rPr>
                  </w:rPrChange>
                </w:rPr>
                <w:t>(</w:t>
              </w:r>
              <w:r w:rsidRPr="0079203F">
                <w:rPr>
                  <w:color w:val="4E9A06"/>
                  <w:lang w:val="es-ES"/>
                  <w:rPrChange w:id="2947"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2948"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2949" w:author="Rodrigo García" w:date="2017-09-29T10:05:00Z">
                    <w:rPr>
                      <w:rFonts w:ascii="Monaco" w:hAnsi="Monaco" w:cs="Monaco"/>
                      <w:color w:val="4E9A06"/>
                      <w:sz w:val="32"/>
                      <w:szCs w:val="32"/>
                      <w:lang w:val="en-US"/>
                    </w:rPr>
                  </w:rPrChange>
                </w:rPr>
                <w:t>:iii'</w:t>
              </w:r>
              <w:r w:rsidRPr="0079203F">
                <w:rPr>
                  <w:b/>
                  <w:bCs/>
                  <w:lang w:val="es-ES"/>
                  <w:rPrChange w:id="2950" w:author="Rodrigo García" w:date="2017-09-29T10:05:00Z">
                    <w:rPr>
                      <w:rFonts w:ascii="Monaco" w:hAnsi="Monaco" w:cs="Monaco"/>
                      <w:b/>
                      <w:bCs/>
                      <w:color w:val="000000"/>
                      <w:sz w:val="32"/>
                      <w:szCs w:val="32"/>
                      <w:lang w:val="en-US"/>
                    </w:rPr>
                  </w:rPrChange>
                </w:rPr>
                <w:t>)</w:t>
              </w:r>
              <w:r w:rsidRPr="0079203F">
                <w:rPr>
                  <w:b/>
                  <w:bCs/>
                  <w:color w:val="CE5C00"/>
                  <w:lang w:val="es-ES"/>
                  <w:rPrChange w:id="2951" w:author="Rodrigo García" w:date="2017-09-29T10:05:00Z">
                    <w:rPr>
                      <w:rFonts w:ascii="Monaco" w:hAnsi="Monaco" w:cs="Monaco"/>
                      <w:b/>
                      <w:bCs/>
                      <w:color w:val="CE5C00"/>
                      <w:sz w:val="32"/>
                      <w:szCs w:val="32"/>
                      <w:lang w:val="en-US"/>
                    </w:rPr>
                  </w:rPrChange>
                </w:rPr>
                <w:t>+</w:t>
              </w:r>
              <w:r w:rsidRPr="0079203F">
                <w:rPr>
                  <w:color w:val="4E9A06"/>
                  <w:lang w:val="es-ES"/>
                  <w:rPrChange w:id="2952"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2953" w:author="Rodrigo García" w:date="2017-09-29T10:05:00Z">
                    <w:rPr>
                      <w:rFonts w:ascii="Monaco" w:hAnsi="Monaco" w:cs="Monaco"/>
                      <w:b/>
                      <w:bCs/>
                      <w:color w:val="CE5C00"/>
                      <w:sz w:val="32"/>
                      <w:szCs w:val="32"/>
                      <w:lang w:val="en-US"/>
                    </w:rPr>
                  </w:rPrChange>
                </w:rPr>
                <w:t>+</w:t>
              </w:r>
              <w:r w:rsidRPr="0079203F">
                <w:rPr>
                  <w:lang w:val="es-ES"/>
                  <w:rPrChange w:id="2954" w:author="Rodrigo García" w:date="2017-09-29T10:05:00Z">
                    <w:rPr>
                      <w:rFonts w:ascii="Monaco" w:hAnsi="Monaco" w:cs="Monaco"/>
                      <w:color w:val="000000"/>
                      <w:sz w:val="32"/>
                      <w:szCs w:val="32"/>
                      <w:lang w:val="en-US"/>
                    </w:rPr>
                  </w:rPrChange>
                </w:rPr>
                <w:t>datos</w:t>
              </w:r>
              <w:r w:rsidRPr="0079203F">
                <w:rPr>
                  <w:b/>
                  <w:bCs/>
                  <w:lang w:val="es-ES"/>
                  <w:rPrChange w:id="2955" w:author="Rodrigo García" w:date="2017-09-29T10:05:00Z">
                    <w:rPr>
                      <w:rFonts w:ascii="Monaco" w:hAnsi="Monaco" w:cs="Monaco"/>
                      <w:b/>
                      <w:bCs/>
                      <w:color w:val="000000"/>
                      <w:sz w:val="32"/>
                      <w:szCs w:val="32"/>
                      <w:lang w:val="en-US"/>
                    </w:rPr>
                  </w:rPrChange>
                </w:rPr>
                <w:t>.</w:t>
              </w:r>
              <w:r w:rsidRPr="0079203F">
                <w:rPr>
                  <w:lang w:val="es-ES"/>
                  <w:rPrChange w:id="2956" w:author="Rodrigo García" w:date="2017-09-29T10:05:00Z">
                    <w:rPr>
                      <w:rFonts w:ascii="Monaco" w:hAnsi="Monaco" w:cs="Monaco"/>
                      <w:color w:val="000000"/>
                      <w:sz w:val="32"/>
                      <w:szCs w:val="32"/>
                      <w:lang w:val="en-US"/>
                    </w:rPr>
                  </w:rPrChange>
                </w:rPr>
                <w:t>n</w:t>
              </w:r>
              <w:r w:rsidRPr="0079203F">
                <w:rPr>
                  <w:b/>
                  <w:bCs/>
                  <w:color w:val="CE5C00"/>
                  <w:lang w:val="es-ES"/>
                  <w:rPrChange w:id="2957" w:author="Rodrigo García" w:date="2017-09-29T10:05:00Z">
                    <w:rPr>
                      <w:rFonts w:ascii="Monaco" w:hAnsi="Monaco" w:cs="Monaco"/>
                      <w:b/>
                      <w:bCs/>
                      <w:color w:val="CE5C00"/>
                      <w:sz w:val="32"/>
                      <w:szCs w:val="32"/>
                      <w:lang w:val="en-US"/>
                    </w:rPr>
                  </w:rPrChange>
                </w:rPr>
                <w:t>+</w:t>
              </w:r>
              <w:r w:rsidRPr="0079203F">
                <w:rPr>
                  <w:color w:val="4E9A06"/>
                  <w:lang w:val="es-ES"/>
                  <w:rPrChange w:id="2958" w:author="Rodrigo García" w:date="2017-09-29T10:05:00Z">
                    <w:rPr>
                      <w:rFonts w:ascii="Monaco" w:hAnsi="Monaco" w:cs="Monaco"/>
                      <w:color w:val="4E9A06"/>
                      <w:sz w:val="32"/>
                      <w:szCs w:val="32"/>
                      <w:lang w:val="en-US"/>
                    </w:rPr>
                  </w:rPrChange>
                </w:rPr>
                <w:t>" "</w:t>
              </w:r>
              <w:r w:rsidRPr="0079203F">
                <w:rPr>
                  <w:b/>
                  <w:bCs/>
                  <w:color w:val="CE5C00"/>
                  <w:lang w:val="es-ES"/>
                  <w:rPrChange w:id="2959" w:author="Rodrigo García" w:date="2017-09-29T10:05:00Z">
                    <w:rPr>
                      <w:rFonts w:ascii="Monaco" w:hAnsi="Monaco" w:cs="Monaco"/>
                      <w:b/>
                      <w:bCs/>
                      <w:color w:val="CE5C00"/>
                      <w:sz w:val="32"/>
                      <w:szCs w:val="32"/>
                      <w:lang w:val="en-US"/>
                    </w:rPr>
                  </w:rPrChange>
                </w:rPr>
                <w:t>+</w:t>
              </w:r>
              <w:r w:rsidRPr="0079203F">
                <w:rPr>
                  <w:lang w:val="es-ES"/>
                  <w:rPrChange w:id="2960" w:author="Rodrigo García" w:date="2017-09-29T10:05:00Z">
                    <w:rPr>
                      <w:rFonts w:ascii="Monaco" w:hAnsi="Monaco" w:cs="Monaco"/>
                      <w:color w:val="000000"/>
                      <w:sz w:val="32"/>
                      <w:szCs w:val="32"/>
                      <w:lang w:val="en-US"/>
                    </w:rPr>
                  </w:rPrChange>
                </w:rPr>
                <w:t>datos</w:t>
              </w:r>
              <w:r w:rsidRPr="0079203F">
                <w:rPr>
                  <w:b/>
                  <w:bCs/>
                  <w:lang w:val="es-ES"/>
                  <w:rPrChange w:id="2961" w:author="Rodrigo García" w:date="2017-09-29T10:05:00Z">
                    <w:rPr>
                      <w:rFonts w:ascii="Monaco" w:hAnsi="Monaco" w:cs="Monaco"/>
                      <w:b/>
                      <w:bCs/>
                      <w:color w:val="000000"/>
                      <w:sz w:val="32"/>
                      <w:szCs w:val="32"/>
                      <w:lang w:val="en-US"/>
                    </w:rPr>
                  </w:rPrChange>
                </w:rPr>
                <w:t>.</w:t>
              </w:r>
              <w:r w:rsidRPr="0079203F">
                <w:rPr>
                  <w:lang w:val="es-ES"/>
                  <w:rPrChange w:id="2962" w:author="Rodrigo García" w:date="2017-09-29T10:05:00Z">
                    <w:rPr>
                      <w:rFonts w:ascii="Monaco" w:hAnsi="Monaco" w:cs="Monaco"/>
                      <w:color w:val="000000"/>
                      <w:sz w:val="32"/>
                      <w:szCs w:val="32"/>
                      <w:lang w:val="en-US"/>
                    </w:rPr>
                  </w:rPrChange>
                </w:rPr>
                <w:t>a</w:t>
              </w:r>
              <w:r w:rsidRPr="0079203F">
                <w:rPr>
                  <w:b/>
                  <w:bCs/>
                  <w:color w:val="CE5C00"/>
                  <w:lang w:val="es-ES"/>
                  <w:rPrChange w:id="2963" w:author="Rodrigo García" w:date="2017-09-29T10:05:00Z">
                    <w:rPr>
                      <w:rFonts w:ascii="Monaco" w:hAnsi="Monaco" w:cs="Monaco"/>
                      <w:b/>
                      <w:bCs/>
                      <w:color w:val="CE5C00"/>
                      <w:sz w:val="32"/>
                      <w:szCs w:val="32"/>
                      <w:lang w:val="en-US"/>
                    </w:rPr>
                  </w:rPrChange>
                </w:rPr>
                <w:t>+</w:t>
              </w:r>
              <w:r w:rsidRPr="0079203F">
                <w:rPr>
                  <w:color w:val="4E9A06"/>
                  <w:lang w:val="es-ES"/>
                  <w:rPrChange w:id="2964" w:author="Rodrigo García" w:date="2017-09-29T10:05:00Z">
                    <w:rPr>
                      <w:rFonts w:ascii="Monaco" w:hAnsi="Monaco" w:cs="Monaco"/>
                      <w:color w:val="4E9A06"/>
                      <w:sz w:val="32"/>
                      <w:szCs w:val="32"/>
                      <w:lang w:val="en-US"/>
                    </w:rPr>
                  </w:rPrChange>
                </w:rPr>
                <w:t>" a la base de datos"</w:t>
              </w:r>
              <w:r w:rsidRPr="0079203F">
                <w:rPr>
                  <w:b/>
                  <w:bCs/>
                  <w:lang w:val="es-ES"/>
                  <w:rPrChange w:id="2965"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2966" w:author="Borja Gonzalez" w:date="2017-09-28T19:00:00Z"/>
                <w:lang w:val="en-US"/>
                <w:rPrChange w:id="2967" w:author="Borja Gonzalez" w:date="2017-09-28T19:00:00Z">
                  <w:rPr>
                    <w:ins w:id="2968" w:author="Borja Gonzalez" w:date="2017-09-28T19:00:00Z"/>
                    <w:rFonts w:ascii="Monaco" w:eastAsiaTheme="majorEastAsia" w:hAnsi="Monaco" w:cs="Monaco"/>
                    <w:color w:val="243F60" w:themeColor="accent1" w:themeShade="7F"/>
                    <w:sz w:val="32"/>
                    <w:szCs w:val="32"/>
                    <w:lang w:val="en-US"/>
                  </w:rPr>
                </w:rPrChange>
              </w:rPr>
              <w:pPrChange w:id="2969" w:author="GONZALEZ DIAZ, BORJA" w:date="2017-09-29T19:28:00Z">
                <w:pPr>
                  <w:keepNext/>
                  <w:keepLines/>
                  <w:widowControl w:val="0"/>
                  <w:autoSpaceDE w:val="0"/>
                  <w:autoSpaceDN w:val="0"/>
                  <w:adjustRightInd w:val="0"/>
                  <w:spacing w:before="200"/>
                  <w:outlineLvl w:val="4"/>
                </w:pPr>
              </w:pPrChange>
            </w:pPr>
            <w:ins w:id="2970" w:author="Borja Gonzalez" w:date="2017-09-28T19:00:00Z">
              <w:r w:rsidRPr="0079203F">
                <w:rPr>
                  <w:lang w:val="es-ES"/>
                  <w:rPrChange w:id="2971" w:author="Rodrigo García" w:date="2017-09-29T10:05:00Z">
                    <w:rPr>
                      <w:rFonts w:ascii="Monaco" w:hAnsi="Monaco" w:cs="Monaco"/>
                      <w:sz w:val="32"/>
                      <w:szCs w:val="32"/>
                      <w:lang w:val="en-US"/>
                    </w:rPr>
                  </w:rPrChange>
                </w:rPr>
                <w:t xml:space="preserve">    </w:t>
              </w:r>
              <w:r w:rsidRPr="0055352B">
                <w:rPr>
                  <w:b/>
                  <w:bCs/>
                  <w:color w:val="204A87"/>
                  <w:lang w:val="en-US"/>
                  <w:rPrChange w:id="2972" w:author="Borja Gonzalez" w:date="2017-09-28T19:00:00Z">
                    <w:rPr>
                      <w:rFonts w:ascii="Monaco" w:hAnsi="Monaco" w:cs="Monaco"/>
                      <w:b/>
                      <w:bCs/>
                      <w:color w:val="204A87"/>
                      <w:sz w:val="32"/>
                      <w:szCs w:val="32"/>
                      <w:lang w:val="en-US"/>
                    </w:rPr>
                  </w:rPrChange>
                </w:rPr>
                <w:t>var</w:t>
              </w:r>
              <w:r w:rsidRPr="0055352B">
                <w:rPr>
                  <w:lang w:val="en-US"/>
                  <w:rPrChange w:id="2973" w:author="Borja Gonzalez" w:date="2017-09-28T19:00:00Z">
                    <w:rPr>
                      <w:rFonts w:ascii="Monaco" w:hAnsi="Monaco" w:cs="Monaco"/>
                      <w:sz w:val="32"/>
                      <w:szCs w:val="32"/>
                      <w:lang w:val="en-US"/>
                    </w:rPr>
                  </w:rPrChange>
                </w:rPr>
                <w:t xml:space="preserve"> data </w:t>
              </w:r>
              <w:r w:rsidRPr="0055352B">
                <w:rPr>
                  <w:b/>
                  <w:bCs/>
                  <w:color w:val="CE5C00"/>
                  <w:lang w:val="en-US"/>
                  <w:rPrChange w:id="2974" w:author="Borja Gonzalez" w:date="2017-09-28T19:00:00Z">
                    <w:rPr>
                      <w:rFonts w:ascii="Monaco" w:hAnsi="Monaco" w:cs="Monaco"/>
                      <w:b/>
                      <w:bCs/>
                      <w:color w:val="CE5C00"/>
                      <w:sz w:val="32"/>
                      <w:szCs w:val="32"/>
                      <w:lang w:val="en-US"/>
                    </w:rPr>
                  </w:rPrChange>
                </w:rPr>
                <w:t>=</w:t>
              </w:r>
              <w:r w:rsidRPr="0055352B">
                <w:rPr>
                  <w:lang w:val="en-US"/>
                  <w:rPrChange w:id="2975" w:author="Borja Gonzalez" w:date="2017-09-28T19:00:00Z">
                    <w:rPr>
                      <w:rFonts w:ascii="Monaco" w:hAnsi="Monaco" w:cs="Monaco"/>
                      <w:sz w:val="32"/>
                      <w:szCs w:val="32"/>
                      <w:lang w:val="en-US"/>
                    </w:rPr>
                  </w:rPrChange>
                </w:rPr>
                <w:t xml:space="preserve"> </w:t>
              </w:r>
              <w:proofErr w:type="gramStart"/>
              <w:r w:rsidRPr="0055352B">
                <w:rPr>
                  <w:lang w:val="en-US"/>
                  <w:rPrChange w:id="2976" w:author="Borja Gonzalez" w:date="2017-09-28T19:00:00Z">
                    <w:rPr>
                      <w:rFonts w:ascii="Monaco" w:hAnsi="Monaco" w:cs="Monaco"/>
                      <w:sz w:val="32"/>
                      <w:szCs w:val="32"/>
                      <w:lang w:val="en-US"/>
                    </w:rPr>
                  </w:rPrChange>
                </w:rPr>
                <w:t>db</w:t>
              </w:r>
              <w:r w:rsidRPr="0055352B">
                <w:rPr>
                  <w:b/>
                  <w:bCs/>
                  <w:lang w:val="en-US"/>
                  <w:rPrChange w:id="2977" w:author="Borja Gonzalez" w:date="2017-09-28T19:00:00Z">
                    <w:rPr>
                      <w:rFonts w:ascii="Monaco" w:hAnsi="Monaco" w:cs="Monaco"/>
                      <w:b/>
                      <w:bCs/>
                      <w:color w:val="000000"/>
                      <w:sz w:val="32"/>
                      <w:szCs w:val="32"/>
                      <w:lang w:val="en-US"/>
                    </w:rPr>
                  </w:rPrChange>
                </w:rPr>
                <w:t>.</w:t>
              </w:r>
              <w:r w:rsidRPr="0055352B">
                <w:rPr>
                  <w:b/>
                  <w:bCs/>
                  <w:color w:val="204A87"/>
                  <w:lang w:val="en-US"/>
                  <w:rPrChange w:id="2978" w:author="Borja Gonzalez" w:date="2017-09-28T19:00:00Z">
                    <w:rPr>
                      <w:rFonts w:ascii="Monaco" w:hAnsi="Monaco" w:cs="Monaco"/>
                      <w:b/>
                      <w:bCs/>
                      <w:color w:val="204A87"/>
                      <w:sz w:val="32"/>
                      <w:szCs w:val="32"/>
                      <w:lang w:val="en-US"/>
                    </w:rPr>
                  </w:rPrChange>
                </w:rPr>
                <w:t>export</w:t>
              </w:r>
              <w:proofErr w:type="gramEnd"/>
              <w:r w:rsidRPr="0055352B">
                <w:rPr>
                  <w:b/>
                  <w:bCs/>
                  <w:lang w:val="en-US"/>
                  <w:rPrChange w:id="2979"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2980" w:author="Borja Gonzalez" w:date="2017-09-28T19:00:00Z"/>
                <w:lang w:val="en-US"/>
                <w:rPrChange w:id="2981" w:author="Borja Gonzalez" w:date="2017-09-28T19:00:00Z">
                  <w:rPr>
                    <w:ins w:id="2982" w:author="Borja Gonzalez" w:date="2017-09-28T19:00:00Z"/>
                    <w:rFonts w:ascii="Monaco" w:eastAsiaTheme="majorEastAsia" w:hAnsi="Monaco" w:cs="Monaco"/>
                    <w:color w:val="243F60" w:themeColor="accent1" w:themeShade="7F"/>
                    <w:sz w:val="32"/>
                    <w:szCs w:val="32"/>
                    <w:lang w:val="en-US"/>
                  </w:rPr>
                </w:rPrChange>
              </w:rPr>
              <w:pPrChange w:id="2983" w:author="GONZALEZ DIAZ, BORJA" w:date="2017-09-29T19:28:00Z">
                <w:pPr>
                  <w:keepNext/>
                  <w:keepLines/>
                  <w:widowControl w:val="0"/>
                  <w:autoSpaceDE w:val="0"/>
                  <w:autoSpaceDN w:val="0"/>
                  <w:adjustRightInd w:val="0"/>
                  <w:spacing w:before="200"/>
                  <w:outlineLvl w:val="4"/>
                </w:pPr>
              </w:pPrChange>
            </w:pPr>
            <w:ins w:id="2984" w:author="Borja Gonzalez" w:date="2017-09-28T19:00:00Z">
              <w:r w:rsidRPr="0055352B">
                <w:rPr>
                  <w:lang w:val="en-US"/>
                  <w:rPrChange w:id="2985" w:author="Borja Gonzalez" w:date="2017-09-28T19:00:00Z">
                    <w:rPr>
                      <w:rFonts w:ascii="Monaco" w:hAnsi="Monaco" w:cs="Monaco"/>
                      <w:sz w:val="32"/>
                      <w:szCs w:val="32"/>
                      <w:lang w:val="en-US"/>
                    </w:rPr>
                  </w:rPrChange>
                </w:rPr>
                <w:t xml:space="preserve">    </w:t>
              </w:r>
              <w:r w:rsidRPr="0055352B">
                <w:rPr>
                  <w:b/>
                  <w:bCs/>
                  <w:color w:val="204A87"/>
                  <w:lang w:val="en-US"/>
                  <w:rPrChange w:id="2986" w:author="Borja Gonzalez" w:date="2017-09-28T19:00:00Z">
                    <w:rPr>
                      <w:rFonts w:ascii="Monaco" w:hAnsi="Monaco" w:cs="Monaco"/>
                      <w:b/>
                      <w:bCs/>
                      <w:color w:val="204A87"/>
                      <w:sz w:val="32"/>
                      <w:szCs w:val="32"/>
                      <w:lang w:val="en-US"/>
                    </w:rPr>
                  </w:rPrChange>
                </w:rPr>
                <w:t>var</w:t>
              </w:r>
              <w:r w:rsidRPr="0055352B">
                <w:rPr>
                  <w:lang w:val="en-US"/>
                  <w:rPrChange w:id="2987" w:author="Borja Gonzalez" w:date="2017-09-28T19:00:00Z">
                    <w:rPr>
                      <w:rFonts w:ascii="Monaco" w:hAnsi="Monaco" w:cs="Monaco"/>
                      <w:sz w:val="32"/>
                      <w:szCs w:val="32"/>
                      <w:lang w:val="en-US"/>
                    </w:rPr>
                  </w:rPrChange>
                </w:rPr>
                <w:t xml:space="preserve"> buffer </w:t>
              </w:r>
              <w:r w:rsidRPr="0055352B">
                <w:rPr>
                  <w:b/>
                  <w:bCs/>
                  <w:color w:val="CE5C00"/>
                  <w:lang w:val="en-US"/>
                  <w:rPrChange w:id="2988" w:author="Borja Gonzalez" w:date="2017-09-28T19:00:00Z">
                    <w:rPr>
                      <w:rFonts w:ascii="Monaco" w:hAnsi="Monaco" w:cs="Monaco"/>
                      <w:b/>
                      <w:bCs/>
                      <w:color w:val="CE5C00"/>
                      <w:sz w:val="32"/>
                      <w:szCs w:val="32"/>
                      <w:lang w:val="en-US"/>
                    </w:rPr>
                  </w:rPrChange>
                </w:rPr>
                <w:t>=</w:t>
              </w:r>
              <w:r w:rsidRPr="0055352B">
                <w:rPr>
                  <w:lang w:val="en-US"/>
                  <w:rPrChange w:id="2989" w:author="Borja Gonzalez" w:date="2017-09-28T19:00:00Z">
                    <w:rPr>
                      <w:rFonts w:ascii="Monaco" w:hAnsi="Monaco" w:cs="Monaco"/>
                      <w:sz w:val="32"/>
                      <w:szCs w:val="32"/>
                      <w:lang w:val="en-US"/>
                    </w:rPr>
                  </w:rPrChange>
                </w:rPr>
                <w:t xml:space="preserve"> </w:t>
              </w:r>
              <w:r w:rsidRPr="0055352B">
                <w:rPr>
                  <w:b/>
                  <w:bCs/>
                  <w:color w:val="204A87"/>
                  <w:lang w:val="en-US"/>
                  <w:rPrChange w:id="2990" w:author="Borja Gonzalez" w:date="2017-09-28T19:00:00Z">
                    <w:rPr>
                      <w:rFonts w:ascii="Monaco" w:hAnsi="Monaco" w:cs="Monaco"/>
                      <w:b/>
                      <w:bCs/>
                      <w:color w:val="204A87"/>
                      <w:sz w:val="32"/>
                      <w:szCs w:val="32"/>
                      <w:lang w:val="en-US"/>
                    </w:rPr>
                  </w:rPrChange>
                </w:rPr>
                <w:t>new</w:t>
              </w:r>
              <w:r w:rsidRPr="0055352B">
                <w:rPr>
                  <w:lang w:val="en-US"/>
                  <w:rPrChange w:id="2991" w:author="Borja Gonzalez" w:date="2017-09-28T19:00:00Z">
                    <w:rPr>
                      <w:rFonts w:ascii="Monaco" w:hAnsi="Monaco" w:cs="Monaco"/>
                      <w:sz w:val="32"/>
                      <w:szCs w:val="32"/>
                      <w:lang w:val="en-US"/>
                    </w:rPr>
                  </w:rPrChange>
                </w:rPr>
                <w:t xml:space="preserve"> Buffer</w:t>
              </w:r>
              <w:r w:rsidRPr="0055352B">
                <w:rPr>
                  <w:b/>
                  <w:bCs/>
                  <w:lang w:val="en-US"/>
                  <w:rPrChange w:id="2992" w:author="Borja Gonzalez" w:date="2017-09-28T19:00:00Z">
                    <w:rPr>
                      <w:rFonts w:ascii="Monaco" w:hAnsi="Monaco" w:cs="Monaco"/>
                      <w:b/>
                      <w:bCs/>
                      <w:color w:val="000000"/>
                      <w:sz w:val="32"/>
                      <w:szCs w:val="32"/>
                      <w:lang w:val="en-US"/>
                    </w:rPr>
                  </w:rPrChange>
                </w:rPr>
                <w:t>(</w:t>
              </w:r>
              <w:r w:rsidRPr="0055352B">
                <w:rPr>
                  <w:lang w:val="en-US"/>
                  <w:rPrChange w:id="2993" w:author="Borja Gonzalez" w:date="2017-09-28T19:00:00Z">
                    <w:rPr>
                      <w:rFonts w:ascii="Monaco" w:hAnsi="Monaco" w:cs="Monaco"/>
                      <w:color w:val="000000"/>
                      <w:sz w:val="32"/>
                      <w:szCs w:val="32"/>
                      <w:lang w:val="en-US"/>
                    </w:rPr>
                  </w:rPrChange>
                </w:rPr>
                <w:t>data</w:t>
              </w:r>
              <w:r w:rsidRPr="0055352B">
                <w:rPr>
                  <w:b/>
                  <w:bCs/>
                  <w:lang w:val="en-US"/>
                  <w:rPrChange w:id="2994"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2995" w:author="Borja Gonzalez" w:date="2017-09-28T19:00:00Z"/>
                <w:lang w:val="en-US"/>
                <w:rPrChange w:id="2996" w:author="Borja Gonzalez" w:date="2017-09-28T19:00:00Z">
                  <w:rPr>
                    <w:ins w:id="2997" w:author="Borja Gonzalez" w:date="2017-09-28T19:00:00Z"/>
                    <w:rFonts w:ascii="Monaco" w:eastAsiaTheme="majorEastAsia" w:hAnsi="Monaco" w:cs="Monaco"/>
                    <w:color w:val="243F60" w:themeColor="accent1" w:themeShade="7F"/>
                    <w:sz w:val="32"/>
                    <w:szCs w:val="32"/>
                    <w:lang w:val="en-US"/>
                  </w:rPr>
                </w:rPrChange>
              </w:rPr>
              <w:pPrChange w:id="2998" w:author="GONZALEZ DIAZ, BORJA" w:date="2017-09-29T19:28:00Z">
                <w:pPr>
                  <w:keepNext/>
                  <w:keepLines/>
                  <w:widowControl w:val="0"/>
                  <w:autoSpaceDE w:val="0"/>
                  <w:autoSpaceDN w:val="0"/>
                  <w:adjustRightInd w:val="0"/>
                  <w:spacing w:before="200"/>
                  <w:outlineLvl w:val="4"/>
                </w:pPr>
              </w:pPrChange>
            </w:pPr>
            <w:ins w:id="2999" w:author="Borja Gonzalez" w:date="2017-09-28T19:00:00Z">
              <w:r w:rsidRPr="0055352B">
                <w:rPr>
                  <w:lang w:val="en-US"/>
                  <w:rPrChange w:id="3000" w:author="Borja Gonzalez" w:date="2017-09-28T19:00:00Z">
                    <w:rPr>
                      <w:rFonts w:ascii="Monaco" w:hAnsi="Monaco" w:cs="Monaco"/>
                      <w:sz w:val="32"/>
                      <w:szCs w:val="32"/>
                      <w:lang w:val="en-US"/>
                    </w:rPr>
                  </w:rPrChange>
                </w:rPr>
                <w:t xml:space="preserve">    </w:t>
              </w:r>
              <w:proofErr w:type="gramStart"/>
              <w:r w:rsidRPr="0055352B">
                <w:rPr>
                  <w:lang w:val="en-US"/>
                  <w:rPrChange w:id="3001" w:author="Borja Gonzalez" w:date="2017-09-28T19:00:00Z">
                    <w:rPr>
                      <w:rFonts w:ascii="Monaco" w:hAnsi="Monaco" w:cs="Monaco"/>
                      <w:sz w:val="32"/>
                      <w:szCs w:val="32"/>
                      <w:lang w:val="en-US"/>
                    </w:rPr>
                  </w:rPrChange>
                </w:rPr>
                <w:t>fs</w:t>
              </w:r>
              <w:r w:rsidRPr="0055352B">
                <w:rPr>
                  <w:b/>
                  <w:bCs/>
                  <w:lang w:val="en-US"/>
                  <w:rPrChange w:id="3002" w:author="Borja Gonzalez" w:date="2017-09-28T19:00:00Z">
                    <w:rPr>
                      <w:rFonts w:ascii="Monaco" w:hAnsi="Monaco" w:cs="Monaco"/>
                      <w:b/>
                      <w:bCs/>
                      <w:color w:val="000000"/>
                      <w:sz w:val="32"/>
                      <w:szCs w:val="32"/>
                      <w:lang w:val="en-US"/>
                    </w:rPr>
                  </w:rPrChange>
                </w:rPr>
                <w:t>.</w:t>
              </w:r>
              <w:r w:rsidRPr="0055352B">
                <w:rPr>
                  <w:lang w:val="en-US"/>
                  <w:rPrChange w:id="3003" w:author="Borja Gonzalez" w:date="2017-09-28T19:00:00Z">
                    <w:rPr>
                      <w:rFonts w:ascii="Monaco" w:hAnsi="Monaco" w:cs="Monaco"/>
                      <w:color w:val="000000"/>
                      <w:sz w:val="32"/>
                      <w:szCs w:val="32"/>
                      <w:lang w:val="en-US"/>
                    </w:rPr>
                  </w:rPrChange>
                </w:rPr>
                <w:t>writeFileSync</w:t>
              </w:r>
              <w:proofErr w:type="gramEnd"/>
              <w:r w:rsidRPr="0055352B">
                <w:rPr>
                  <w:b/>
                  <w:bCs/>
                  <w:lang w:val="en-US"/>
                  <w:rPrChange w:id="3004" w:author="Borja Gonzalez" w:date="2017-09-28T19:00:00Z">
                    <w:rPr>
                      <w:rFonts w:ascii="Monaco" w:hAnsi="Monaco" w:cs="Monaco"/>
                      <w:b/>
                      <w:bCs/>
                      <w:color w:val="000000"/>
                      <w:sz w:val="32"/>
                      <w:szCs w:val="32"/>
                      <w:lang w:val="en-US"/>
                    </w:rPr>
                  </w:rPrChange>
                </w:rPr>
                <w:t>(</w:t>
              </w:r>
              <w:r w:rsidRPr="0055352B">
                <w:rPr>
                  <w:color w:val="4E9A06"/>
                  <w:lang w:val="en-US"/>
                  <w:rPrChange w:id="3005" w:author="Borja Gonzalez" w:date="2017-09-28T19:00:00Z">
                    <w:rPr>
                      <w:rFonts w:ascii="Monaco" w:hAnsi="Monaco" w:cs="Monaco"/>
                      <w:color w:val="4E9A06"/>
                      <w:sz w:val="32"/>
                      <w:szCs w:val="32"/>
                      <w:lang w:val="en-US"/>
                    </w:rPr>
                  </w:rPrChange>
                </w:rPr>
                <w:t>"./Pacientes_DB.db"</w:t>
              </w:r>
              <w:r w:rsidRPr="0055352B">
                <w:rPr>
                  <w:b/>
                  <w:bCs/>
                  <w:lang w:val="en-US"/>
                  <w:rPrChange w:id="3006" w:author="Borja Gonzalez" w:date="2017-09-28T19:00:00Z">
                    <w:rPr>
                      <w:rFonts w:ascii="Monaco" w:hAnsi="Monaco" w:cs="Monaco"/>
                      <w:b/>
                      <w:bCs/>
                      <w:color w:val="000000"/>
                      <w:sz w:val="32"/>
                      <w:szCs w:val="32"/>
                      <w:lang w:val="en-US"/>
                    </w:rPr>
                  </w:rPrChange>
                </w:rPr>
                <w:t>,</w:t>
              </w:r>
              <w:r w:rsidRPr="0055352B">
                <w:rPr>
                  <w:lang w:val="en-US"/>
                  <w:rPrChange w:id="3007" w:author="Borja Gonzalez" w:date="2017-09-28T19:00:00Z">
                    <w:rPr>
                      <w:rFonts w:ascii="Monaco" w:hAnsi="Monaco" w:cs="Monaco"/>
                      <w:sz w:val="32"/>
                      <w:szCs w:val="32"/>
                      <w:lang w:val="en-US"/>
                    </w:rPr>
                  </w:rPrChange>
                </w:rPr>
                <w:t xml:space="preserve"> buffer</w:t>
              </w:r>
              <w:r w:rsidRPr="0055352B">
                <w:rPr>
                  <w:b/>
                  <w:bCs/>
                  <w:lang w:val="en-US"/>
                  <w:rPrChange w:id="3008"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009" w:author="Borja Gonzalez" w:date="2017-09-28T19:00:00Z"/>
                <w:lang w:val="es-ES"/>
                <w:rPrChange w:id="3010" w:author="Rodrigo García" w:date="2017-09-29T10:05:00Z">
                  <w:rPr>
                    <w:ins w:id="3011" w:author="Borja Gonzalez" w:date="2017-09-28T19:00:00Z"/>
                    <w:rFonts w:ascii="Monaco" w:eastAsiaTheme="majorEastAsia" w:hAnsi="Monaco" w:cs="Monaco"/>
                    <w:color w:val="243F60" w:themeColor="accent1" w:themeShade="7F"/>
                    <w:sz w:val="32"/>
                    <w:szCs w:val="32"/>
                    <w:lang w:val="en-US"/>
                  </w:rPr>
                </w:rPrChange>
              </w:rPr>
              <w:pPrChange w:id="3012" w:author="GONZALEZ DIAZ, BORJA" w:date="2017-09-29T19:28:00Z">
                <w:pPr>
                  <w:keepNext/>
                  <w:keepLines/>
                  <w:widowControl w:val="0"/>
                  <w:autoSpaceDE w:val="0"/>
                  <w:autoSpaceDN w:val="0"/>
                  <w:adjustRightInd w:val="0"/>
                  <w:spacing w:before="200"/>
                  <w:outlineLvl w:val="4"/>
                </w:pPr>
              </w:pPrChange>
            </w:pPr>
            <w:ins w:id="3013" w:author="Borja Gonzalez" w:date="2017-09-28T19:00:00Z">
              <w:r w:rsidRPr="0055352B">
                <w:rPr>
                  <w:lang w:val="en-US"/>
                  <w:rPrChange w:id="3014" w:author="Borja Gonzalez" w:date="2017-09-28T19:00:00Z">
                    <w:rPr>
                      <w:rFonts w:ascii="Monaco" w:hAnsi="Monaco" w:cs="Monaco"/>
                      <w:sz w:val="32"/>
                      <w:szCs w:val="32"/>
                      <w:lang w:val="en-US"/>
                    </w:rPr>
                  </w:rPrChange>
                </w:rPr>
                <w:t xml:space="preserve">    </w:t>
              </w:r>
              <w:proofErr w:type="gramStart"/>
              <w:r w:rsidRPr="0079203F">
                <w:rPr>
                  <w:lang w:val="es-ES"/>
                  <w:rPrChange w:id="3015" w:author="Rodrigo García" w:date="2017-09-29T10:05:00Z">
                    <w:rPr>
                      <w:rFonts w:ascii="Monaco" w:hAnsi="Monaco" w:cs="Monaco"/>
                      <w:color w:val="000000"/>
                      <w:sz w:val="32"/>
                      <w:szCs w:val="32"/>
                      <w:lang w:val="en-US"/>
                    </w:rPr>
                  </w:rPrChange>
                </w:rPr>
                <w:t>db</w:t>
              </w:r>
              <w:r w:rsidRPr="0079203F">
                <w:rPr>
                  <w:b/>
                  <w:bCs/>
                  <w:lang w:val="es-ES"/>
                  <w:rPrChange w:id="3016" w:author="Rodrigo García" w:date="2017-09-29T10:05:00Z">
                    <w:rPr>
                      <w:rFonts w:ascii="Monaco" w:hAnsi="Monaco" w:cs="Monaco"/>
                      <w:b/>
                      <w:bCs/>
                      <w:color w:val="000000"/>
                      <w:sz w:val="32"/>
                      <w:szCs w:val="32"/>
                      <w:lang w:val="en-US"/>
                    </w:rPr>
                  </w:rPrChange>
                </w:rPr>
                <w:t>.</w:t>
              </w:r>
              <w:r w:rsidRPr="0079203F">
                <w:rPr>
                  <w:lang w:val="es-ES"/>
                  <w:rPrChange w:id="3017" w:author="Rodrigo García" w:date="2017-09-29T10:05:00Z">
                    <w:rPr>
                      <w:rFonts w:ascii="Monaco" w:hAnsi="Monaco" w:cs="Monaco"/>
                      <w:color w:val="000000"/>
                      <w:sz w:val="32"/>
                      <w:szCs w:val="32"/>
                      <w:lang w:val="en-US"/>
                    </w:rPr>
                  </w:rPrChange>
                </w:rPr>
                <w:t>close</w:t>
              </w:r>
              <w:proofErr w:type="gramEnd"/>
              <w:r w:rsidRPr="0079203F">
                <w:rPr>
                  <w:b/>
                  <w:bCs/>
                  <w:lang w:val="es-ES"/>
                  <w:rPrChange w:id="3018"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019" w:author="Borja Gonzalez" w:date="2017-09-28T19:00:00Z"/>
                <w:lang w:val="es-ES"/>
                <w:rPrChange w:id="3020" w:author="Rodrigo García" w:date="2017-09-29T10:05:00Z">
                  <w:rPr>
                    <w:ins w:id="3021" w:author="Borja Gonzalez" w:date="2017-09-28T19:00:00Z"/>
                    <w:rFonts w:ascii="Monaco" w:eastAsiaTheme="majorEastAsia" w:hAnsi="Monaco" w:cs="Monaco"/>
                    <w:color w:val="243F60" w:themeColor="accent1" w:themeShade="7F"/>
                    <w:sz w:val="32"/>
                    <w:szCs w:val="32"/>
                    <w:lang w:val="en-US"/>
                  </w:rPr>
                </w:rPrChange>
              </w:rPr>
              <w:pPrChange w:id="3022" w:author="GONZALEZ DIAZ, BORJA" w:date="2017-09-29T19:28:00Z">
                <w:pPr>
                  <w:keepNext/>
                  <w:keepLines/>
                  <w:widowControl w:val="0"/>
                  <w:autoSpaceDE w:val="0"/>
                  <w:autoSpaceDN w:val="0"/>
                  <w:adjustRightInd w:val="0"/>
                  <w:spacing w:before="200"/>
                  <w:outlineLvl w:val="4"/>
                </w:pPr>
              </w:pPrChange>
            </w:pPr>
            <w:ins w:id="3023" w:author="Borja Gonzalez" w:date="2017-09-28T19:00:00Z">
              <w:r w:rsidRPr="0079203F">
                <w:rPr>
                  <w:lang w:val="es-ES"/>
                  <w:rPrChange w:id="3024" w:author="Rodrigo García" w:date="2017-09-29T10:05:00Z">
                    <w:rPr>
                      <w:rFonts w:ascii="Monaco" w:hAnsi="Monaco" w:cs="Monaco"/>
                      <w:sz w:val="32"/>
                      <w:szCs w:val="32"/>
                      <w:lang w:val="en-US"/>
                    </w:rPr>
                  </w:rPrChange>
                </w:rPr>
                <w:t xml:space="preserve">    console</w:t>
              </w:r>
              <w:r w:rsidRPr="0079203F">
                <w:rPr>
                  <w:b/>
                  <w:bCs/>
                  <w:lang w:val="es-ES"/>
                  <w:rPrChange w:id="3025" w:author="Rodrigo García" w:date="2017-09-29T10:05:00Z">
                    <w:rPr>
                      <w:rFonts w:ascii="Monaco" w:hAnsi="Monaco" w:cs="Monaco"/>
                      <w:b/>
                      <w:bCs/>
                      <w:color w:val="000000"/>
                      <w:sz w:val="32"/>
                      <w:szCs w:val="32"/>
                      <w:lang w:val="en-US"/>
                    </w:rPr>
                  </w:rPrChange>
                </w:rPr>
                <w:t>.</w:t>
              </w:r>
              <w:r w:rsidRPr="0079203F">
                <w:rPr>
                  <w:lang w:val="es-ES"/>
                  <w:rPrChange w:id="3026" w:author="Rodrigo García" w:date="2017-09-29T10:05:00Z">
                    <w:rPr>
                      <w:rFonts w:ascii="Monaco" w:hAnsi="Monaco" w:cs="Monaco"/>
                      <w:color w:val="000000"/>
                      <w:sz w:val="32"/>
                      <w:szCs w:val="32"/>
                      <w:lang w:val="en-US"/>
                    </w:rPr>
                  </w:rPrChange>
                </w:rPr>
                <w:t>log</w:t>
              </w:r>
              <w:r w:rsidRPr="0079203F">
                <w:rPr>
                  <w:b/>
                  <w:bCs/>
                  <w:lang w:val="es-ES"/>
                  <w:rPrChange w:id="3027" w:author="Rodrigo García" w:date="2017-09-29T10:05:00Z">
                    <w:rPr>
                      <w:rFonts w:ascii="Monaco" w:hAnsi="Monaco" w:cs="Monaco"/>
                      <w:b/>
                      <w:bCs/>
                      <w:color w:val="000000"/>
                      <w:sz w:val="32"/>
                      <w:szCs w:val="32"/>
                      <w:lang w:val="en-US"/>
                    </w:rPr>
                  </w:rPrChange>
                </w:rPr>
                <w:t>(</w:t>
              </w:r>
              <w:r w:rsidRPr="0079203F">
                <w:rPr>
                  <w:lang w:val="es-ES"/>
                  <w:rPrChange w:id="3028" w:author="Rodrigo García" w:date="2017-09-29T10:05:00Z">
                    <w:rPr>
                      <w:rFonts w:ascii="Monaco" w:hAnsi="Monaco" w:cs="Monaco"/>
                      <w:color w:val="000000"/>
                      <w:sz w:val="32"/>
                      <w:szCs w:val="32"/>
                      <w:lang w:val="en-US"/>
                    </w:rPr>
                  </w:rPrChange>
                </w:rPr>
                <w:t>timestamp</w:t>
              </w:r>
              <w:r w:rsidRPr="0079203F">
                <w:rPr>
                  <w:b/>
                  <w:bCs/>
                  <w:lang w:val="es-ES"/>
                  <w:rPrChange w:id="3029" w:author="Rodrigo García" w:date="2017-09-29T10:05:00Z">
                    <w:rPr>
                      <w:rFonts w:ascii="Monaco" w:hAnsi="Monaco" w:cs="Monaco"/>
                      <w:b/>
                      <w:bCs/>
                      <w:color w:val="000000"/>
                      <w:sz w:val="32"/>
                      <w:szCs w:val="32"/>
                      <w:lang w:val="en-US"/>
                    </w:rPr>
                  </w:rPrChange>
                </w:rPr>
                <w:t>(</w:t>
              </w:r>
              <w:r w:rsidRPr="0079203F">
                <w:rPr>
                  <w:color w:val="4E9A06"/>
                  <w:lang w:val="es-ES"/>
                  <w:rPrChange w:id="3030"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031"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032" w:author="Rodrigo García" w:date="2017-09-29T10:05:00Z">
                    <w:rPr>
                      <w:rFonts w:ascii="Monaco" w:hAnsi="Monaco" w:cs="Monaco"/>
                      <w:color w:val="4E9A06"/>
                      <w:sz w:val="32"/>
                      <w:szCs w:val="32"/>
                      <w:lang w:val="en-US"/>
                    </w:rPr>
                  </w:rPrChange>
                </w:rPr>
                <w:t>:iii'</w:t>
              </w:r>
              <w:r w:rsidRPr="0079203F">
                <w:rPr>
                  <w:b/>
                  <w:bCs/>
                  <w:lang w:val="es-ES"/>
                  <w:rPrChange w:id="3033" w:author="Rodrigo García" w:date="2017-09-29T10:05:00Z">
                    <w:rPr>
                      <w:rFonts w:ascii="Monaco" w:hAnsi="Monaco" w:cs="Monaco"/>
                      <w:b/>
                      <w:bCs/>
                      <w:color w:val="000000"/>
                      <w:sz w:val="32"/>
                      <w:szCs w:val="32"/>
                      <w:lang w:val="en-US"/>
                    </w:rPr>
                  </w:rPrChange>
                </w:rPr>
                <w:t>)</w:t>
              </w:r>
              <w:r w:rsidRPr="0079203F">
                <w:rPr>
                  <w:b/>
                  <w:bCs/>
                  <w:color w:val="CE5C00"/>
                  <w:lang w:val="es-ES"/>
                  <w:rPrChange w:id="3034" w:author="Rodrigo García" w:date="2017-09-29T10:05:00Z">
                    <w:rPr>
                      <w:rFonts w:ascii="Monaco" w:hAnsi="Monaco" w:cs="Monaco"/>
                      <w:b/>
                      <w:bCs/>
                      <w:color w:val="CE5C00"/>
                      <w:sz w:val="32"/>
                      <w:szCs w:val="32"/>
                      <w:lang w:val="en-US"/>
                    </w:rPr>
                  </w:rPrChange>
                </w:rPr>
                <w:t>+</w:t>
              </w:r>
              <w:r w:rsidRPr="0079203F">
                <w:rPr>
                  <w:color w:val="4E9A06"/>
                  <w:lang w:val="es-ES"/>
                  <w:rPrChange w:id="3035" w:author="Rodrigo García" w:date="2017-09-29T10:05:00Z">
                    <w:rPr>
                      <w:rFonts w:ascii="Monaco" w:hAnsi="Monaco" w:cs="Monaco"/>
                      <w:color w:val="4E9A06"/>
                      <w:sz w:val="32"/>
                      <w:szCs w:val="32"/>
                      <w:lang w:val="en-US"/>
                    </w:rPr>
                  </w:rPrChange>
                </w:rPr>
                <w:t>" Base de datos cerrada"</w:t>
              </w:r>
              <w:r w:rsidRPr="0079203F">
                <w:rPr>
                  <w:b/>
                  <w:bCs/>
                  <w:lang w:val="es-ES"/>
                  <w:rPrChange w:id="3036"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037" w:author="Borja Gonzalez" w:date="2017-09-28T19:00:00Z"/>
                <w:lang w:val="es-ES"/>
                <w:rPrChange w:id="3038" w:author="Rodrigo García" w:date="2017-09-29T10:06:00Z">
                  <w:rPr>
                    <w:ins w:id="3039" w:author="Borja Gonzalez" w:date="2017-09-28T19:00:00Z"/>
                    <w:rFonts w:ascii="Monaco" w:eastAsiaTheme="majorEastAsia" w:hAnsi="Monaco" w:cs="Monaco"/>
                    <w:color w:val="243F60" w:themeColor="accent1" w:themeShade="7F"/>
                    <w:sz w:val="32"/>
                    <w:szCs w:val="32"/>
                    <w:lang w:val="en-US"/>
                  </w:rPr>
                </w:rPrChange>
              </w:rPr>
              <w:pPrChange w:id="3040" w:author="GONZALEZ DIAZ, BORJA" w:date="2017-09-29T19:28:00Z">
                <w:pPr>
                  <w:keepNext/>
                  <w:keepLines/>
                  <w:widowControl w:val="0"/>
                  <w:autoSpaceDE w:val="0"/>
                  <w:autoSpaceDN w:val="0"/>
                  <w:adjustRightInd w:val="0"/>
                  <w:spacing w:before="200"/>
                  <w:outlineLvl w:val="4"/>
                </w:pPr>
              </w:pPrChange>
            </w:pPr>
            <w:ins w:id="3041" w:author="Borja Gonzalez" w:date="2017-09-28T19:00:00Z">
              <w:r w:rsidRPr="0079203F">
                <w:rPr>
                  <w:lang w:val="es-ES"/>
                  <w:rPrChange w:id="3042" w:author="Rodrigo García" w:date="2017-09-29T10:05:00Z">
                    <w:rPr>
                      <w:rFonts w:ascii="Monaco" w:hAnsi="Monaco" w:cs="Monaco"/>
                      <w:sz w:val="32"/>
                      <w:szCs w:val="32"/>
                      <w:lang w:val="en-US"/>
                    </w:rPr>
                  </w:rPrChange>
                </w:rPr>
                <w:t xml:space="preserve">    </w:t>
              </w:r>
              <w:r w:rsidRPr="0079203F">
                <w:rPr>
                  <w:b/>
                  <w:bCs/>
                  <w:color w:val="204A87"/>
                  <w:lang w:val="es-ES"/>
                  <w:rPrChange w:id="3043" w:author="Rodrigo García" w:date="2017-09-29T10:06:00Z">
                    <w:rPr>
                      <w:rFonts w:ascii="Monaco" w:hAnsi="Monaco" w:cs="Monaco"/>
                      <w:b/>
                      <w:bCs/>
                      <w:color w:val="204A87"/>
                      <w:sz w:val="32"/>
                      <w:szCs w:val="32"/>
                      <w:lang w:val="en-US"/>
                    </w:rPr>
                  </w:rPrChange>
                </w:rPr>
                <w:t>var</w:t>
              </w:r>
              <w:r w:rsidRPr="0079203F">
                <w:rPr>
                  <w:lang w:val="es-ES"/>
                  <w:rPrChange w:id="3044" w:author="Rodrigo García" w:date="2017-09-29T10:06:00Z">
                    <w:rPr>
                      <w:rFonts w:ascii="Monaco" w:hAnsi="Monaco" w:cs="Monaco"/>
                      <w:sz w:val="32"/>
                      <w:szCs w:val="32"/>
                      <w:lang w:val="en-US"/>
                    </w:rPr>
                  </w:rPrChange>
                </w:rPr>
                <w:t xml:space="preserve"> ack_to_client </w:t>
              </w:r>
              <w:r w:rsidRPr="0079203F">
                <w:rPr>
                  <w:b/>
                  <w:bCs/>
                  <w:color w:val="CE5C00"/>
                  <w:lang w:val="es-ES"/>
                  <w:rPrChange w:id="3045" w:author="Rodrigo García" w:date="2017-09-29T10:06:00Z">
                    <w:rPr>
                      <w:rFonts w:ascii="Monaco" w:hAnsi="Monaco" w:cs="Monaco"/>
                      <w:b/>
                      <w:bCs/>
                      <w:color w:val="CE5C00"/>
                      <w:sz w:val="32"/>
                      <w:szCs w:val="32"/>
                      <w:lang w:val="en-US"/>
                    </w:rPr>
                  </w:rPrChange>
                </w:rPr>
                <w:t>=</w:t>
              </w:r>
              <w:r w:rsidRPr="0079203F">
                <w:rPr>
                  <w:lang w:val="es-ES"/>
                  <w:rPrChange w:id="3046" w:author="Rodrigo García" w:date="2017-09-29T10:06:00Z">
                    <w:rPr>
                      <w:rFonts w:ascii="Monaco" w:hAnsi="Monaco" w:cs="Monaco"/>
                      <w:sz w:val="32"/>
                      <w:szCs w:val="32"/>
                      <w:lang w:val="en-US"/>
                    </w:rPr>
                  </w:rPrChange>
                </w:rPr>
                <w:t xml:space="preserve"> </w:t>
              </w:r>
              <w:r w:rsidRPr="0079203F">
                <w:rPr>
                  <w:b/>
                  <w:bCs/>
                  <w:lang w:val="es-ES"/>
                  <w:rPrChange w:id="3047"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048" w:author="Borja Gonzalez" w:date="2017-09-28T19:00:00Z"/>
                <w:lang w:val="es-ES"/>
                <w:rPrChange w:id="3049" w:author="Rodrigo García" w:date="2017-09-29T10:06:00Z">
                  <w:rPr>
                    <w:ins w:id="3050" w:author="Borja Gonzalez" w:date="2017-09-28T19:00:00Z"/>
                    <w:rFonts w:ascii="Monaco" w:eastAsiaTheme="majorEastAsia" w:hAnsi="Monaco" w:cs="Monaco"/>
                    <w:color w:val="243F60" w:themeColor="accent1" w:themeShade="7F"/>
                    <w:sz w:val="32"/>
                    <w:szCs w:val="32"/>
                    <w:lang w:val="en-US"/>
                  </w:rPr>
                </w:rPrChange>
              </w:rPr>
              <w:pPrChange w:id="3051" w:author="GONZALEZ DIAZ, BORJA" w:date="2017-09-29T19:28:00Z">
                <w:pPr>
                  <w:keepNext/>
                  <w:keepLines/>
                  <w:widowControl w:val="0"/>
                  <w:autoSpaceDE w:val="0"/>
                  <w:autoSpaceDN w:val="0"/>
                  <w:adjustRightInd w:val="0"/>
                  <w:spacing w:before="200"/>
                  <w:outlineLvl w:val="4"/>
                </w:pPr>
              </w:pPrChange>
            </w:pPr>
            <w:ins w:id="3052" w:author="Borja Gonzalez" w:date="2017-09-28T19:00:00Z">
              <w:r w:rsidRPr="0079203F">
                <w:rPr>
                  <w:lang w:val="es-ES"/>
                  <w:rPrChange w:id="3053" w:author="Rodrigo García" w:date="2017-09-29T10:06:00Z">
                    <w:rPr>
                      <w:rFonts w:ascii="Monaco" w:hAnsi="Monaco" w:cs="Monaco"/>
                      <w:sz w:val="32"/>
                      <w:szCs w:val="32"/>
                      <w:lang w:val="en-US"/>
                    </w:rPr>
                  </w:rPrChange>
                </w:rPr>
                <w:t xml:space="preserve">        data</w:t>
              </w:r>
              <w:r w:rsidRPr="0079203F">
                <w:rPr>
                  <w:b/>
                  <w:bCs/>
                  <w:color w:val="CE5C00"/>
                  <w:lang w:val="es-ES"/>
                  <w:rPrChange w:id="3054" w:author="Rodrigo García" w:date="2017-09-29T10:06:00Z">
                    <w:rPr>
                      <w:rFonts w:ascii="Monaco" w:hAnsi="Monaco" w:cs="Monaco"/>
                      <w:b/>
                      <w:bCs/>
                      <w:color w:val="CE5C00"/>
                      <w:sz w:val="32"/>
                      <w:szCs w:val="32"/>
                      <w:lang w:val="en-US"/>
                    </w:rPr>
                  </w:rPrChange>
                </w:rPr>
                <w:t>:</w:t>
              </w:r>
              <w:r w:rsidRPr="0079203F">
                <w:rPr>
                  <w:color w:val="4E9A06"/>
                  <w:lang w:val="es-ES"/>
                  <w:rPrChange w:id="3055"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056" w:author="Borja Gonzalez" w:date="2017-09-28T19:00:00Z"/>
                <w:lang w:val="en-US"/>
                <w:rPrChange w:id="3057" w:author="Borja Gonzalez" w:date="2017-09-28T19:00:00Z">
                  <w:rPr>
                    <w:ins w:id="3058" w:author="Borja Gonzalez" w:date="2017-09-28T19:00:00Z"/>
                    <w:rFonts w:ascii="Monaco" w:eastAsiaTheme="majorEastAsia" w:hAnsi="Monaco" w:cs="Monaco"/>
                    <w:color w:val="243F60" w:themeColor="accent1" w:themeShade="7F"/>
                    <w:sz w:val="32"/>
                    <w:szCs w:val="32"/>
                    <w:lang w:val="en-US"/>
                  </w:rPr>
                </w:rPrChange>
              </w:rPr>
              <w:pPrChange w:id="3059" w:author="GONZALEZ DIAZ, BORJA" w:date="2017-09-29T19:28:00Z">
                <w:pPr>
                  <w:keepNext/>
                  <w:keepLines/>
                  <w:widowControl w:val="0"/>
                  <w:autoSpaceDE w:val="0"/>
                  <w:autoSpaceDN w:val="0"/>
                  <w:adjustRightInd w:val="0"/>
                  <w:spacing w:before="200"/>
                  <w:outlineLvl w:val="4"/>
                </w:pPr>
              </w:pPrChange>
            </w:pPr>
            <w:ins w:id="3060" w:author="Borja Gonzalez" w:date="2017-09-28T19:00:00Z">
              <w:r w:rsidRPr="0079203F">
                <w:rPr>
                  <w:lang w:val="es-ES"/>
                  <w:rPrChange w:id="3061" w:author="Rodrigo García" w:date="2017-09-29T10:06:00Z">
                    <w:rPr>
                      <w:rFonts w:ascii="Monaco" w:hAnsi="Monaco" w:cs="Monaco"/>
                      <w:sz w:val="32"/>
                      <w:szCs w:val="32"/>
                      <w:lang w:val="en-US"/>
                    </w:rPr>
                  </w:rPrChange>
                </w:rPr>
                <w:t xml:space="preserve">    </w:t>
              </w:r>
              <w:r w:rsidRPr="0055352B">
                <w:rPr>
                  <w:b/>
                  <w:bCs/>
                  <w:lang w:val="en-US"/>
                  <w:rPrChange w:id="3062"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063" w:author="Borja Gonzalez" w:date="2017-09-28T19:00:00Z"/>
                <w:lang w:val="en-US"/>
                <w:rPrChange w:id="3064" w:author="Borja Gonzalez" w:date="2017-09-28T19:00:00Z">
                  <w:rPr>
                    <w:ins w:id="3065" w:author="Borja Gonzalez" w:date="2017-09-28T19:00:00Z"/>
                    <w:rFonts w:ascii="Monaco" w:eastAsiaTheme="majorEastAsia" w:hAnsi="Monaco" w:cs="Monaco"/>
                    <w:color w:val="243F60" w:themeColor="accent1" w:themeShade="7F"/>
                    <w:sz w:val="32"/>
                    <w:szCs w:val="32"/>
                    <w:lang w:val="en-US"/>
                  </w:rPr>
                </w:rPrChange>
              </w:rPr>
              <w:pPrChange w:id="3066" w:author="GONZALEZ DIAZ, BORJA" w:date="2017-09-29T19:28:00Z">
                <w:pPr>
                  <w:keepNext/>
                  <w:keepLines/>
                  <w:widowControl w:val="0"/>
                  <w:autoSpaceDE w:val="0"/>
                  <w:autoSpaceDN w:val="0"/>
                  <w:adjustRightInd w:val="0"/>
                  <w:spacing w:before="200"/>
                  <w:outlineLvl w:val="4"/>
                </w:pPr>
              </w:pPrChange>
            </w:pPr>
            <w:ins w:id="3067" w:author="Borja Gonzalez" w:date="2017-09-28T19:00:00Z">
              <w:r w:rsidRPr="0055352B">
                <w:rPr>
                  <w:lang w:val="en-US"/>
                  <w:rPrChange w:id="3068" w:author="Borja Gonzalez" w:date="2017-09-28T19:00:00Z">
                    <w:rPr>
                      <w:rFonts w:ascii="Monaco" w:hAnsi="Monaco" w:cs="Monaco"/>
                      <w:sz w:val="32"/>
                      <w:szCs w:val="32"/>
                      <w:lang w:val="en-US"/>
                    </w:rPr>
                  </w:rPrChange>
                </w:rPr>
                <w:t xml:space="preserve">    </w:t>
              </w:r>
              <w:proofErr w:type="gramStart"/>
              <w:r w:rsidRPr="0055352B">
                <w:rPr>
                  <w:lang w:val="en-US"/>
                  <w:rPrChange w:id="3069" w:author="Borja Gonzalez" w:date="2017-09-28T19:00:00Z">
                    <w:rPr>
                      <w:rFonts w:ascii="Monaco" w:hAnsi="Monaco" w:cs="Monaco"/>
                      <w:sz w:val="32"/>
                      <w:szCs w:val="32"/>
                      <w:lang w:val="en-US"/>
                    </w:rPr>
                  </w:rPrChange>
                </w:rPr>
                <w:t>socket</w:t>
              </w:r>
              <w:r w:rsidRPr="0055352B">
                <w:rPr>
                  <w:b/>
                  <w:bCs/>
                  <w:lang w:val="en-US"/>
                  <w:rPrChange w:id="3070" w:author="Borja Gonzalez" w:date="2017-09-28T19:00:00Z">
                    <w:rPr>
                      <w:rFonts w:ascii="Monaco" w:hAnsi="Monaco" w:cs="Monaco"/>
                      <w:b/>
                      <w:bCs/>
                      <w:color w:val="000000"/>
                      <w:sz w:val="32"/>
                      <w:szCs w:val="32"/>
                      <w:lang w:val="en-US"/>
                    </w:rPr>
                  </w:rPrChange>
                </w:rPr>
                <w:t>.</w:t>
              </w:r>
              <w:r w:rsidRPr="0055352B">
                <w:rPr>
                  <w:lang w:val="en-US"/>
                  <w:rPrChange w:id="3071" w:author="Borja Gonzalez" w:date="2017-09-28T19:00:00Z">
                    <w:rPr>
                      <w:rFonts w:ascii="Monaco" w:hAnsi="Monaco" w:cs="Monaco"/>
                      <w:color w:val="000000"/>
                      <w:sz w:val="32"/>
                      <w:szCs w:val="32"/>
                      <w:lang w:val="en-US"/>
                    </w:rPr>
                  </w:rPrChange>
                </w:rPr>
                <w:t>send</w:t>
              </w:r>
              <w:proofErr w:type="gramEnd"/>
              <w:r w:rsidRPr="0055352B">
                <w:rPr>
                  <w:b/>
                  <w:bCs/>
                  <w:lang w:val="en-US"/>
                  <w:rPrChange w:id="3072" w:author="Borja Gonzalez" w:date="2017-09-28T19:00:00Z">
                    <w:rPr>
                      <w:rFonts w:ascii="Monaco" w:hAnsi="Monaco" w:cs="Monaco"/>
                      <w:b/>
                      <w:bCs/>
                      <w:color w:val="000000"/>
                      <w:sz w:val="32"/>
                      <w:szCs w:val="32"/>
                      <w:lang w:val="en-US"/>
                    </w:rPr>
                  </w:rPrChange>
                </w:rPr>
                <w:t>(</w:t>
              </w:r>
              <w:r w:rsidRPr="0055352B">
                <w:rPr>
                  <w:lang w:val="en-US"/>
                  <w:rPrChange w:id="3073" w:author="Borja Gonzalez" w:date="2017-09-28T19:00:00Z">
                    <w:rPr>
                      <w:rFonts w:ascii="Monaco" w:hAnsi="Monaco" w:cs="Monaco"/>
                      <w:color w:val="000000"/>
                      <w:sz w:val="32"/>
                      <w:szCs w:val="32"/>
                      <w:lang w:val="en-US"/>
                    </w:rPr>
                  </w:rPrChange>
                </w:rPr>
                <w:t>JSON</w:t>
              </w:r>
              <w:r w:rsidRPr="0055352B">
                <w:rPr>
                  <w:b/>
                  <w:bCs/>
                  <w:lang w:val="en-US"/>
                  <w:rPrChange w:id="3074" w:author="Borja Gonzalez" w:date="2017-09-28T19:00:00Z">
                    <w:rPr>
                      <w:rFonts w:ascii="Monaco" w:hAnsi="Monaco" w:cs="Monaco"/>
                      <w:b/>
                      <w:bCs/>
                      <w:color w:val="000000"/>
                      <w:sz w:val="32"/>
                      <w:szCs w:val="32"/>
                      <w:lang w:val="en-US"/>
                    </w:rPr>
                  </w:rPrChange>
                </w:rPr>
                <w:t>.</w:t>
              </w:r>
              <w:r w:rsidRPr="0055352B">
                <w:rPr>
                  <w:lang w:val="en-US"/>
                  <w:rPrChange w:id="3075" w:author="Borja Gonzalez" w:date="2017-09-28T19:00:00Z">
                    <w:rPr>
                      <w:rFonts w:ascii="Monaco" w:hAnsi="Monaco" w:cs="Monaco"/>
                      <w:color w:val="000000"/>
                      <w:sz w:val="32"/>
                      <w:szCs w:val="32"/>
                      <w:lang w:val="en-US"/>
                    </w:rPr>
                  </w:rPrChange>
                </w:rPr>
                <w:t>stringify</w:t>
              </w:r>
              <w:r w:rsidRPr="0055352B">
                <w:rPr>
                  <w:b/>
                  <w:bCs/>
                  <w:lang w:val="en-US"/>
                  <w:rPrChange w:id="3076" w:author="Borja Gonzalez" w:date="2017-09-28T19:00:00Z">
                    <w:rPr>
                      <w:rFonts w:ascii="Monaco" w:hAnsi="Monaco" w:cs="Monaco"/>
                      <w:b/>
                      <w:bCs/>
                      <w:color w:val="000000"/>
                      <w:sz w:val="32"/>
                      <w:szCs w:val="32"/>
                      <w:lang w:val="en-US"/>
                    </w:rPr>
                  </w:rPrChange>
                </w:rPr>
                <w:t>(</w:t>
              </w:r>
              <w:r w:rsidRPr="0055352B">
                <w:rPr>
                  <w:lang w:val="en-US"/>
                  <w:rPrChange w:id="3077" w:author="Borja Gonzalez" w:date="2017-09-28T19:00:00Z">
                    <w:rPr>
                      <w:rFonts w:ascii="Monaco" w:hAnsi="Monaco" w:cs="Monaco"/>
                      <w:color w:val="000000"/>
                      <w:sz w:val="32"/>
                      <w:szCs w:val="32"/>
                      <w:lang w:val="en-US"/>
                    </w:rPr>
                  </w:rPrChange>
                </w:rPr>
                <w:t>ack_to_client</w:t>
              </w:r>
              <w:r w:rsidRPr="0055352B">
                <w:rPr>
                  <w:b/>
                  <w:bCs/>
                  <w:lang w:val="en-US"/>
                  <w:rPrChange w:id="3078"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079" w:author="Borja Gonzalez" w:date="2017-09-28T19:00:00Z"/>
                <w:lang w:val="en-US"/>
                <w:rPrChange w:id="3080" w:author="Borja Gonzalez" w:date="2017-09-28T19:00:00Z">
                  <w:rPr>
                    <w:ins w:id="3081" w:author="Borja Gonzalez" w:date="2017-09-28T19:00:00Z"/>
                    <w:rFonts w:ascii="Monaco" w:eastAsiaTheme="majorEastAsia" w:hAnsi="Monaco" w:cs="Monaco"/>
                    <w:color w:val="243F60" w:themeColor="accent1" w:themeShade="7F"/>
                    <w:sz w:val="32"/>
                    <w:szCs w:val="32"/>
                    <w:lang w:val="en-US"/>
                  </w:rPr>
                </w:rPrChange>
              </w:rPr>
              <w:pPrChange w:id="3082" w:author="GONZALEZ DIAZ, BORJA" w:date="2017-09-29T19:28:00Z">
                <w:pPr>
                  <w:keepNext/>
                  <w:keepLines/>
                  <w:widowControl w:val="0"/>
                  <w:autoSpaceDE w:val="0"/>
                  <w:autoSpaceDN w:val="0"/>
                  <w:adjustRightInd w:val="0"/>
                  <w:spacing w:before="200"/>
                  <w:outlineLvl w:val="4"/>
                </w:pPr>
              </w:pPrChange>
            </w:pPr>
            <w:ins w:id="3083" w:author="Borja Gonzalez" w:date="2017-09-28T19:00:00Z">
              <w:r w:rsidRPr="0055352B">
                <w:rPr>
                  <w:lang w:val="en-US"/>
                  <w:rPrChange w:id="3084" w:author="Borja Gonzalez" w:date="2017-09-28T19:00:00Z">
                    <w:rPr>
                      <w:rFonts w:ascii="Monaco" w:hAnsi="Monaco" w:cs="Monaco"/>
                      <w:sz w:val="32"/>
                      <w:szCs w:val="32"/>
                      <w:lang w:val="en-US"/>
                    </w:rPr>
                  </w:rPrChange>
                </w:rPr>
                <w:t xml:space="preserve">    </w:t>
              </w:r>
              <w:proofErr w:type="gramStart"/>
              <w:r w:rsidRPr="0055352B">
                <w:rPr>
                  <w:lang w:val="en-US"/>
                  <w:rPrChange w:id="3085" w:author="Borja Gonzalez" w:date="2017-09-28T19:00:00Z">
                    <w:rPr>
                      <w:rFonts w:ascii="Monaco" w:hAnsi="Monaco" w:cs="Monaco"/>
                      <w:sz w:val="32"/>
                      <w:szCs w:val="32"/>
                      <w:lang w:val="en-US"/>
                    </w:rPr>
                  </w:rPrChange>
                </w:rPr>
                <w:t>io</w:t>
              </w:r>
              <w:r w:rsidRPr="0055352B">
                <w:rPr>
                  <w:b/>
                  <w:bCs/>
                  <w:lang w:val="en-US"/>
                  <w:rPrChange w:id="3086" w:author="Borja Gonzalez" w:date="2017-09-28T19:00:00Z">
                    <w:rPr>
                      <w:rFonts w:ascii="Monaco" w:hAnsi="Monaco" w:cs="Monaco"/>
                      <w:b/>
                      <w:bCs/>
                      <w:color w:val="000000"/>
                      <w:sz w:val="32"/>
                      <w:szCs w:val="32"/>
                      <w:lang w:val="en-US"/>
                    </w:rPr>
                  </w:rPrChange>
                </w:rPr>
                <w:t>.</w:t>
              </w:r>
              <w:r w:rsidRPr="0055352B">
                <w:rPr>
                  <w:lang w:val="en-US"/>
                  <w:rPrChange w:id="3087" w:author="Borja Gonzalez" w:date="2017-09-28T19:00:00Z">
                    <w:rPr>
                      <w:rFonts w:ascii="Monaco" w:hAnsi="Monaco" w:cs="Monaco"/>
                      <w:color w:val="000000"/>
                      <w:sz w:val="32"/>
                      <w:szCs w:val="32"/>
                      <w:lang w:val="en-US"/>
                    </w:rPr>
                  </w:rPrChange>
                </w:rPr>
                <w:t>sockets</w:t>
              </w:r>
              <w:proofErr w:type="gramEnd"/>
              <w:r w:rsidRPr="0055352B">
                <w:rPr>
                  <w:b/>
                  <w:bCs/>
                  <w:lang w:val="en-US"/>
                  <w:rPrChange w:id="3088" w:author="Borja Gonzalez" w:date="2017-09-28T19:00:00Z">
                    <w:rPr>
                      <w:rFonts w:ascii="Monaco" w:hAnsi="Monaco" w:cs="Monaco"/>
                      <w:b/>
                      <w:bCs/>
                      <w:color w:val="000000"/>
                      <w:sz w:val="32"/>
                      <w:szCs w:val="32"/>
                      <w:lang w:val="en-US"/>
                    </w:rPr>
                  </w:rPrChange>
                </w:rPr>
                <w:t>.</w:t>
              </w:r>
              <w:r w:rsidRPr="0055352B">
                <w:rPr>
                  <w:lang w:val="en-US"/>
                  <w:rPrChange w:id="3089" w:author="Borja Gonzalez" w:date="2017-09-28T19:00:00Z">
                    <w:rPr>
                      <w:rFonts w:ascii="Monaco" w:hAnsi="Monaco" w:cs="Monaco"/>
                      <w:color w:val="000000"/>
                      <w:sz w:val="32"/>
                      <w:szCs w:val="32"/>
                      <w:lang w:val="en-US"/>
                    </w:rPr>
                  </w:rPrChange>
                </w:rPr>
                <w:t>emit</w:t>
              </w:r>
              <w:r w:rsidRPr="0055352B">
                <w:rPr>
                  <w:b/>
                  <w:bCs/>
                  <w:lang w:val="en-US"/>
                  <w:rPrChange w:id="3090" w:author="Borja Gonzalez" w:date="2017-09-28T19:00:00Z">
                    <w:rPr>
                      <w:rFonts w:ascii="Monaco" w:hAnsi="Monaco" w:cs="Monaco"/>
                      <w:b/>
                      <w:bCs/>
                      <w:color w:val="000000"/>
                      <w:sz w:val="32"/>
                      <w:szCs w:val="32"/>
                      <w:lang w:val="en-US"/>
                    </w:rPr>
                  </w:rPrChange>
                </w:rPr>
                <w:t>(</w:t>
              </w:r>
              <w:r w:rsidRPr="0055352B">
                <w:rPr>
                  <w:color w:val="4E9A06"/>
                  <w:lang w:val="en-US"/>
                  <w:rPrChange w:id="3091" w:author="Borja Gonzalez" w:date="2017-09-28T19:00:00Z">
                    <w:rPr>
                      <w:rFonts w:ascii="Monaco" w:hAnsi="Monaco" w:cs="Monaco"/>
                      <w:color w:val="4E9A06"/>
                      <w:sz w:val="32"/>
                      <w:szCs w:val="32"/>
                      <w:lang w:val="en-US"/>
                    </w:rPr>
                  </w:rPrChange>
                </w:rPr>
                <w:t>"reload"</w:t>
              </w:r>
              <w:r w:rsidRPr="0055352B">
                <w:rPr>
                  <w:b/>
                  <w:bCs/>
                  <w:lang w:val="en-US"/>
                  <w:rPrChange w:id="3092"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093" w:author="Borja Gonzalez" w:date="2017-09-28T19:00:00Z"/>
                <w:sz w:val="32"/>
                <w:szCs w:val="32"/>
                <w:lang w:val="en-US"/>
              </w:rPr>
              <w:pPrChange w:id="3094" w:author="GONZALEZ DIAZ, BORJA" w:date="2017-09-29T19:28:00Z">
                <w:pPr>
                  <w:widowControl w:val="0"/>
                  <w:autoSpaceDE w:val="0"/>
                  <w:autoSpaceDN w:val="0"/>
                  <w:adjustRightInd w:val="0"/>
                </w:pPr>
              </w:pPrChange>
            </w:pPr>
            <w:ins w:id="3095" w:author="Borja Gonzalez" w:date="2017-09-28T19:00:00Z">
              <w:r w:rsidRPr="0055352B">
                <w:rPr>
                  <w:lang w:val="en-US"/>
                  <w:rPrChange w:id="3096" w:author="Borja Gonzalez" w:date="2017-09-28T19:00:00Z">
                    <w:rPr>
                      <w:rFonts w:ascii="Monaco" w:hAnsi="Monaco" w:cs="Monaco"/>
                      <w:sz w:val="32"/>
                      <w:szCs w:val="32"/>
                      <w:lang w:val="en-US"/>
                    </w:rPr>
                  </w:rPrChange>
                </w:rPr>
                <w:t xml:space="preserve">  </w:t>
              </w:r>
              <w:r w:rsidRPr="0055352B">
                <w:rPr>
                  <w:b/>
                  <w:bCs/>
                  <w:lang w:val="en-US"/>
                  <w:rPrChange w:id="3097"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098" w:author="Borja Gonzalez" w:date="2017-09-28T19:00:00Z"/>
              </w:rPr>
            </w:pPr>
          </w:p>
        </w:tc>
      </w:tr>
    </w:tbl>
    <w:p w14:paraId="51D9D2D2" w14:textId="216D802D" w:rsidR="00520C5F" w:rsidDel="0055352B" w:rsidRDefault="00520C5F" w:rsidP="00BC4CE1">
      <w:pPr>
        <w:rPr>
          <w:del w:id="3099" w:author="Borja Gonzalez" w:date="2017-09-28T19:00:00Z"/>
        </w:rPr>
      </w:pPr>
      <w:del w:id="3100" w:author="Borja Gonzalez" w:date="2017-09-28T19:00:00Z">
        <w:r w:rsidDel="0055352B">
          <w:rPr>
            <w:noProof/>
            <w:lang w:eastAsia="es-ES_tradnl"/>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101" w:author="Borja Gonzalez" w:date="2017-09-28T19:00:00Z"/>
        </w:rPr>
      </w:pPr>
      <w:del w:id="3102"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gramStart"/>
      <w:r>
        <w:t>socket.on</w:t>
      </w:r>
      <w:proofErr w:type="gramEnd"/>
      <w:r>
        <w:t xml:space="preserve">(). Cuando recibe un mensaje comprueba su cabecera y al reconocer la operación “Añadir paciente” realiza la conexión con la base de datos y realiza un INSERT pasando los datos del paciente a añadir como parámetros. A </w:t>
      </w:r>
      <w:proofErr w:type="gramStart"/>
      <w:r>
        <w:t>continuación</w:t>
      </w:r>
      <w:proofErr w:type="gramEnd"/>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clientes, por lo </w:t>
      </w:r>
      <w:proofErr w:type="gramStart"/>
      <w:r>
        <w:t>que</w:t>
      </w:r>
      <w:proofErr w:type="gramEnd"/>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103" w:name="_Toc494476020"/>
      <w:bookmarkStart w:id="3104" w:name="_Toc494496070"/>
      <w:r>
        <w:t>4.3.4.  Obtener datos de movimiento de un paciente</w:t>
      </w:r>
      <w:bookmarkEnd w:id="3103"/>
      <w:bookmarkEnd w:id="3104"/>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105" w:author="Rodrigo García" w:date="2017-09-29T10:38:00Z">
        <w:r w:rsidDel="007321A0">
          <w:delText>Para empezar</w:delText>
        </w:r>
      </w:del>
      <w:ins w:id="3106"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107" w:author="Borja Gonzalez" w:date="2017-09-28T19:02:00Z"/>
        </w:rPr>
      </w:pPr>
      <w:del w:id="3108"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109" w:author="Borja Gonzalez" w:date="2017-09-28T19:02:00Z">
          <w:tblPr>
            <w:tblStyle w:val="Tablaconcuadrcula"/>
            <w:tblW w:w="0" w:type="auto"/>
            <w:tblLook w:val="04A0" w:firstRow="1" w:lastRow="0" w:firstColumn="1" w:lastColumn="0" w:noHBand="0" w:noVBand="1"/>
          </w:tblPr>
        </w:tblPrChange>
      </w:tblPr>
      <w:tblGrid>
        <w:gridCol w:w="8856"/>
        <w:tblGridChange w:id="3110">
          <w:tblGrid>
            <w:gridCol w:w="8856"/>
          </w:tblGrid>
        </w:tblGridChange>
      </w:tblGrid>
      <w:tr w:rsidR="0055352B" w:rsidRPr="00891F58" w14:paraId="53B301FD" w14:textId="77777777" w:rsidTr="0055352B">
        <w:trPr>
          <w:trHeight w:val="874"/>
          <w:ins w:id="3111" w:author="Borja Gonzalez" w:date="2017-09-28T19:02:00Z"/>
        </w:trPr>
        <w:tc>
          <w:tcPr>
            <w:tcW w:w="8856" w:type="dxa"/>
            <w:tcPrChange w:id="3112" w:author="Borja Gonzalez" w:date="2017-09-28T19:02:00Z">
              <w:tcPr>
                <w:tcW w:w="8856" w:type="dxa"/>
              </w:tcPr>
            </w:tcPrChange>
          </w:tcPr>
          <w:p w14:paraId="2758EEF2" w14:textId="77777777" w:rsidR="0055352B" w:rsidRPr="0055352B" w:rsidRDefault="0055352B">
            <w:pPr>
              <w:rPr>
                <w:ins w:id="3113" w:author="Borja Gonzalez" w:date="2017-09-28T19:02:00Z"/>
                <w:lang w:val="en-US"/>
                <w:rPrChange w:id="3114" w:author="Borja Gonzalez" w:date="2017-09-28T19:02:00Z">
                  <w:rPr>
                    <w:ins w:id="3115" w:author="Borja Gonzalez" w:date="2017-09-28T19:02:00Z"/>
                    <w:rFonts w:ascii="Monaco" w:eastAsiaTheme="majorEastAsia" w:hAnsi="Monaco" w:cs="Monaco"/>
                    <w:color w:val="243F60" w:themeColor="accent1" w:themeShade="7F"/>
                    <w:sz w:val="32"/>
                    <w:szCs w:val="32"/>
                    <w:lang w:val="en-US"/>
                  </w:rPr>
                </w:rPrChange>
              </w:rPr>
              <w:pPrChange w:id="3116" w:author="GONZALEZ DIAZ, BORJA" w:date="2017-09-29T19:28:00Z">
                <w:pPr>
                  <w:keepNext/>
                  <w:keepLines/>
                  <w:widowControl w:val="0"/>
                  <w:autoSpaceDE w:val="0"/>
                  <w:autoSpaceDN w:val="0"/>
                  <w:adjustRightInd w:val="0"/>
                  <w:spacing w:before="200"/>
                  <w:outlineLvl w:val="4"/>
                </w:pPr>
              </w:pPrChange>
            </w:pPr>
            <w:proofErr w:type="gramStart"/>
            <w:ins w:id="3117" w:author="Borja Gonzalez" w:date="2017-09-28T19:02:00Z">
              <w:r w:rsidRPr="0055352B">
                <w:rPr>
                  <w:lang w:val="en-US"/>
                  <w:rPrChange w:id="3118" w:author="Borja Gonzalez" w:date="2017-09-28T19:02:00Z">
                    <w:rPr>
                      <w:rFonts w:ascii="Monaco" w:hAnsi="Monaco" w:cs="Monaco"/>
                      <w:sz w:val="32"/>
                      <w:szCs w:val="32"/>
                      <w:lang w:val="en-US"/>
                    </w:rPr>
                  </w:rPrChange>
                </w:rPr>
                <w:t>fila.insertCell</w:t>
              </w:r>
              <w:proofErr w:type="gramEnd"/>
              <w:r w:rsidRPr="0055352B">
                <w:rPr>
                  <w:lang w:val="en-US"/>
                  <w:rPrChange w:id="3119" w:author="Borja Gonzalez" w:date="2017-09-28T19:02:00Z">
                    <w:rPr>
                      <w:rFonts w:ascii="Monaco" w:hAnsi="Monaco" w:cs="Monaco"/>
                      <w:sz w:val="32"/>
                      <w:szCs w:val="32"/>
                      <w:lang w:val="en-US"/>
                    </w:rPr>
                  </w:rPrChange>
                </w:rPr>
                <w:t>(0).innerHTML = '</w:t>
              </w:r>
              <w:r w:rsidRPr="0055352B">
                <w:rPr>
                  <w:b/>
                  <w:bCs/>
                  <w:color w:val="204A87"/>
                  <w:lang w:val="en-US"/>
                  <w:rPrChange w:id="3120" w:author="Borja Gonzalez" w:date="2017-09-28T19:02:00Z">
                    <w:rPr>
                      <w:rFonts w:ascii="Monaco" w:hAnsi="Monaco" w:cs="Monaco"/>
                      <w:b/>
                      <w:bCs/>
                      <w:color w:val="204A87"/>
                      <w:sz w:val="32"/>
                      <w:szCs w:val="32"/>
                      <w:lang w:val="en-US"/>
                    </w:rPr>
                  </w:rPrChange>
                </w:rPr>
                <w:t>&lt;button</w:t>
              </w:r>
              <w:r w:rsidRPr="0055352B">
                <w:rPr>
                  <w:lang w:val="en-US"/>
                  <w:rPrChange w:id="3121" w:author="Borja Gonzalez" w:date="2017-09-28T19:02:00Z">
                    <w:rPr>
                      <w:rFonts w:ascii="Monaco" w:hAnsi="Monaco" w:cs="Monaco"/>
                      <w:sz w:val="32"/>
                      <w:szCs w:val="32"/>
                      <w:lang w:val="en-US"/>
                    </w:rPr>
                  </w:rPrChange>
                </w:rPr>
                <w:t xml:space="preserve"> </w:t>
              </w:r>
              <w:r w:rsidRPr="0055352B">
                <w:rPr>
                  <w:color w:val="C4A000"/>
                  <w:lang w:val="en-US"/>
                  <w:rPrChange w:id="3122" w:author="Borja Gonzalez" w:date="2017-09-28T19:02:00Z">
                    <w:rPr>
                      <w:rFonts w:ascii="Monaco" w:hAnsi="Monaco" w:cs="Monaco"/>
                      <w:color w:val="C4A000"/>
                      <w:sz w:val="32"/>
                      <w:szCs w:val="32"/>
                      <w:lang w:val="en-US"/>
                    </w:rPr>
                  </w:rPrChange>
                </w:rPr>
                <w:t>class=</w:t>
              </w:r>
              <w:r w:rsidRPr="0055352B">
                <w:rPr>
                  <w:lang w:val="en-US"/>
                  <w:rPrChange w:id="3123" w:author="Borja Gonzalez" w:date="2017-09-28T19:02:00Z">
                    <w:rPr>
                      <w:rFonts w:ascii="Monaco" w:hAnsi="Monaco" w:cs="Monaco"/>
                      <w:color w:val="4E9A06"/>
                      <w:sz w:val="32"/>
                      <w:szCs w:val="32"/>
                      <w:lang w:val="en-US"/>
                    </w:rPr>
                  </w:rPrChange>
                </w:rPr>
                <w:t xml:space="preserve">"btn" </w:t>
              </w:r>
              <w:r w:rsidRPr="0055352B">
                <w:rPr>
                  <w:color w:val="C4A000"/>
                  <w:lang w:val="en-US"/>
                  <w:rPrChange w:id="3124" w:author="Borja Gonzalez" w:date="2017-09-28T19:02:00Z">
                    <w:rPr>
                      <w:rFonts w:ascii="Monaco" w:hAnsi="Monaco" w:cs="Monaco"/>
                      <w:color w:val="C4A000"/>
                      <w:sz w:val="32"/>
                      <w:szCs w:val="32"/>
                      <w:lang w:val="en-US"/>
                    </w:rPr>
                  </w:rPrChange>
                </w:rPr>
                <w:t>type=</w:t>
              </w:r>
              <w:r w:rsidRPr="0055352B">
                <w:rPr>
                  <w:lang w:val="en-US"/>
                  <w:rPrChange w:id="3125" w:author="Borja Gonzalez" w:date="2017-09-28T19:02:00Z">
                    <w:rPr>
                      <w:rFonts w:ascii="Monaco" w:hAnsi="Monaco" w:cs="Monaco"/>
                      <w:color w:val="4E9A06"/>
                      <w:sz w:val="32"/>
                      <w:szCs w:val="32"/>
                      <w:lang w:val="en-US"/>
                    </w:rPr>
                  </w:rPrChange>
                </w:rPr>
                <w:t xml:space="preserve">"button" </w:t>
              </w:r>
              <w:r w:rsidRPr="0055352B">
                <w:rPr>
                  <w:color w:val="C4A000"/>
                  <w:lang w:val="en-US"/>
                  <w:rPrChange w:id="3126" w:author="Borja Gonzalez" w:date="2017-09-28T19:02:00Z">
                    <w:rPr>
                      <w:rFonts w:ascii="Monaco" w:hAnsi="Monaco" w:cs="Monaco"/>
                      <w:color w:val="C4A000"/>
                      <w:sz w:val="32"/>
                      <w:szCs w:val="32"/>
                      <w:lang w:val="en-US"/>
                    </w:rPr>
                  </w:rPrChange>
                </w:rPr>
                <w:t>onClick=</w:t>
              </w:r>
              <w:r w:rsidRPr="0055352B">
                <w:rPr>
                  <w:lang w:val="en-US"/>
                  <w:rPrChange w:id="3127"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128" w:author="Borja Gonzalez" w:date="2017-09-28T19:02:00Z">
                    <w:rPr>
                      <w:rFonts w:ascii="Monaco" w:hAnsi="Monaco" w:cs="Monaco"/>
                      <w:b/>
                      <w:bCs/>
                      <w:color w:val="204A87"/>
                      <w:sz w:val="32"/>
                      <w:szCs w:val="32"/>
                      <w:lang w:val="en-US"/>
                    </w:rPr>
                  </w:rPrChange>
                </w:rPr>
                <w:t>&gt;&lt;/button&gt;</w:t>
              </w:r>
              <w:r w:rsidRPr="0055352B">
                <w:rPr>
                  <w:lang w:val="en-US"/>
                  <w:rPrChange w:id="3129"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130" w:author="Borja Gonzalez" w:date="2017-09-28T19:02:00Z"/>
                <w:lang w:val="en-US"/>
                <w:rPrChange w:id="3131" w:author="Rodrigo García" w:date="2017-09-29T10:06:00Z">
                  <w:rPr>
                    <w:ins w:id="3132" w:author="Borja Gonzalez" w:date="2017-09-28T19:02:00Z"/>
                  </w:rPr>
                </w:rPrChange>
              </w:rPr>
            </w:pPr>
          </w:p>
        </w:tc>
      </w:tr>
    </w:tbl>
    <w:p w14:paraId="3633F2A8" w14:textId="02525059" w:rsidR="008C605D" w:rsidRPr="0079203F" w:rsidRDefault="008C605D" w:rsidP="008C605D">
      <w:pPr>
        <w:rPr>
          <w:lang w:val="en-US"/>
          <w:rPrChange w:id="3133" w:author="Rodrigo García" w:date="2017-09-29T10:06:00Z">
            <w:rPr/>
          </w:rPrChange>
        </w:rPr>
      </w:pPr>
    </w:p>
    <w:p w14:paraId="183ADAD8" w14:textId="77777777" w:rsidR="00520C5F" w:rsidRPr="0079203F" w:rsidRDefault="00520C5F" w:rsidP="00BC4CE1">
      <w:pPr>
        <w:rPr>
          <w:lang w:val="en-US"/>
          <w:rPrChange w:id="3134"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w:t>
      </w:r>
      <w:proofErr w:type="gramStart"/>
      <w:r>
        <w:t>datos(</w:t>
      </w:r>
      <w:proofErr w:type="gramEnd"/>
      <w:r>
        <w:t>)” a la que se le pasan el id, nombre y apellidos del paciente.</w:t>
      </w:r>
    </w:p>
    <w:p w14:paraId="1C88D1E0" w14:textId="77777777" w:rsidR="008C605D" w:rsidRDefault="008C605D" w:rsidP="00BC4CE1"/>
    <w:p w14:paraId="46EF1478" w14:textId="77777777" w:rsidR="0055352B" w:rsidRDefault="00DC7D84" w:rsidP="00BC4CE1">
      <w:pPr>
        <w:rPr>
          <w:ins w:id="3135" w:author="Borja Gonzalez" w:date="2017-09-28T19:03:00Z"/>
        </w:rPr>
      </w:pPr>
      <w:del w:id="3136"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137" w:author="Borja Gonzalez" w:date="2017-09-28T19:03:00Z"/>
        </w:trPr>
        <w:tc>
          <w:tcPr>
            <w:tcW w:w="8856" w:type="dxa"/>
          </w:tcPr>
          <w:p w14:paraId="37131914" w14:textId="77777777" w:rsidR="0055352B" w:rsidRPr="0079203F" w:rsidRDefault="0055352B">
            <w:pPr>
              <w:rPr>
                <w:ins w:id="3138" w:author="Borja Gonzalez" w:date="2017-09-28T19:03:00Z"/>
                <w:lang w:val="es-ES"/>
                <w:rPrChange w:id="3139" w:author="Rodrigo García" w:date="2017-09-29T10:06:00Z">
                  <w:rPr>
                    <w:ins w:id="3140" w:author="Borja Gonzalez" w:date="2017-09-28T19:03:00Z"/>
                    <w:rFonts w:ascii="Monaco" w:eastAsiaTheme="majorEastAsia" w:hAnsi="Monaco" w:cs="Monaco"/>
                    <w:color w:val="243F60" w:themeColor="accent1" w:themeShade="7F"/>
                    <w:sz w:val="32"/>
                    <w:szCs w:val="32"/>
                    <w:lang w:val="en-US"/>
                  </w:rPr>
                </w:rPrChange>
              </w:rPr>
              <w:pPrChange w:id="3141" w:author="GONZALEZ DIAZ, BORJA" w:date="2017-09-29T19:27:00Z">
                <w:pPr>
                  <w:keepNext/>
                  <w:keepLines/>
                  <w:widowControl w:val="0"/>
                  <w:autoSpaceDE w:val="0"/>
                  <w:autoSpaceDN w:val="0"/>
                  <w:adjustRightInd w:val="0"/>
                  <w:spacing w:before="200"/>
                  <w:outlineLvl w:val="4"/>
                </w:pPr>
              </w:pPrChange>
            </w:pPr>
            <w:ins w:id="3142" w:author="Borja Gonzalez" w:date="2017-09-28T19:03:00Z">
              <w:r w:rsidRPr="0079203F">
                <w:rPr>
                  <w:b/>
                  <w:bCs/>
                  <w:color w:val="204A87"/>
                  <w:lang w:val="es-ES"/>
                  <w:rPrChange w:id="3143" w:author="Rodrigo García" w:date="2017-09-29T10:06:00Z">
                    <w:rPr>
                      <w:rFonts w:ascii="Monaco" w:hAnsi="Monaco" w:cs="Monaco"/>
                      <w:b/>
                      <w:bCs/>
                      <w:color w:val="204A87"/>
                      <w:sz w:val="32"/>
                      <w:szCs w:val="32"/>
                      <w:lang w:val="en-US"/>
                    </w:rPr>
                  </w:rPrChange>
                </w:rPr>
                <w:t>function</w:t>
              </w:r>
              <w:r w:rsidRPr="0079203F">
                <w:rPr>
                  <w:lang w:val="es-ES"/>
                  <w:rPrChange w:id="3144" w:author="Rodrigo García" w:date="2017-09-29T10:06:00Z">
                    <w:rPr>
                      <w:rFonts w:ascii="Monaco" w:hAnsi="Monaco" w:cs="Monaco"/>
                      <w:sz w:val="32"/>
                      <w:szCs w:val="32"/>
                      <w:lang w:val="en-US"/>
                    </w:rPr>
                  </w:rPrChange>
                </w:rPr>
                <w:t xml:space="preserve"> datos</w:t>
              </w:r>
              <w:r w:rsidRPr="0079203F">
                <w:rPr>
                  <w:b/>
                  <w:bCs/>
                  <w:lang w:val="es-ES"/>
                  <w:rPrChange w:id="3145" w:author="Rodrigo García" w:date="2017-09-29T10:06:00Z">
                    <w:rPr>
                      <w:rFonts w:ascii="Monaco" w:hAnsi="Monaco" w:cs="Monaco"/>
                      <w:b/>
                      <w:bCs/>
                      <w:color w:val="000000"/>
                      <w:sz w:val="32"/>
                      <w:szCs w:val="32"/>
                      <w:lang w:val="en-US"/>
                    </w:rPr>
                  </w:rPrChange>
                </w:rPr>
                <w:t>(</w:t>
              </w:r>
              <w:proofErr w:type="gramStart"/>
              <w:r w:rsidRPr="0079203F">
                <w:rPr>
                  <w:lang w:val="es-ES"/>
                  <w:rPrChange w:id="3146" w:author="Rodrigo García" w:date="2017-09-29T10:06:00Z">
                    <w:rPr>
                      <w:rFonts w:ascii="Monaco" w:hAnsi="Monaco" w:cs="Monaco"/>
                      <w:color w:val="000000"/>
                      <w:sz w:val="32"/>
                      <w:szCs w:val="32"/>
                      <w:lang w:val="en-US"/>
                    </w:rPr>
                  </w:rPrChange>
                </w:rPr>
                <w:t>id</w:t>
              </w:r>
              <w:r w:rsidRPr="0079203F">
                <w:rPr>
                  <w:b/>
                  <w:bCs/>
                  <w:lang w:val="es-ES"/>
                  <w:rPrChange w:id="3147" w:author="Rodrigo García" w:date="2017-09-29T10:06:00Z">
                    <w:rPr>
                      <w:rFonts w:ascii="Monaco" w:hAnsi="Monaco" w:cs="Monaco"/>
                      <w:b/>
                      <w:bCs/>
                      <w:color w:val="000000"/>
                      <w:sz w:val="32"/>
                      <w:szCs w:val="32"/>
                      <w:lang w:val="en-US"/>
                    </w:rPr>
                  </w:rPrChange>
                </w:rPr>
                <w:t>,</w:t>
              </w:r>
              <w:r w:rsidRPr="0079203F">
                <w:rPr>
                  <w:lang w:val="es-ES"/>
                  <w:rPrChange w:id="3148" w:author="Rodrigo García" w:date="2017-09-29T10:06:00Z">
                    <w:rPr>
                      <w:rFonts w:ascii="Monaco" w:hAnsi="Monaco" w:cs="Monaco"/>
                      <w:color w:val="000000"/>
                      <w:sz w:val="32"/>
                      <w:szCs w:val="32"/>
                      <w:lang w:val="en-US"/>
                    </w:rPr>
                  </w:rPrChange>
                </w:rPr>
                <w:t>nombre</w:t>
              </w:r>
              <w:proofErr w:type="gramEnd"/>
              <w:r w:rsidRPr="0079203F">
                <w:rPr>
                  <w:b/>
                  <w:bCs/>
                  <w:lang w:val="es-ES"/>
                  <w:rPrChange w:id="3149" w:author="Rodrigo García" w:date="2017-09-29T10:06:00Z">
                    <w:rPr>
                      <w:rFonts w:ascii="Monaco" w:hAnsi="Monaco" w:cs="Monaco"/>
                      <w:b/>
                      <w:bCs/>
                      <w:color w:val="000000"/>
                      <w:sz w:val="32"/>
                      <w:szCs w:val="32"/>
                      <w:lang w:val="en-US"/>
                    </w:rPr>
                  </w:rPrChange>
                </w:rPr>
                <w:t>,</w:t>
              </w:r>
              <w:r w:rsidRPr="0079203F">
                <w:rPr>
                  <w:lang w:val="es-ES"/>
                  <w:rPrChange w:id="3150" w:author="Rodrigo García" w:date="2017-09-29T10:06:00Z">
                    <w:rPr>
                      <w:rFonts w:ascii="Monaco" w:hAnsi="Monaco" w:cs="Monaco"/>
                      <w:color w:val="000000"/>
                      <w:sz w:val="32"/>
                      <w:szCs w:val="32"/>
                      <w:lang w:val="en-US"/>
                    </w:rPr>
                  </w:rPrChange>
                </w:rPr>
                <w:t>apellido</w:t>
              </w:r>
              <w:r w:rsidRPr="0079203F">
                <w:rPr>
                  <w:b/>
                  <w:bCs/>
                  <w:lang w:val="es-ES"/>
                  <w:rPrChange w:id="3151" w:author="Rodrigo García" w:date="2017-09-29T10:06:00Z">
                    <w:rPr>
                      <w:rFonts w:ascii="Monaco" w:hAnsi="Monaco" w:cs="Monaco"/>
                      <w:b/>
                      <w:bCs/>
                      <w:color w:val="000000"/>
                      <w:sz w:val="32"/>
                      <w:szCs w:val="32"/>
                      <w:lang w:val="en-US"/>
                    </w:rPr>
                  </w:rPrChange>
                </w:rPr>
                <w:t>,</w:t>
              </w:r>
              <w:r w:rsidRPr="0079203F">
                <w:rPr>
                  <w:lang w:val="es-ES"/>
                  <w:rPrChange w:id="3152" w:author="Rodrigo García" w:date="2017-09-29T10:06:00Z">
                    <w:rPr>
                      <w:rFonts w:ascii="Monaco" w:hAnsi="Monaco" w:cs="Monaco"/>
                      <w:color w:val="000000"/>
                      <w:sz w:val="32"/>
                      <w:szCs w:val="32"/>
                      <w:lang w:val="en-US"/>
                    </w:rPr>
                  </w:rPrChange>
                </w:rPr>
                <w:t>sexo</w:t>
              </w:r>
              <w:r w:rsidRPr="0079203F">
                <w:rPr>
                  <w:b/>
                  <w:bCs/>
                  <w:lang w:val="es-ES"/>
                  <w:rPrChange w:id="3153"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154" w:author="Borja Gonzalez" w:date="2017-09-28T19:03:00Z"/>
                <w:lang w:val="en-US"/>
                <w:rPrChange w:id="3155" w:author="Borja Gonzalez" w:date="2017-09-28T19:03:00Z">
                  <w:rPr>
                    <w:ins w:id="3156" w:author="Borja Gonzalez" w:date="2017-09-28T19:03:00Z"/>
                    <w:rFonts w:ascii="Monaco" w:eastAsiaTheme="majorEastAsia" w:hAnsi="Monaco" w:cs="Monaco"/>
                    <w:color w:val="243F60" w:themeColor="accent1" w:themeShade="7F"/>
                    <w:sz w:val="32"/>
                    <w:szCs w:val="32"/>
                    <w:lang w:val="en-US"/>
                  </w:rPr>
                </w:rPrChange>
              </w:rPr>
              <w:pPrChange w:id="3157" w:author="GONZALEZ DIAZ, BORJA" w:date="2017-09-29T19:27:00Z">
                <w:pPr>
                  <w:keepNext/>
                  <w:keepLines/>
                  <w:widowControl w:val="0"/>
                  <w:autoSpaceDE w:val="0"/>
                  <w:autoSpaceDN w:val="0"/>
                  <w:adjustRightInd w:val="0"/>
                  <w:spacing w:before="200"/>
                  <w:outlineLvl w:val="4"/>
                </w:pPr>
              </w:pPrChange>
            </w:pPr>
            <w:ins w:id="3158" w:author="Borja Gonzalez" w:date="2017-09-28T19:03:00Z">
              <w:r w:rsidRPr="0079203F">
                <w:rPr>
                  <w:lang w:val="es-ES"/>
                  <w:rPrChange w:id="3159" w:author="Rodrigo García" w:date="2017-09-29T10:06:00Z">
                    <w:rPr>
                      <w:rFonts w:ascii="Monaco" w:hAnsi="Monaco" w:cs="Monaco"/>
                      <w:sz w:val="32"/>
                      <w:szCs w:val="32"/>
                      <w:lang w:val="en-US"/>
                    </w:rPr>
                  </w:rPrChange>
                </w:rPr>
                <w:tab/>
              </w:r>
              <w:proofErr w:type="gramStart"/>
              <w:r w:rsidRPr="0055352B">
                <w:rPr>
                  <w:color w:val="204A87"/>
                  <w:lang w:val="en-US"/>
                  <w:rPrChange w:id="3160" w:author="Borja Gonzalez" w:date="2017-09-28T19:03:00Z">
                    <w:rPr>
                      <w:rFonts w:ascii="Monaco" w:hAnsi="Monaco" w:cs="Monaco"/>
                      <w:color w:val="204A87"/>
                      <w:sz w:val="32"/>
                      <w:szCs w:val="32"/>
                      <w:lang w:val="en-US"/>
                    </w:rPr>
                  </w:rPrChange>
                </w:rPr>
                <w:t>window</w:t>
              </w:r>
              <w:r w:rsidRPr="0055352B">
                <w:rPr>
                  <w:b/>
                  <w:bCs/>
                  <w:lang w:val="en-US"/>
                  <w:rPrChange w:id="3161" w:author="Borja Gonzalez" w:date="2017-09-28T19:03:00Z">
                    <w:rPr>
                      <w:rFonts w:ascii="Monaco" w:hAnsi="Monaco" w:cs="Monaco"/>
                      <w:b/>
                      <w:bCs/>
                      <w:color w:val="000000"/>
                      <w:sz w:val="32"/>
                      <w:szCs w:val="32"/>
                      <w:lang w:val="en-US"/>
                    </w:rPr>
                  </w:rPrChange>
                </w:rPr>
                <w:t>.</w:t>
              </w:r>
              <w:r w:rsidRPr="0055352B">
                <w:rPr>
                  <w:lang w:val="en-US"/>
                  <w:rPrChange w:id="3162" w:author="Borja Gonzalez" w:date="2017-09-28T19:03:00Z">
                    <w:rPr>
                      <w:rFonts w:ascii="Monaco" w:hAnsi="Monaco" w:cs="Monaco"/>
                      <w:color w:val="000000"/>
                      <w:sz w:val="32"/>
                      <w:szCs w:val="32"/>
                      <w:lang w:val="en-US"/>
                    </w:rPr>
                  </w:rPrChange>
                </w:rPr>
                <w:t>location</w:t>
              </w:r>
              <w:proofErr w:type="gramEnd"/>
              <w:r w:rsidRPr="0055352B">
                <w:rPr>
                  <w:b/>
                  <w:bCs/>
                  <w:lang w:val="en-US"/>
                  <w:rPrChange w:id="3163" w:author="Borja Gonzalez" w:date="2017-09-28T19:03:00Z">
                    <w:rPr>
                      <w:rFonts w:ascii="Monaco" w:hAnsi="Monaco" w:cs="Monaco"/>
                      <w:b/>
                      <w:bCs/>
                      <w:color w:val="000000"/>
                      <w:sz w:val="32"/>
                      <w:szCs w:val="32"/>
                      <w:lang w:val="en-US"/>
                    </w:rPr>
                  </w:rPrChange>
                </w:rPr>
                <w:t>.</w:t>
              </w:r>
              <w:r w:rsidRPr="0055352B">
                <w:rPr>
                  <w:lang w:val="en-US"/>
                  <w:rPrChange w:id="3164"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165" w:author="Borja Gonzalez" w:date="2017-09-28T19:03:00Z">
                    <w:rPr>
                      <w:rFonts w:ascii="Monaco" w:hAnsi="Monaco" w:cs="Monaco"/>
                      <w:b/>
                      <w:bCs/>
                      <w:color w:val="CE5C00"/>
                      <w:sz w:val="32"/>
                      <w:szCs w:val="32"/>
                      <w:lang w:val="en-US"/>
                    </w:rPr>
                  </w:rPrChange>
                </w:rPr>
                <w:t>=</w:t>
              </w:r>
              <w:r w:rsidRPr="0055352B">
                <w:rPr>
                  <w:lang w:val="en-US"/>
                  <w:rPrChange w:id="3166" w:author="Borja Gonzalez" w:date="2017-09-28T19:03:00Z">
                    <w:rPr>
                      <w:rFonts w:ascii="Monaco" w:hAnsi="Monaco" w:cs="Monaco"/>
                      <w:sz w:val="32"/>
                      <w:szCs w:val="32"/>
                      <w:lang w:val="en-US"/>
                    </w:rPr>
                  </w:rPrChange>
                </w:rPr>
                <w:t xml:space="preserve"> </w:t>
              </w:r>
              <w:r w:rsidRPr="0055352B">
                <w:rPr>
                  <w:color w:val="4E9A06"/>
                  <w:lang w:val="en-US"/>
                  <w:rPrChange w:id="3167"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168" w:author="Borja Gonzalez" w:date="2017-09-28T19:03:00Z">
                    <w:rPr>
                      <w:rFonts w:ascii="Monaco" w:hAnsi="Monaco" w:cs="Monaco"/>
                      <w:b/>
                      <w:bCs/>
                      <w:color w:val="CE5C00"/>
                      <w:sz w:val="32"/>
                      <w:szCs w:val="32"/>
                      <w:lang w:val="en-US"/>
                    </w:rPr>
                  </w:rPrChange>
                </w:rPr>
                <w:t>+</w:t>
              </w:r>
              <w:r w:rsidRPr="0055352B">
                <w:rPr>
                  <w:lang w:val="en-US"/>
                  <w:rPrChange w:id="3169" w:author="Borja Gonzalez" w:date="2017-09-28T19:03:00Z">
                    <w:rPr>
                      <w:rFonts w:ascii="Monaco" w:hAnsi="Monaco" w:cs="Monaco"/>
                      <w:color w:val="000000"/>
                      <w:sz w:val="32"/>
                      <w:szCs w:val="32"/>
                      <w:lang w:val="en-US"/>
                    </w:rPr>
                  </w:rPrChange>
                </w:rPr>
                <w:t>id</w:t>
              </w:r>
              <w:r w:rsidRPr="0055352B">
                <w:rPr>
                  <w:b/>
                  <w:bCs/>
                  <w:color w:val="CE5C00"/>
                  <w:lang w:val="en-US"/>
                  <w:rPrChange w:id="3170" w:author="Borja Gonzalez" w:date="2017-09-28T19:03:00Z">
                    <w:rPr>
                      <w:rFonts w:ascii="Monaco" w:hAnsi="Monaco" w:cs="Monaco"/>
                      <w:b/>
                      <w:bCs/>
                      <w:color w:val="CE5C00"/>
                      <w:sz w:val="32"/>
                      <w:szCs w:val="32"/>
                      <w:lang w:val="en-US"/>
                    </w:rPr>
                  </w:rPrChange>
                </w:rPr>
                <w:t>+</w:t>
              </w:r>
              <w:r w:rsidRPr="0055352B">
                <w:rPr>
                  <w:color w:val="4E9A06"/>
                  <w:lang w:val="en-US"/>
                  <w:rPrChange w:id="3171" w:author="Borja Gonzalez" w:date="2017-09-28T19:03:00Z">
                    <w:rPr>
                      <w:rFonts w:ascii="Monaco" w:hAnsi="Monaco" w:cs="Monaco"/>
                      <w:color w:val="4E9A06"/>
                      <w:sz w:val="32"/>
                      <w:szCs w:val="32"/>
                      <w:lang w:val="en-US"/>
                    </w:rPr>
                  </w:rPrChange>
                </w:rPr>
                <w:t>"&amp;var2="</w:t>
              </w:r>
              <w:r w:rsidRPr="0055352B">
                <w:rPr>
                  <w:b/>
                  <w:bCs/>
                  <w:color w:val="CE5C00"/>
                  <w:lang w:val="en-US"/>
                  <w:rPrChange w:id="3172" w:author="Borja Gonzalez" w:date="2017-09-28T19:03:00Z">
                    <w:rPr>
                      <w:rFonts w:ascii="Monaco" w:hAnsi="Monaco" w:cs="Monaco"/>
                      <w:b/>
                      <w:bCs/>
                      <w:color w:val="CE5C00"/>
                      <w:sz w:val="32"/>
                      <w:szCs w:val="32"/>
                      <w:lang w:val="en-US"/>
                    </w:rPr>
                  </w:rPrChange>
                </w:rPr>
                <w:t>+</w:t>
              </w:r>
              <w:r w:rsidRPr="0055352B">
                <w:rPr>
                  <w:lang w:val="en-US"/>
                  <w:rPrChange w:id="3173" w:author="Borja Gonzalez" w:date="2017-09-28T19:03:00Z">
                    <w:rPr>
                      <w:rFonts w:ascii="Monaco" w:hAnsi="Monaco" w:cs="Monaco"/>
                      <w:color w:val="000000"/>
                      <w:sz w:val="32"/>
                      <w:szCs w:val="32"/>
                      <w:lang w:val="en-US"/>
                    </w:rPr>
                  </w:rPrChange>
                </w:rPr>
                <w:t>nombre</w:t>
              </w:r>
              <w:r w:rsidRPr="0055352B">
                <w:rPr>
                  <w:b/>
                  <w:bCs/>
                  <w:color w:val="CE5C00"/>
                  <w:lang w:val="en-US"/>
                  <w:rPrChange w:id="3174" w:author="Borja Gonzalez" w:date="2017-09-28T19:03:00Z">
                    <w:rPr>
                      <w:rFonts w:ascii="Monaco" w:hAnsi="Monaco" w:cs="Monaco"/>
                      <w:b/>
                      <w:bCs/>
                      <w:color w:val="CE5C00"/>
                      <w:sz w:val="32"/>
                      <w:szCs w:val="32"/>
                      <w:lang w:val="en-US"/>
                    </w:rPr>
                  </w:rPrChange>
                </w:rPr>
                <w:t>+</w:t>
              </w:r>
              <w:r w:rsidRPr="0055352B">
                <w:rPr>
                  <w:color w:val="4E9A06"/>
                  <w:lang w:val="en-US"/>
                  <w:rPrChange w:id="3175" w:author="Borja Gonzalez" w:date="2017-09-28T19:03:00Z">
                    <w:rPr>
                      <w:rFonts w:ascii="Monaco" w:hAnsi="Monaco" w:cs="Monaco"/>
                      <w:color w:val="4E9A06"/>
                      <w:sz w:val="32"/>
                      <w:szCs w:val="32"/>
                      <w:lang w:val="en-US"/>
                    </w:rPr>
                  </w:rPrChange>
                </w:rPr>
                <w:t>"&amp;var3="</w:t>
              </w:r>
              <w:r w:rsidRPr="0055352B">
                <w:rPr>
                  <w:b/>
                  <w:bCs/>
                  <w:color w:val="CE5C00"/>
                  <w:lang w:val="en-US"/>
                  <w:rPrChange w:id="3176" w:author="Borja Gonzalez" w:date="2017-09-28T19:03:00Z">
                    <w:rPr>
                      <w:rFonts w:ascii="Monaco" w:hAnsi="Monaco" w:cs="Monaco"/>
                      <w:b/>
                      <w:bCs/>
                      <w:color w:val="CE5C00"/>
                      <w:sz w:val="32"/>
                      <w:szCs w:val="32"/>
                      <w:lang w:val="en-US"/>
                    </w:rPr>
                  </w:rPrChange>
                </w:rPr>
                <w:t>+</w:t>
              </w:r>
              <w:r w:rsidRPr="0055352B">
                <w:rPr>
                  <w:lang w:val="en-US"/>
                  <w:rPrChange w:id="3177" w:author="Borja Gonzalez" w:date="2017-09-28T19:03:00Z">
                    <w:rPr>
                      <w:rFonts w:ascii="Monaco" w:hAnsi="Monaco" w:cs="Monaco"/>
                      <w:color w:val="000000"/>
                      <w:sz w:val="32"/>
                      <w:szCs w:val="32"/>
                      <w:lang w:val="en-US"/>
                    </w:rPr>
                  </w:rPrChange>
                </w:rPr>
                <w:t>apellido</w:t>
              </w:r>
              <w:r w:rsidRPr="0055352B">
                <w:rPr>
                  <w:b/>
                  <w:bCs/>
                  <w:color w:val="CE5C00"/>
                  <w:lang w:val="en-US"/>
                  <w:rPrChange w:id="3178" w:author="Borja Gonzalez" w:date="2017-09-28T19:03:00Z">
                    <w:rPr>
                      <w:rFonts w:ascii="Monaco" w:hAnsi="Monaco" w:cs="Monaco"/>
                      <w:b/>
                      <w:bCs/>
                      <w:color w:val="CE5C00"/>
                      <w:sz w:val="32"/>
                      <w:szCs w:val="32"/>
                      <w:lang w:val="en-US"/>
                    </w:rPr>
                  </w:rPrChange>
                </w:rPr>
                <w:t>+</w:t>
              </w:r>
              <w:r w:rsidRPr="0055352B">
                <w:rPr>
                  <w:color w:val="4E9A06"/>
                  <w:lang w:val="en-US"/>
                  <w:rPrChange w:id="3179" w:author="Borja Gonzalez" w:date="2017-09-28T19:03:00Z">
                    <w:rPr>
                      <w:rFonts w:ascii="Monaco" w:hAnsi="Monaco" w:cs="Monaco"/>
                      <w:color w:val="4E9A06"/>
                      <w:sz w:val="32"/>
                      <w:szCs w:val="32"/>
                      <w:lang w:val="en-US"/>
                    </w:rPr>
                  </w:rPrChange>
                </w:rPr>
                <w:t>"&amp;var4="</w:t>
              </w:r>
              <w:r w:rsidRPr="0055352B">
                <w:rPr>
                  <w:b/>
                  <w:bCs/>
                  <w:color w:val="CE5C00"/>
                  <w:lang w:val="en-US"/>
                  <w:rPrChange w:id="3180" w:author="Borja Gonzalez" w:date="2017-09-28T19:03:00Z">
                    <w:rPr>
                      <w:rFonts w:ascii="Monaco" w:hAnsi="Monaco" w:cs="Monaco"/>
                      <w:b/>
                      <w:bCs/>
                      <w:color w:val="CE5C00"/>
                      <w:sz w:val="32"/>
                      <w:szCs w:val="32"/>
                      <w:lang w:val="en-US"/>
                    </w:rPr>
                  </w:rPrChange>
                </w:rPr>
                <w:t>+</w:t>
              </w:r>
              <w:r w:rsidRPr="0055352B">
                <w:rPr>
                  <w:lang w:val="en-US"/>
                  <w:rPrChange w:id="3181" w:author="Borja Gonzalez" w:date="2017-09-28T19:03:00Z">
                    <w:rPr>
                      <w:rFonts w:ascii="Monaco" w:hAnsi="Monaco" w:cs="Monaco"/>
                      <w:color w:val="000000"/>
                      <w:sz w:val="32"/>
                      <w:szCs w:val="32"/>
                      <w:lang w:val="en-US"/>
                    </w:rPr>
                  </w:rPrChange>
                </w:rPr>
                <w:t>sexo</w:t>
              </w:r>
              <w:r w:rsidRPr="0055352B">
                <w:rPr>
                  <w:b/>
                  <w:bCs/>
                  <w:lang w:val="en-US"/>
                  <w:rPrChange w:id="3182"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183" w:author="Borja Gonzalez" w:date="2017-09-28T19:03:00Z"/>
                <w:lang w:val="en-US"/>
                <w:rPrChange w:id="3184" w:author="Borja Gonzalez" w:date="2017-09-28T19:03:00Z">
                  <w:rPr>
                    <w:ins w:id="3185" w:author="Borja Gonzalez" w:date="2017-09-28T19:03:00Z"/>
                    <w:rFonts w:ascii="Monaco" w:eastAsiaTheme="majorEastAsia" w:hAnsi="Monaco" w:cs="Monaco"/>
                    <w:color w:val="243F60" w:themeColor="accent1" w:themeShade="7F"/>
                    <w:sz w:val="32"/>
                    <w:szCs w:val="32"/>
                    <w:lang w:val="en-US"/>
                  </w:rPr>
                </w:rPrChange>
              </w:rPr>
              <w:pPrChange w:id="3186" w:author="GONZALEZ DIAZ, BORJA" w:date="2017-09-29T19:27:00Z">
                <w:pPr>
                  <w:keepNext/>
                  <w:keepLines/>
                  <w:widowControl w:val="0"/>
                  <w:autoSpaceDE w:val="0"/>
                  <w:autoSpaceDN w:val="0"/>
                  <w:adjustRightInd w:val="0"/>
                  <w:spacing w:before="200"/>
                  <w:outlineLvl w:val="4"/>
                </w:pPr>
              </w:pPrChange>
            </w:pPr>
            <w:ins w:id="3187" w:author="Borja Gonzalez" w:date="2017-09-28T19:03:00Z">
              <w:r w:rsidRPr="0055352B">
                <w:rPr>
                  <w:b/>
                  <w:bCs/>
                  <w:lang w:val="en-US"/>
                  <w:rPrChange w:id="3188"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189"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190" w:author="Borja Gonzalez" w:date="2017-09-28T19:09:00Z"/>
        </w:rPr>
      </w:pPr>
      <w:del w:id="3191"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192" w:author="Borja Gonzalez" w:date="2017-09-28T19:09:00Z"/>
        </w:trPr>
        <w:tc>
          <w:tcPr>
            <w:tcW w:w="8856" w:type="dxa"/>
          </w:tcPr>
          <w:p w14:paraId="733045D6" w14:textId="77777777" w:rsidR="00A47B4C" w:rsidRPr="0079203F" w:rsidRDefault="00A47B4C">
            <w:pPr>
              <w:rPr>
                <w:ins w:id="3193" w:author="Borja Gonzalez" w:date="2017-09-28T19:09:00Z"/>
                <w:lang w:val="es-ES"/>
                <w:rPrChange w:id="3194" w:author="Rodrigo García" w:date="2017-09-29T10:06:00Z">
                  <w:rPr>
                    <w:ins w:id="3195" w:author="Borja Gonzalez" w:date="2017-09-28T19:09:00Z"/>
                    <w:rFonts w:ascii="Monaco" w:eastAsiaTheme="majorEastAsia" w:hAnsi="Monaco" w:cs="Monaco"/>
                    <w:color w:val="243F60" w:themeColor="accent1" w:themeShade="7F"/>
                    <w:sz w:val="32"/>
                    <w:szCs w:val="32"/>
                    <w:lang w:val="en-US"/>
                  </w:rPr>
                </w:rPrChange>
              </w:rPr>
              <w:pPrChange w:id="3196" w:author="GONZALEZ DIAZ, BORJA" w:date="2017-09-29T19:27:00Z">
                <w:pPr>
                  <w:keepNext/>
                  <w:keepLines/>
                  <w:widowControl w:val="0"/>
                  <w:autoSpaceDE w:val="0"/>
                  <w:autoSpaceDN w:val="0"/>
                  <w:adjustRightInd w:val="0"/>
                  <w:spacing w:before="200"/>
                  <w:outlineLvl w:val="4"/>
                </w:pPr>
              </w:pPrChange>
            </w:pPr>
            <w:proofErr w:type="gramStart"/>
            <w:ins w:id="3197" w:author="Borja Gonzalez" w:date="2017-09-28T19:09:00Z">
              <w:r w:rsidRPr="0079203F">
                <w:rPr>
                  <w:lang w:val="es-ES"/>
                  <w:rPrChange w:id="3198" w:author="Rodrigo García" w:date="2017-09-29T10:06:00Z">
                    <w:rPr>
                      <w:rFonts w:ascii="Monaco" w:hAnsi="Monaco" w:cs="Monaco"/>
                      <w:sz w:val="32"/>
                      <w:szCs w:val="32"/>
                      <w:lang w:val="en-US"/>
                    </w:rPr>
                  </w:rPrChange>
                </w:rPr>
                <w:t>document.getElementById</w:t>
              </w:r>
              <w:proofErr w:type="gramEnd"/>
              <w:r w:rsidRPr="0079203F">
                <w:rPr>
                  <w:lang w:val="es-ES"/>
                  <w:rPrChange w:id="3199" w:author="Rodrigo García" w:date="2017-09-29T10:06:00Z">
                    <w:rPr>
                      <w:rFonts w:ascii="Monaco" w:hAnsi="Monaco" w:cs="Monaco"/>
                      <w:sz w:val="32"/>
                      <w:szCs w:val="32"/>
                      <w:lang w:val="en-US"/>
                    </w:rPr>
                  </w:rPrChange>
                </w:rPr>
                <w:t>("paciente_info").innerHTML = "Paciente: "+nombre+" "+apellido;</w:t>
              </w:r>
            </w:ins>
          </w:p>
          <w:p w14:paraId="1DF42A71" w14:textId="77777777" w:rsidR="00A47B4C" w:rsidRPr="00A47B4C" w:rsidRDefault="00A47B4C">
            <w:pPr>
              <w:rPr>
                <w:ins w:id="3200" w:author="Borja Gonzalez" w:date="2017-09-28T19:09:00Z"/>
                <w:lang w:val="en-US"/>
                <w:rPrChange w:id="3201" w:author="Borja Gonzalez" w:date="2017-09-28T19:09:00Z">
                  <w:rPr>
                    <w:ins w:id="3202" w:author="Borja Gonzalez" w:date="2017-09-28T19:09:00Z"/>
                    <w:rFonts w:ascii="Monaco" w:eastAsiaTheme="majorEastAsia" w:hAnsi="Monaco" w:cs="Monaco"/>
                    <w:color w:val="243F60" w:themeColor="accent1" w:themeShade="7F"/>
                    <w:sz w:val="32"/>
                    <w:szCs w:val="32"/>
                    <w:lang w:val="en-US"/>
                  </w:rPr>
                </w:rPrChange>
              </w:rPr>
              <w:pPrChange w:id="3203" w:author="GONZALEZ DIAZ, BORJA" w:date="2017-09-29T19:27:00Z">
                <w:pPr>
                  <w:keepNext/>
                  <w:keepLines/>
                  <w:widowControl w:val="0"/>
                  <w:autoSpaceDE w:val="0"/>
                  <w:autoSpaceDN w:val="0"/>
                  <w:adjustRightInd w:val="0"/>
                  <w:spacing w:before="200"/>
                  <w:outlineLvl w:val="4"/>
                </w:pPr>
              </w:pPrChange>
            </w:pPr>
            <w:ins w:id="3204" w:author="Borja Gonzalez" w:date="2017-09-28T19:09:00Z">
              <w:r w:rsidRPr="00A47B4C">
                <w:rPr>
                  <w:lang w:val="en-US"/>
                  <w:rPrChange w:id="3205" w:author="Borja Gonzalez" w:date="2017-09-28T19:09:00Z">
                    <w:rPr>
                      <w:rFonts w:ascii="Monaco" w:hAnsi="Monaco" w:cs="Monaco"/>
                      <w:sz w:val="32"/>
                      <w:szCs w:val="32"/>
                      <w:lang w:val="en-US"/>
                    </w:rPr>
                  </w:rPrChange>
                </w:rPr>
                <w:t>get_datos_</w:t>
              </w:r>
              <w:proofErr w:type="gramStart"/>
              <w:r w:rsidRPr="00A47B4C">
                <w:rPr>
                  <w:lang w:val="en-US"/>
                  <w:rPrChange w:id="3206" w:author="Borja Gonzalez" w:date="2017-09-28T19:09:00Z">
                    <w:rPr>
                      <w:rFonts w:ascii="Monaco" w:hAnsi="Monaco" w:cs="Monaco"/>
                      <w:sz w:val="32"/>
                      <w:szCs w:val="32"/>
                      <w:lang w:val="en-US"/>
                    </w:rPr>
                  </w:rPrChange>
                </w:rPr>
                <w:t>node(</w:t>
              </w:r>
              <w:proofErr w:type="gramEnd"/>
              <w:r w:rsidRPr="00A47B4C">
                <w:rPr>
                  <w:lang w:val="en-US"/>
                  <w:rPrChange w:id="3207" w:author="Borja Gonzalez" w:date="2017-09-28T19:09:00Z">
                    <w:rPr>
                      <w:rFonts w:ascii="Monaco" w:hAnsi="Monaco" w:cs="Monaco"/>
                      <w:sz w:val="32"/>
                      <w:szCs w:val="32"/>
                      <w:lang w:val="en-US"/>
                    </w:rPr>
                  </w:rPrChange>
                </w:rPr>
                <w:t>id, function(datos){</w:t>
              </w:r>
            </w:ins>
          </w:p>
          <w:p w14:paraId="3B0CE2BB" w14:textId="77777777" w:rsidR="00A47B4C" w:rsidRPr="0079203F" w:rsidRDefault="00A47B4C">
            <w:pPr>
              <w:rPr>
                <w:ins w:id="3208" w:author="Borja Gonzalez" w:date="2017-09-28T19:09:00Z"/>
                <w:lang w:val="es-ES"/>
                <w:rPrChange w:id="3209" w:author="Rodrigo García" w:date="2017-09-29T10:06:00Z">
                  <w:rPr>
                    <w:ins w:id="3210" w:author="Borja Gonzalez" w:date="2017-09-28T19:09:00Z"/>
                    <w:rFonts w:ascii="Monaco" w:eastAsiaTheme="majorEastAsia" w:hAnsi="Monaco" w:cs="Monaco"/>
                    <w:color w:val="243F60" w:themeColor="accent1" w:themeShade="7F"/>
                    <w:sz w:val="32"/>
                    <w:szCs w:val="32"/>
                    <w:lang w:val="en-US"/>
                  </w:rPr>
                </w:rPrChange>
              </w:rPr>
              <w:pPrChange w:id="3211" w:author="GONZALEZ DIAZ, BORJA" w:date="2017-09-29T19:27:00Z">
                <w:pPr>
                  <w:keepNext/>
                  <w:keepLines/>
                  <w:widowControl w:val="0"/>
                  <w:autoSpaceDE w:val="0"/>
                  <w:autoSpaceDN w:val="0"/>
                  <w:adjustRightInd w:val="0"/>
                  <w:spacing w:before="200"/>
                  <w:outlineLvl w:val="4"/>
                </w:pPr>
              </w:pPrChange>
            </w:pPr>
            <w:ins w:id="3212" w:author="Borja Gonzalez" w:date="2017-09-28T19:09:00Z">
              <w:r w:rsidRPr="00A47B4C">
                <w:rPr>
                  <w:lang w:val="en-US"/>
                  <w:rPrChange w:id="3213" w:author="Borja Gonzalez" w:date="2017-09-28T19:09:00Z">
                    <w:rPr>
                      <w:rFonts w:ascii="Monaco" w:hAnsi="Monaco" w:cs="Monaco"/>
                      <w:sz w:val="32"/>
                      <w:szCs w:val="32"/>
                      <w:lang w:val="en-US"/>
                    </w:rPr>
                  </w:rPrChange>
                </w:rPr>
                <w:tab/>
              </w:r>
              <w:r w:rsidRPr="0079203F">
                <w:rPr>
                  <w:lang w:val="es-ES"/>
                  <w:rPrChange w:id="3214" w:author="Rodrigo García" w:date="2017-09-29T10:06:00Z">
                    <w:rPr>
                      <w:rFonts w:ascii="Monaco" w:hAnsi="Monaco" w:cs="Monaco"/>
                      <w:sz w:val="32"/>
                      <w:szCs w:val="32"/>
                      <w:lang w:val="en-US"/>
                    </w:rPr>
                  </w:rPrChange>
                </w:rPr>
                <w:t>if (</w:t>
              </w:r>
              <w:proofErr w:type="gramStart"/>
              <w:r w:rsidRPr="0079203F">
                <w:rPr>
                  <w:lang w:val="es-ES"/>
                  <w:rPrChange w:id="3215" w:author="Rodrigo García" w:date="2017-09-29T10:06:00Z">
                    <w:rPr>
                      <w:rFonts w:ascii="Monaco" w:hAnsi="Monaco" w:cs="Monaco"/>
                      <w:sz w:val="32"/>
                      <w:szCs w:val="32"/>
                      <w:lang w:val="en-US"/>
                    </w:rPr>
                  </w:rPrChange>
                </w:rPr>
                <w:t>datos.length</w:t>
              </w:r>
              <w:proofErr w:type="gramEnd"/>
              <w:r w:rsidRPr="0079203F">
                <w:rPr>
                  <w:lang w:val="es-ES"/>
                  <w:rPrChange w:id="3216" w:author="Rodrigo García" w:date="2017-09-29T10:06:00Z">
                    <w:rPr>
                      <w:rFonts w:ascii="Monaco" w:hAnsi="Monaco" w:cs="Monaco"/>
                      <w:sz w:val="32"/>
                      <w:szCs w:val="32"/>
                      <w:lang w:val="en-US"/>
                    </w:rPr>
                  </w:rPrChange>
                </w:rPr>
                <w:t>==0){</w:t>
              </w:r>
            </w:ins>
          </w:p>
          <w:p w14:paraId="7862E3D1" w14:textId="77777777" w:rsidR="00A47B4C" w:rsidRPr="0079203F" w:rsidRDefault="00A47B4C">
            <w:pPr>
              <w:rPr>
                <w:ins w:id="3217" w:author="Borja Gonzalez" w:date="2017-09-28T19:09:00Z"/>
                <w:lang w:val="es-ES"/>
                <w:rPrChange w:id="3218" w:author="Rodrigo García" w:date="2017-09-29T10:06:00Z">
                  <w:rPr>
                    <w:ins w:id="3219" w:author="Borja Gonzalez" w:date="2017-09-28T19:09:00Z"/>
                    <w:rFonts w:ascii="Monaco" w:eastAsiaTheme="majorEastAsia" w:hAnsi="Monaco" w:cs="Monaco"/>
                    <w:color w:val="243F60" w:themeColor="accent1" w:themeShade="7F"/>
                    <w:sz w:val="32"/>
                    <w:szCs w:val="32"/>
                    <w:lang w:val="en-US"/>
                  </w:rPr>
                </w:rPrChange>
              </w:rPr>
              <w:pPrChange w:id="3220" w:author="GONZALEZ DIAZ, BORJA" w:date="2017-09-29T19:27:00Z">
                <w:pPr>
                  <w:keepNext/>
                  <w:keepLines/>
                  <w:widowControl w:val="0"/>
                  <w:autoSpaceDE w:val="0"/>
                  <w:autoSpaceDN w:val="0"/>
                  <w:adjustRightInd w:val="0"/>
                  <w:spacing w:before="200"/>
                  <w:outlineLvl w:val="4"/>
                </w:pPr>
              </w:pPrChange>
            </w:pPr>
            <w:ins w:id="3221" w:author="Borja Gonzalez" w:date="2017-09-28T19:09:00Z">
              <w:r w:rsidRPr="0079203F">
                <w:rPr>
                  <w:lang w:val="es-ES"/>
                  <w:rPrChange w:id="3222" w:author="Rodrigo García" w:date="2017-09-29T10:06:00Z">
                    <w:rPr>
                      <w:rFonts w:ascii="Monaco" w:hAnsi="Monaco" w:cs="Monaco"/>
                      <w:sz w:val="32"/>
                      <w:szCs w:val="32"/>
                      <w:lang w:val="en-US"/>
                    </w:rPr>
                  </w:rPrChange>
                </w:rPr>
                <w:tab/>
              </w:r>
              <w:r w:rsidRPr="0079203F">
                <w:rPr>
                  <w:lang w:val="es-ES"/>
                  <w:rPrChange w:id="3223" w:author="Rodrigo García" w:date="2017-09-29T10:06:00Z">
                    <w:rPr>
                      <w:rFonts w:ascii="Monaco" w:hAnsi="Monaco" w:cs="Monaco"/>
                      <w:sz w:val="32"/>
                      <w:szCs w:val="32"/>
                      <w:lang w:val="en-US"/>
                    </w:rPr>
                  </w:rPrChange>
                </w:rPr>
                <w:tab/>
              </w:r>
              <w:proofErr w:type="gramStart"/>
              <w:r w:rsidRPr="0079203F">
                <w:rPr>
                  <w:lang w:val="es-ES"/>
                  <w:rPrChange w:id="3224" w:author="Rodrigo García" w:date="2017-09-29T10:06:00Z">
                    <w:rPr>
                      <w:rFonts w:ascii="Monaco" w:hAnsi="Monaco" w:cs="Monaco"/>
                      <w:sz w:val="32"/>
                      <w:szCs w:val="32"/>
                      <w:lang w:val="en-US"/>
                    </w:rPr>
                  </w:rPrChange>
                </w:rPr>
                <w:t>document.getElementById</w:t>
              </w:r>
              <w:proofErr w:type="gramEnd"/>
              <w:r w:rsidRPr="0079203F">
                <w:rPr>
                  <w:lang w:val="es-ES"/>
                  <w:rPrChange w:id="3225" w:author="Rodrigo García" w:date="2017-09-29T10:06:00Z">
                    <w:rPr>
                      <w:rFonts w:ascii="Monaco" w:hAnsi="Monaco" w:cs="Monaco"/>
                      <w:sz w:val="32"/>
                      <w:szCs w:val="32"/>
                      <w:lang w:val="en-US"/>
                    </w:rPr>
                  </w:rPrChange>
                </w:rPr>
                <w:t>("paciente_info_1").innerHTML = "Todavía no hay datos de movimieto disponibles para este paciente";</w:t>
              </w:r>
            </w:ins>
          </w:p>
          <w:p w14:paraId="04CAB87F" w14:textId="77777777" w:rsidR="00A47B4C" w:rsidRPr="0079203F" w:rsidRDefault="00A47B4C">
            <w:pPr>
              <w:rPr>
                <w:ins w:id="3226" w:author="Borja Gonzalez" w:date="2017-09-28T19:09:00Z"/>
                <w:lang w:val="es-ES"/>
                <w:rPrChange w:id="3227" w:author="Rodrigo García" w:date="2017-09-29T10:06:00Z">
                  <w:rPr>
                    <w:ins w:id="3228" w:author="Borja Gonzalez" w:date="2017-09-28T19:09:00Z"/>
                    <w:rFonts w:ascii="Monaco" w:eastAsiaTheme="majorEastAsia" w:hAnsi="Monaco" w:cs="Monaco"/>
                    <w:color w:val="243F60" w:themeColor="accent1" w:themeShade="7F"/>
                    <w:sz w:val="32"/>
                    <w:szCs w:val="32"/>
                    <w:lang w:val="en-US"/>
                  </w:rPr>
                </w:rPrChange>
              </w:rPr>
              <w:pPrChange w:id="3229" w:author="GONZALEZ DIAZ, BORJA" w:date="2017-09-29T19:27:00Z">
                <w:pPr>
                  <w:keepNext/>
                  <w:keepLines/>
                  <w:widowControl w:val="0"/>
                  <w:autoSpaceDE w:val="0"/>
                  <w:autoSpaceDN w:val="0"/>
                  <w:adjustRightInd w:val="0"/>
                  <w:spacing w:before="200"/>
                  <w:outlineLvl w:val="4"/>
                </w:pPr>
              </w:pPrChange>
            </w:pPr>
            <w:ins w:id="3230" w:author="Borja Gonzalez" w:date="2017-09-28T19:09:00Z">
              <w:r w:rsidRPr="0079203F">
                <w:rPr>
                  <w:lang w:val="es-ES"/>
                  <w:rPrChange w:id="3231"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232" w:author="Borja Gonzalez" w:date="2017-09-28T19:09:00Z"/>
                <w:lang w:val="es-ES"/>
                <w:rPrChange w:id="3233" w:author="Rodrigo García" w:date="2017-09-29T10:06:00Z">
                  <w:rPr>
                    <w:ins w:id="3234" w:author="Borja Gonzalez" w:date="2017-09-28T19:09:00Z"/>
                    <w:rFonts w:ascii="Monaco" w:eastAsiaTheme="majorEastAsia" w:hAnsi="Monaco" w:cs="Monaco"/>
                    <w:color w:val="243F60" w:themeColor="accent1" w:themeShade="7F"/>
                    <w:sz w:val="32"/>
                    <w:szCs w:val="32"/>
                    <w:lang w:val="en-US"/>
                  </w:rPr>
                </w:rPrChange>
              </w:rPr>
              <w:pPrChange w:id="3235" w:author="GONZALEZ DIAZ, BORJA" w:date="2017-09-29T19:27:00Z">
                <w:pPr>
                  <w:keepNext/>
                  <w:keepLines/>
                  <w:widowControl w:val="0"/>
                  <w:autoSpaceDE w:val="0"/>
                  <w:autoSpaceDN w:val="0"/>
                  <w:adjustRightInd w:val="0"/>
                  <w:spacing w:before="200"/>
                  <w:outlineLvl w:val="4"/>
                </w:pPr>
              </w:pPrChange>
            </w:pPr>
            <w:ins w:id="3236" w:author="Borja Gonzalez" w:date="2017-09-28T19:09:00Z">
              <w:r w:rsidRPr="0079203F">
                <w:rPr>
                  <w:lang w:val="es-ES"/>
                  <w:rPrChange w:id="3237" w:author="Rodrigo García" w:date="2017-09-29T10:06:00Z">
                    <w:rPr>
                      <w:rFonts w:ascii="Monaco" w:hAnsi="Monaco" w:cs="Monaco"/>
                      <w:sz w:val="32"/>
                      <w:szCs w:val="32"/>
                      <w:lang w:val="en-US"/>
                    </w:rPr>
                  </w:rPrChange>
                </w:rPr>
                <w:tab/>
              </w:r>
              <w:proofErr w:type="gramStart"/>
              <w:r w:rsidRPr="0079203F">
                <w:rPr>
                  <w:lang w:val="es-ES"/>
                  <w:rPrChange w:id="3238" w:author="Rodrigo García" w:date="2017-09-29T10:06:00Z">
                    <w:rPr>
                      <w:rFonts w:ascii="Monaco" w:hAnsi="Monaco" w:cs="Monaco"/>
                      <w:sz w:val="32"/>
                      <w:szCs w:val="32"/>
                      <w:lang w:val="en-US"/>
                    </w:rPr>
                  </w:rPrChange>
                </w:rPr>
                <w:t>else{</w:t>
              </w:r>
              <w:proofErr w:type="gramEnd"/>
            </w:ins>
          </w:p>
          <w:p w14:paraId="631BE0ED" w14:textId="77777777" w:rsidR="00A47B4C" w:rsidRPr="0079203F" w:rsidRDefault="00A47B4C">
            <w:pPr>
              <w:rPr>
                <w:ins w:id="3239" w:author="Borja Gonzalez" w:date="2017-09-28T19:09:00Z"/>
                <w:lang w:val="es-ES"/>
                <w:rPrChange w:id="3240" w:author="Rodrigo García" w:date="2017-09-29T10:06:00Z">
                  <w:rPr>
                    <w:ins w:id="3241" w:author="Borja Gonzalez" w:date="2017-09-28T19:09:00Z"/>
                    <w:rFonts w:ascii="Monaco" w:eastAsiaTheme="majorEastAsia" w:hAnsi="Monaco" w:cs="Monaco"/>
                    <w:color w:val="243F60" w:themeColor="accent1" w:themeShade="7F"/>
                    <w:sz w:val="32"/>
                    <w:szCs w:val="32"/>
                    <w:lang w:val="en-US"/>
                  </w:rPr>
                </w:rPrChange>
              </w:rPr>
              <w:pPrChange w:id="3242" w:author="GONZALEZ DIAZ, BORJA" w:date="2017-09-29T19:27:00Z">
                <w:pPr>
                  <w:keepNext/>
                  <w:keepLines/>
                  <w:widowControl w:val="0"/>
                  <w:autoSpaceDE w:val="0"/>
                  <w:autoSpaceDN w:val="0"/>
                  <w:adjustRightInd w:val="0"/>
                  <w:spacing w:before="200"/>
                  <w:outlineLvl w:val="4"/>
                </w:pPr>
              </w:pPrChange>
            </w:pPr>
            <w:ins w:id="3243" w:author="Borja Gonzalez" w:date="2017-09-28T19:09:00Z">
              <w:r w:rsidRPr="0079203F">
                <w:rPr>
                  <w:lang w:val="es-ES"/>
                  <w:rPrChange w:id="3244" w:author="Rodrigo García" w:date="2017-09-29T10:06:00Z">
                    <w:rPr>
                      <w:rFonts w:ascii="Monaco" w:hAnsi="Monaco" w:cs="Monaco"/>
                      <w:sz w:val="32"/>
                      <w:szCs w:val="32"/>
                      <w:lang w:val="en-US"/>
                    </w:rPr>
                  </w:rPrChange>
                </w:rPr>
                <w:tab/>
              </w:r>
              <w:r w:rsidRPr="0079203F">
                <w:rPr>
                  <w:lang w:val="es-ES"/>
                  <w:rPrChange w:id="3245" w:author="Rodrigo García" w:date="2017-09-29T10:06:00Z">
                    <w:rPr>
                      <w:rFonts w:ascii="Monaco" w:hAnsi="Monaco" w:cs="Monaco"/>
                      <w:sz w:val="32"/>
                      <w:szCs w:val="32"/>
                      <w:lang w:val="en-US"/>
                    </w:rPr>
                  </w:rPrChange>
                </w:rPr>
                <w:tab/>
                <w:t xml:space="preserve">var tabla = </w:t>
              </w:r>
              <w:proofErr w:type="gramStart"/>
              <w:r w:rsidRPr="0079203F">
                <w:rPr>
                  <w:lang w:val="es-ES"/>
                  <w:rPrChange w:id="3246" w:author="Rodrigo García" w:date="2017-09-29T10:06:00Z">
                    <w:rPr>
                      <w:rFonts w:ascii="Monaco" w:hAnsi="Monaco" w:cs="Monaco"/>
                      <w:sz w:val="32"/>
                      <w:szCs w:val="32"/>
                      <w:lang w:val="en-US"/>
                    </w:rPr>
                  </w:rPrChange>
                </w:rPr>
                <w:t>document.getElementById</w:t>
              </w:r>
              <w:proofErr w:type="gramEnd"/>
              <w:r w:rsidRPr="0079203F">
                <w:rPr>
                  <w:lang w:val="es-ES"/>
                  <w:rPrChange w:id="3247" w:author="Rodrigo García" w:date="2017-09-29T10:06:00Z">
                    <w:rPr>
                      <w:rFonts w:ascii="Monaco" w:hAnsi="Monaco" w:cs="Monaco"/>
                      <w:sz w:val="32"/>
                      <w:szCs w:val="32"/>
                      <w:lang w:val="en-US"/>
                    </w:rPr>
                  </w:rPrChange>
                </w:rPr>
                <w:t>("miTabla");</w:t>
              </w:r>
            </w:ins>
          </w:p>
          <w:p w14:paraId="3F90CE1F" w14:textId="77777777" w:rsidR="00A47B4C" w:rsidRPr="00A47B4C" w:rsidRDefault="00A47B4C">
            <w:pPr>
              <w:rPr>
                <w:ins w:id="3248" w:author="Borja Gonzalez" w:date="2017-09-28T19:09:00Z"/>
                <w:lang w:val="en-US"/>
                <w:rPrChange w:id="3249" w:author="Borja Gonzalez" w:date="2017-09-28T19:09:00Z">
                  <w:rPr>
                    <w:ins w:id="3250" w:author="Borja Gonzalez" w:date="2017-09-28T19:09:00Z"/>
                    <w:rFonts w:ascii="Monaco" w:eastAsiaTheme="majorEastAsia" w:hAnsi="Monaco" w:cs="Monaco"/>
                    <w:color w:val="243F60" w:themeColor="accent1" w:themeShade="7F"/>
                    <w:sz w:val="32"/>
                    <w:szCs w:val="32"/>
                    <w:lang w:val="en-US"/>
                  </w:rPr>
                </w:rPrChange>
              </w:rPr>
              <w:pPrChange w:id="3251" w:author="GONZALEZ DIAZ, BORJA" w:date="2017-09-29T19:27:00Z">
                <w:pPr>
                  <w:keepNext/>
                  <w:keepLines/>
                  <w:widowControl w:val="0"/>
                  <w:autoSpaceDE w:val="0"/>
                  <w:autoSpaceDN w:val="0"/>
                  <w:adjustRightInd w:val="0"/>
                  <w:spacing w:before="200"/>
                  <w:outlineLvl w:val="4"/>
                </w:pPr>
              </w:pPrChange>
            </w:pPr>
            <w:ins w:id="3252" w:author="Borja Gonzalez" w:date="2017-09-28T19:09:00Z">
              <w:r w:rsidRPr="0079203F">
                <w:rPr>
                  <w:lang w:val="es-ES"/>
                  <w:rPrChange w:id="3253" w:author="Rodrigo García" w:date="2017-09-29T10:06:00Z">
                    <w:rPr>
                      <w:rFonts w:ascii="Monaco" w:hAnsi="Monaco" w:cs="Monaco"/>
                      <w:sz w:val="32"/>
                      <w:szCs w:val="32"/>
                      <w:lang w:val="en-US"/>
                    </w:rPr>
                  </w:rPrChange>
                </w:rPr>
                <w:tab/>
              </w:r>
              <w:r w:rsidRPr="0079203F">
                <w:rPr>
                  <w:lang w:val="es-ES"/>
                  <w:rPrChange w:id="3254" w:author="Rodrigo García" w:date="2017-09-29T10:06:00Z">
                    <w:rPr>
                      <w:rFonts w:ascii="Monaco" w:hAnsi="Monaco" w:cs="Monaco"/>
                      <w:sz w:val="32"/>
                      <w:szCs w:val="32"/>
                      <w:lang w:val="en-US"/>
                    </w:rPr>
                  </w:rPrChange>
                </w:rPr>
                <w:tab/>
              </w:r>
              <w:proofErr w:type="gramStart"/>
              <w:r w:rsidRPr="00A47B4C">
                <w:rPr>
                  <w:lang w:val="en-US"/>
                  <w:rPrChange w:id="3255" w:author="Borja Gonzalez" w:date="2017-09-28T19:09:00Z">
                    <w:rPr>
                      <w:rFonts w:ascii="Monaco" w:hAnsi="Monaco" w:cs="Monaco"/>
                      <w:sz w:val="32"/>
                      <w:szCs w:val="32"/>
                      <w:lang w:val="en-US"/>
                    </w:rPr>
                  </w:rPrChange>
                </w:rPr>
                <w:t>for(</w:t>
              </w:r>
              <w:proofErr w:type="gramEnd"/>
              <w:r w:rsidRPr="00A47B4C">
                <w:rPr>
                  <w:lang w:val="en-US"/>
                  <w:rPrChange w:id="3256" w:author="Borja Gonzalez" w:date="2017-09-28T19:09:00Z">
                    <w:rPr>
                      <w:rFonts w:ascii="Monaco" w:hAnsi="Monaco" w:cs="Monaco"/>
                      <w:sz w:val="32"/>
                      <w:szCs w:val="32"/>
                      <w:lang w:val="en-US"/>
                    </w:rPr>
                  </w:rPrChange>
                </w:rPr>
                <w:t>i=0; i</w:t>
              </w:r>
              <w:r w:rsidRPr="00A47B4C">
                <w:rPr>
                  <w:color w:val="A40000"/>
                  <w:shd w:val="clear" w:color="EF2929" w:fill="auto"/>
                  <w:lang w:val="en-US"/>
                  <w:rPrChange w:id="3257" w:author="Borja Gonzalez" w:date="2017-09-28T19:09:00Z">
                    <w:rPr>
                      <w:rFonts w:ascii="Monaco" w:hAnsi="Monaco" w:cs="Monaco"/>
                      <w:color w:val="A40000"/>
                      <w:sz w:val="32"/>
                      <w:szCs w:val="32"/>
                      <w:shd w:val="clear" w:color="EF2929" w:fill="auto"/>
                      <w:lang w:val="en-US"/>
                    </w:rPr>
                  </w:rPrChange>
                </w:rPr>
                <w:t>&lt;</w:t>
              </w:r>
              <w:r w:rsidRPr="00A47B4C">
                <w:rPr>
                  <w:lang w:val="en-US"/>
                  <w:rPrChange w:id="3258"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259" w:author="Borja Gonzalez" w:date="2017-09-28T19:09:00Z"/>
                <w:lang w:val="en-US"/>
                <w:rPrChange w:id="3260" w:author="Borja Gonzalez" w:date="2017-09-28T19:09:00Z">
                  <w:rPr>
                    <w:ins w:id="3261" w:author="Borja Gonzalez" w:date="2017-09-28T19:09:00Z"/>
                    <w:rFonts w:ascii="Monaco" w:eastAsiaTheme="majorEastAsia" w:hAnsi="Monaco" w:cs="Monaco"/>
                    <w:color w:val="243F60" w:themeColor="accent1" w:themeShade="7F"/>
                    <w:sz w:val="32"/>
                    <w:szCs w:val="32"/>
                    <w:lang w:val="en-US"/>
                  </w:rPr>
                </w:rPrChange>
              </w:rPr>
              <w:pPrChange w:id="3262" w:author="GONZALEZ DIAZ, BORJA" w:date="2017-09-29T19:27:00Z">
                <w:pPr>
                  <w:keepNext/>
                  <w:keepLines/>
                  <w:widowControl w:val="0"/>
                  <w:autoSpaceDE w:val="0"/>
                  <w:autoSpaceDN w:val="0"/>
                  <w:adjustRightInd w:val="0"/>
                  <w:spacing w:before="200"/>
                  <w:outlineLvl w:val="4"/>
                </w:pPr>
              </w:pPrChange>
            </w:pPr>
            <w:ins w:id="3263" w:author="Borja Gonzalez" w:date="2017-09-28T19:09:00Z">
              <w:r w:rsidRPr="00A47B4C">
                <w:rPr>
                  <w:lang w:val="en-US"/>
                  <w:rPrChange w:id="3264" w:author="Borja Gonzalez" w:date="2017-09-28T19:09:00Z">
                    <w:rPr>
                      <w:rFonts w:ascii="Monaco" w:hAnsi="Monaco" w:cs="Monaco"/>
                      <w:sz w:val="32"/>
                      <w:szCs w:val="32"/>
                      <w:lang w:val="en-US"/>
                    </w:rPr>
                  </w:rPrChange>
                </w:rPr>
                <w:tab/>
              </w:r>
              <w:r w:rsidRPr="00A47B4C">
                <w:rPr>
                  <w:lang w:val="en-US"/>
                  <w:rPrChange w:id="3265" w:author="Borja Gonzalez" w:date="2017-09-28T19:09:00Z">
                    <w:rPr>
                      <w:rFonts w:ascii="Monaco" w:hAnsi="Monaco" w:cs="Monaco"/>
                      <w:sz w:val="32"/>
                      <w:szCs w:val="32"/>
                      <w:lang w:val="en-US"/>
                    </w:rPr>
                  </w:rPrChange>
                </w:rPr>
                <w:tab/>
              </w:r>
              <w:r w:rsidRPr="00A47B4C">
                <w:rPr>
                  <w:lang w:val="en-US"/>
                  <w:rPrChange w:id="3266" w:author="Borja Gonzalez" w:date="2017-09-28T19:09:00Z">
                    <w:rPr>
                      <w:rFonts w:ascii="Monaco" w:hAnsi="Monaco" w:cs="Monaco"/>
                      <w:sz w:val="32"/>
                      <w:szCs w:val="32"/>
                      <w:lang w:val="en-US"/>
                    </w:rPr>
                  </w:rPrChange>
                </w:rPr>
                <w:tab/>
              </w:r>
              <w:r w:rsidRPr="00A47B4C">
                <w:rPr>
                  <w:lang w:val="en-US"/>
                  <w:rPrChange w:id="3267" w:author="Borja Gonzalez" w:date="2017-09-28T19:09:00Z">
                    <w:rPr>
                      <w:rFonts w:ascii="Monaco" w:hAnsi="Monaco" w:cs="Monaco"/>
                      <w:sz w:val="32"/>
                      <w:szCs w:val="32"/>
                      <w:lang w:val="en-US"/>
                    </w:rPr>
                  </w:rPrChange>
                </w:rPr>
                <w:tab/>
              </w:r>
              <w:r w:rsidRPr="00A47B4C">
                <w:rPr>
                  <w:lang w:val="en-US"/>
                  <w:rPrChange w:id="3268" w:author="Borja Gonzalez" w:date="2017-09-28T19:09:00Z">
                    <w:rPr>
                      <w:rFonts w:ascii="Monaco" w:hAnsi="Monaco" w:cs="Monaco"/>
                      <w:sz w:val="32"/>
                      <w:szCs w:val="32"/>
                      <w:lang w:val="en-US"/>
                    </w:rPr>
                  </w:rPrChange>
                </w:rPr>
                <w:tab/>
                <w:t xml:space="preserve">var filas = </w:t>
              </w:r>
              <w:proofErr w:type="gramStart"/>
              <w:r w:rsidRPr="00A47B4C">
                <w:rPr>
                  <w:lang w:val="en-US"/>
                  <w:rPrChange w:id="3269" w:author="Borja Gonzalez" w:date="2017-09-28T19:09:00Z">
                    <w:rPr>
                      <w:rFonts w:ascii="Monaco" w:hAnsi="Monaco" w:cs="Monaco"/>
                      <w:sz w:val="32"/>
                      <w:szCs w:val="32"/>
                      <w:lang w:val="en-US"/>
                    </w:rPr>
                  </w:rPrChange>
                </w:rPr>
                <w:t>tabla.rows</w:t>
              </w:r>
              <w:proofErr w:type="gramEnd"/>
              <w:r w:rsidRPr="00A47B4C">
                <w:rPr>
                  <w:lang w:val="en-US"/>
                  <w:rPrChange w:id="3270" w:author="Borja Gonzalez" w:date="2017-09-28T19:09:00Z">
                    <w:rPr>
                      <w:rFonts w:ascii="Monaco" w:hAnsi="Monaco" w:cs="Monaco"/>
                      <w:sz w:val="32"/>
                      <w:szCs w:val="32"/>
                      <w:lang w:val="en-US"/>
                    </w:rPr>
                  </w:rPrChange>
                </w:rPr>
                <w:t>.length;</w:t>
              </w:r>
            </w:ins>
          </w:p>
          <w:p w14:paraId="0C2D36B3" w14:textId="77777777" w:rsidR="00A47B4C" w:rsidRPr="00A47B4C" w:rsidRDefault="00A47B4C">
            <w:pPr>
              <w:rPr>
                <w:ins w:id="3271" w:author="Borja Gonzalez" w:date="2017-09-28T19:09:00Z"/>
                <w:lang w:val="en-US"/>
                <w:rPrChange w:id="3272" w:author="Borja Gonzalez" w:date="2017-09-28T19:09:00Z">
                  <w:rPr>
                    <w:ins w:id="3273" w:author="Borja Gonzalez" w:date="2017-09-28T19:09:00Z"/>
                    <w:rFonts w:ascii="Monaco" w:eastAsiaTheme="majorEastAsia" w:hAnsi="Monaco" w:cs="Monaco"/>
                    <w:color w:val="243F60" w:themeColor="accent1" w:themeShade="7F"/>
                    <w:sz w:val="32"/>
                    <w:szCs w:val="32"/>
                    <w:lang w:val="en-US"/>
                  </w:rPr>
                </w:rPrChange>
              </w:rPr>
              <w:pPrChange w:id="3274" w:author="GONZALEZ DIAZ, BORJA" w:date="2017-09-29T19:27:00Z">
                <w:pPr>
                  <w:keepNext/>
                  <w:keepLines/>
                  <w:widowControl w:val="0"/>
                  <w:autoSpaceDE w:val="0"/>
                  <w:autoSpaceDN w:val="0"/>
                  <w:adjustRightInd w:val="0"/>
                  <w:spacing w:before="200"/>
                  <w:outlineLvl w:val="4"/>
                </w:pPr>
              </w:pPrChange>
            </w:pPr>
            <w:ins w:id="3275" w:author="Borja Gonzalez" w:date="2017-09-28T19:09:00Z">
              <w:r w:rsidRPr="00A47B4C">
                <w:rPr>
                  <w:lang w:val="en-US"/>
                  <w:rPrChange w:id="3276" w:author="Borja Gonzalez" w:date="2017-09-28T19:09:00Z">
                    <w:rPr>
                      <w:rFonts w:ascii="Monaco" w:hAnsi="Monaco" w:cs="Monaco"/>
                      <w:sz w:val="32"/>
                      <w:szCs w:val="32"/>
                      <w:lang w:val="en-US"/>
                    </w:rPr>
                  </w:rPrChange>
                </w:rPr>
                <w:tab/>
              </w:r>
              <w:r w:rsidRPr="00A47B4C">
                <w:rPr>
                  <w:lang w:val="en-US"/>
                  <w:rPrChange w:id="3277" w:author="Borja Gonzalez" w:date="2017-09-28T19:09:00Z">
                    <w:rPr>
                      <w:rFonts w:ascii="Monaco" w:hAnsi="Monaco" w:cs="Monaco"/>
                      <w:sz w:val="32"/>
                      <w:szCs w:val="32"/>
                      <w:lang w:val="en-US"/>
                    </w:rPr>
                  </w:rPrChange>
                </w:rPr>
                <w:tab/>
              </w:r>
              <w:r w:rsidRPr="00A47B4C">
                <w:rPr>
                  <w:lang w:val="en-US"/>
                  <w:rPrChange w:id="3278" w:author="Borja Gonzalez" w:date="2017-09-28T19:09:00Z">
                    <w:rPr>
                      <w:rFonts w:ascii="Monaco" w:hAnsi="Monaco" w:cs="Monaco"/>
                      <w:sz w:val="32"/>
                      <w:szCs w:val="32"/>
                      <w:lang w:val="en-US"/>
                    </w:rPr>
                  </w:rPrChange>
                </w:rPr>
                <w:tab/>
              </w:r>
              <w:r w:rsidRPr="00A47B4C">
                <w:rPr>
                  <w:lang w:val="en-US"/>
                  <w:rPrChange w:id="3279" w:author="Borja Gonzalez" w:date="2017-09-28T19:09:00Z">
                    <w:rPr>
                      <w:rFonts w:ascii="Monaco" w:hAnsi="Monaco" w:cs="Monaco"/>
                      <w:sz w:val="32"/>
                      <w:szCs w:val="32"/>
                      <w:lang w:val="en-US"/>
                    </w:rPr>
                  </w:rPrChange>
                </w:rPr>
                <w:tab/>
              </w:r>
              <w:r w:rsidRPr="00A47B4C">
                <w:rPr>
                  <w:lang w:val="en-US"/>
                  <w:rPrChange w:id="3280" w:author="Borja Gonzalez" w:date="2017-09-28T19:09:00Z">
                    <w:rPr>
                      <w:rFonts w:ascii="Monaco" w:hAnsi="Monaco" w:cs="Monaco"/>
                      <w:sz w:val="32"/>
                      <w:szCs w:val="32"/>
                      <w:lang w:val="en-US"/>
                    </w:rPr>
                  </w:rPrChange>
                </w:rPr>
                <w:tab/>
                <w:t xml:space="preserve">var fila = </w:t>
              </w:r>
              <w:proofErr w:type="gramStart"/>
              <w:r w:rsidRPr="00A47B4C">
                <w:rPr>
                  <w:lang w:val="en-US"/>
                  <w:rPrChange w:id="3281" w:author="Borja Gonzalez" w:date="2017-09-28T19:09:00Z">
                    <w:rPr>
                      <w:rFonts w:ascii="Monaco" w:hAnsi="Monaco" w:cs="Monaco"/>
                      <w:sz w:val="32"/>
                      <w:szCs w:val="32"/>
                      <w:lang w:val="en-US"/>
                    </w:rPr>
                  </w:rPrChange>
                </w:rPr>
                <w:t>tabla.insertRow</w:t>
              </w:r>
              <w:proofErr w:type="gramEnd"/>
              <w:r w:rsidRPr="00A47B4C">
                <w:rPr>
                  <w:lang w:val="en-US"/>
                  <w:rPrChange w:id="3282" w:author="Borja Gonzalez" w:date="2017-09-28T19:09:00Z">
                    <w:rPr>
                      <w:rFonts w:ascii="Monaco" w:hAnsi="Monaco" w:cs="Monaco"/>
                      <w:sz w:val="32"/>
                      <w:szCs w:val="32"/>
                      <w:lang w:val="en-US"/>
                    </w:rPr>
                  </w:rPrChange>
                </w:rPr>
                <w:t>(filas);</w:t>
              </w:r>
            </w:ins>
          </w:p>
          <w:p w14:paraId="3D981D16" w14:textId="77777777" w:rsidR="00A47B4C" w:rsidRPr="00A47B4C" w:rsidRDefault="00A47B4C">
            <w:pPr>
              <w:rPr>
                <w:ins w:id="3283" w:author="Borja Gonzalez" w:date="2017-09-28T19:09:00Z"/>
                <w:lang w:val="en-US"/>
                <w:rPrChange w:id="3284" w:author="Borja Gonzalez" w:date="2017-09-28T19:09:00Z">
                  <w:rPr>
                    <w:ins w:id="3285" w:author="Borja Gonzalez" w:date="2017-09-28T19:09:00Z"/>
                    <w:rFonts w:ascii="Monaco" w:eastAsiaTheme="majorEastAsia" w:hAnsi="Monaco" w:cs="Monaco"/>
                    <w:color w:val="243F60" w:themeColor="accent1" w:themeShade="7F"/>
                    <w:sz w:val="32"/>
                    <w:szCs w:val="32"/>
                    <w:lang w:val="en-US"/>
                  </w:rPr>
                </w:rPrChange>
              </w:rPr>
              <w:pPrChange w:id="3286" w:author="GONZALEZ DIAZ, BORJA" w:date="2017-09-29T19:27:00Z">
                <w:pPr>
                  <w:keepNext/>
                  <w:keepLines/>
                  <w:widowControl w:val="0"/>
                  <w:autoSpaceDE w:val="0"/>
                  <w:autoSpaceDN w:val="0"/>
                  <w:adjustRightInd w:val="0"/>
                  <w:spacing w:before="200"/>
                  <w:outlineLvl w:val="4"/>
                </w:pPr>
              </w:pPrChange>
            </w:pPr>
            <w:ins w:id="3287" w:author="Borja Gonzalez" w:date="2017-09-28T19:09:00Z">
              <w:r w:rsidRPr="00A47B4C">
                <w:rPr>
                  <w:lang w:val="en-US"/>
                  <w:rPrChange w:id="3288" w:author="Borja Gonzalez" w:date="2017-09-28T19:09:00Z">
                    <w:rPr>
                      <w:rFonts w:ascii="Monaco" w:hAnsi="Monaco" w:cs="Monaco"/>
                      <w:sz w:val="32"/>
                      <w:szCs w:val="32"/>
                      <w:lang w:val="en-US"/>
                    </w:rPr>
                  </w:rPrChange>
                </w:rPr>
                <w:t xml:space="preserve">          </w:t>
              </w:r>
              <w:proofErr w:type="gramStart"/>
              <w:r w:rsidRPr="00A47B4C">
                <w:rPr>
                  <w:lang w:val="en-US"/>
                  <w:rPrChange w:id="3289" w:author="Borja Gonzalez" w:date="2017-09-28T19:09:00Z">
                    <w:rPr>
                      <w:rFonts w:ascii="Monaco" w:hAnsi="Monaco" w:cs="Monaco"/>
                      <w:sz w:val="32"/>
                      <w:szCs w:val="32"/>
                      <w:lang w:val="en-US"/>
                    </w:rPr>
                  </w:rPrChange>
                </w:rPr>
                <w:t>fila.insertCell</w:t>
              </w:r>
              <w:proofErr w:type="gramEnd"/>
              <w:r w:rsidRPr="00A47B4C">
                <w:rPr>
                  <w:lang w:val="en-US"/>
                  <w:rPrChange w:id="3290" w:author="Borja Gonzalez" w:date="2017-09-28T19:09:00Z">
                    <w:rPr>
                      <w:rFonts w:ascii="Monaco" w:hAnsi="Monaco" w:cs="Monaco"/>
                      <w:sz w:val="32"/>
                      <w:szCs w:val="32"/>
                      <w:lang w:val="en-US"/>
                    </w:rPr>
                  </w:rPrChange>
                </w:rPr>
                <w:t>(0).innerHTML = '</w:t>
              </w:r>
              <w:r w:rsidRPr="00A47B4C">
                <w:rPr>
                  <w:b/>
                  <w:bCs/>
                  <w:color w:val="204A87"/>
                  <w:lang w:val="en-US"/>
                  <w:rPrChange w:id="3291" w:author="Borja Gonzalez" w:date="2017-09-28T19:09:00Z">
                    <w:rPr>
                      <w:rFonts w:ascii="Monaco" w:hAnsi="Monaco" w:cs="Monaco"/>
                      <w:b/>
                      <w:bCs/>
                      <w:color w:val="204A87"/>
                      <w:sz w:val="32"/>
                      <w:szCs w:val="32"/>
                      <w:lang w:val="en-US"/>
                    </w:rPr>
                  </w:rPrChange>
                </w:rPr>
                <w:t>&lt;button</w:t>
              </w:r>
              <w:r w:rsidRPr="00A47B4C">
                <w:rPr>
                  <w:lang w:val="en-US"/>
                  <w:rPrChange w:id="3292" w:author="Borja Gonzalez" w:date="2017-09-28T19:09:00Z">
                    <w:rPr>
                      <w:rFonts w:ascii="Monaco" w:hAnsi="Monaco" w:cs="Monaco"/>
                      <w:sz w:val="32"/>
                      <w:szCs w:val="32"/>
                      <w:lang w:val="en-US"/>
                    </w:rPr>
                  </w:rPrChange>
                </w:rPr>
                <w:t xml:space="preserve"> </w:t>
              </w:r>
              <w:r w:rsidRPr="00A47B4C">
                <w:rPr>
                  <w:color w:val="C4A000"/>
                  <w:lang w:val="en-US"/>
                  <w:rPrChange w:id="3293" w:author="Borja Gonzalez" w:date="2017-09-28T19:09:00Z">
                    <w:rPr>
                      <w:rFonts w:ascii="Monaco" w:hAnsi="Monaco" w:cs="Monaco"/>
                      <w:color w:val="C4A000"/>
                      <w:sz w:val="32"/>
                      <w:szCs w:val="32"/>
                      <w:lang w:val="en-US"/>
                    </w:rPr>
                  </w:rPrChange>
                </w:rPr>
                <w:t>class=</w:t>
              </w:r>
              <w:r w:rsidRPr="00A47B4C">
                <w:rPr>
                  <w:color w:val="4E9A06"/>
                  <w:lang w:val="en-US"/>
                  <w:rPrChange w:id="3294" w:author="Borja Gonzalez" w:date="2017-09-28T19:09:00Z">
                    <w:rPr>
                      <w:rFonts w:ascii="Monaco" w:hAnsi="Monaco" w:cs="Monaco"/>
                      <w:color w:val="4E9A06"/>
                      <w:sz w:val="32"/>
                      <w:szCs w:val="32"/>
                      <w:lang w:val="en-US"/>
                    </w:rPr>
                  </w:rPrChange>
                </w:rPr>
                <w:t>"btn_borrar"</w:t>
              </w:r>
              <w:r w:rsidRPr="00A47B4C">
                <w:rPr>
                  <w:lang w:val="en-US"/>
                  <w:rPrChange w:id="3295" w:author="Borja Gonzalez" w:date="2017-09-28T19:09:00Z">
                    <w:rPr>
                      <w:rFonts w:ascii="Monaco" w:hAnsi="Monaco" w:cs="Monaco"/>
                      <w:sz w:val="32"/>
                      <w:szCs w:val="32"/>
                      <w:lang w:val="en-US"/>
                    </w:rPr>
                  </w:rPrChange>
                </w:rPr>
                <w:t xml:space="preserve"> </w:t>
              </w:r>
              <w:r w:rsidRPr="00A47B4C">
                <w:rPr>
                  <w:color w:val="C4A000"/>
                  <w:lang w:val="en-US"/>
                  <w:rPrChange w:id="3296" w:author="Borja Gonzalez" w:date="2017-09-28T19:09:00Z">
                    <w:rPr>
                      <w:rFonts w:ascii="Monaco" w:hAnsi="Monaco" w:cs="Monaco"/>
                      <w:color w:val="C4A000"/>
                      <w:sz w:val="32"/>
                      <w:szCs w:val="32"/>
                      <w:lang w:val="en-US"/>
                    </w:rPr>
                  </w:rPrChange>
                </w:rPr>
                <w:t>type=</w:t>
              </w:r>
              <w:r w:rsidRPr="00A47B4C">
                <w:rPr>
                  <w:color w:val="4E9A06"/>
                  <w:lang w:val="en-US"/>
                  <w:rPrChange w:id="3297" w:author="Borja Gonzalez" w:date="2017-09-28T19:09:00Z">
                    <w:rPr>
                      <w:rFonts w:ascii="Monaco" w:hAnsi="Monaco" w:cs="Monaco"/>
                      <w:color w:val="4E9A06"/>
                      <w:sz w:val="32"/>
                      <w:szCs w:val="32"/>
                      <w:lang w:val="en-US"/>
                    </w:rPr>
                  </w:rPrChange>
                </w:rPr>
                <w:t>"button"</w:t>
              </w:r>
              <w:r w:rsidRPr="00A47B4C">
                <w:rPr>
                  <w:lang w:val="en-US"/>
                  <w:rPrChange w:id="3298" w:author="Borja Gonzalez" w:date="2017-09-28T19:09:00Z">
                    <w:rPr>
                      <w:rFonts w:ascii="Monaco" w:hAnsi="Monaco" w:cs="Monaco"/>
                      <w:sz w:val="32"/>
                      <w:szCs w:val="32"/>
                      <w:lang w:val="en-US"/>
                    </w:rPr>
                  </w:rPrChange>
                </w:rPr>
                <w:t xml:space="preserve"> </w:t>
              </w:r>
              <w:r w:rsidRPr="00A47B4C">
                <w:rPr>
                  <w:color w:val="C4A000"/>
                  <w:lang w:val="en-US"/>
                  <w:rPrChange w:id="3299" w:author="Borja Gonzalez" w:date="2017-09-28T19:09:00Z">
                    <w:rPr>
                      <w:rFonts w:ascii="Monaco" w:hAnsi="Monaco" w:cs="Monaco"/>
                      <w:color w:val="C4A000"/>
                      <w:sz w:val="32"/>
                      <w:szCs w:val="32"/>
                      <w:lang w:val="en-US"/>
                    </w:rPr>
                  </w:rPrChange>
                </w:rPr>
                <w:lastRenderedPageBreak/>
                <w:t>onClick=</w:t>
              </w:r>
              <w:r w:rsidRPr="00A47B4C">
                <w:rPr>
                  <w:color w:val="4E9A06"/>
                  <w:lang w:val="en-US"/>
                  <w:rPrChange w:id="3300"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301" w:author="Borja Gonzalez" w:date="2017-09-28T19:09:00Z">
                    <w:rPr>
                      <w:rFonts w:ascii="Monaco" w:hAnsi="Monaco" w:cs="Monaco"/>
                      <w:b/>
                      <w:bCs/>
                      <w:color w:val="204A87"/>
                      <w:sz w:val="32"/>
                      <w:szCs w:val="32"/>
                      <w:lang w:val="en-US"/>
                    </w:rPr>
                  </w:rPrChange>
                </w:rPr>
                <w:t>&gt;&lt;/button&gt;</w:t>
              </w:r>
              <w:r w:rsidRPr="00A47B4C">
                <w:rPr>
                  <w:lang w:val="en-US"/>
                  <w:rPrChange w:id="3302"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303" w:author="Borja Gonzalez" w:date="2017-09-28T19:09:00Z"/>
                <w:lang w:val="en-US"/>
                <w:rPrChange w:id="3304" w:author="Borja Gonzalez" w:date="2017-09-28T19:09:00Z">
                  <w:rPr>
                    <w:ins w:id="3305" w:author="Borja Gonzalez" w:date="2017-09-28T19:09:00Z"/>
                    <w:rFonts w:ascii="Monaco" w:eastAsiaTheme="majorEastAsia" w:hAnsi="Monaco" w:cs="Monaco"/>
                    <w:color w:val="243F60" w:themeColor="accent1" w:themeShade="7F"/>
                    <w:sz w:val="32"/>
                    <w:szCs w:val="32"/>
                    <w:lang w:val="en-US"/>
                  </w:rPr>
                </w:rPrChange>
              </w:rPr>
              <w:pPrChange w:id="3306" w:author="GONZALEZ DIAZ, BORJA" w:date="2017-09-29T19:27:00Z">
                <w:pPr>
                  <w:keepNext/>
                  <w:keepLines/>
                  <w:widowControl w:val="0"/>
                  <w:autoSpaceDE w:val="0"/>
                  <w:autoSpaceDN w:val="0"/>
                  <w:adjustRightInd w:val="0"/>
                  <w:spacing w:before="200"/>
                  <w:outlineLvl w:val="4"/>
                </w:pPr>
              </w:pPrChange>
            </w:pPr>
            <w:ins w:id="3307" w:author="Borja Gonzalez" w:date="2017-09-28T19:09:00Z">
              <w:r w:rsidRPr="00A47B4C">
                <w:rPr>
                  <w:lang w:val="en-US"/>
                  <w:rPrChange w:id="3308" w:author="Borja Gonzalez" w:date="2017-09-28T19:09:00Z">
                    <w:rPr>
                      <w:rFonts w:ascii="Monaco" w:hAnsi="Monaco" w:cs="Monaco"/>
                      <w:sz w:val="32"/>
                      <w:szCs w:val="32"/>
                      <w:lang w:val="en-US"/>
                    </w:rPr>
                  </w:rPrChange>
                </w:rPr>
                <w:tab/>
              </w:r>
              <w:r w:rsidRPr="00A47B4C">
                <w:rPr>
                  <w:lang w:val="en-US"/>
                  <w:rPrChange w:id="3309" w:author="Borja Gonzalez" w:date="2017-09-28T19:09:00Z">
                    <w:rPr>
                      <w:rFonts w:ascii="Monaco" w:hAnsi="Monaco" w:cs="Monaco"/>
                      <w:sz w:val="32"/>
                      <w:szCs w:val="32"/>
                      <w:lang w:val="en-US"/>
                    </w:rPr>
                  </w:rPrChange>
                </w:rPr>
                <w:tab/>
              </w:r>
              <w:r w:rsidRPr="00A47B4C">
                <w:rPr>
                  <w:lang w:val="en-US"/>
                  <w:rPrChange w:id="3310" w:author="Borja Gonzalez" w:date="2017-09-28T19:09:00Z">
                    <w:rPr>
                      <w:rFonts w:ascii="Monaco" w:hAnsi="Monaco" w:cs="Monaco"/>
                      <w:sz w:val="32"/>
                      <w:szCs w:val="32"/>
                      <w:lang w:val="en-US"/>
                    </w:rPr>
                  </w:rPrChange>
                </w:rPr>
                <w:tab/>
              </w:r>
              <w:r w:rsidRPr="00A47B4C">
                <w:rPr>
                  <w:lang w:val="en-US"/>
                  <w:rPrChange w:id="3311" w:author="Borja Gonzalez" w:date="2017-09-28T19:09:00Z">
                    <w:rPr>
                      <w:rFonts w:ascii="Monaco" w:hAnsi="Monaco" w:cs="Monaco"/>
                      <w:sz w:val="32"/>
                      <w:szCs w:val="32"/>
                      <w:lang w:val="en-US"/>
                    </w:rPr>
                  </w:rPrChange>
                </w:rPr>
                <w:tab/>
              </w:r>
              <w:r w:rsidRPr="00A47B4C">
                <w:rPr>
                  <w:lang w:val="en-US"/>
                  <w:rPrChange w:id="3312" w:author="Borja Gonzalez" w:date="2017-09-28T19:09:00Z">
                    <w:rPr>
                      <w:rFonts w:ascii="Monaco" w:hAnsi="Monaco" w:cs="Monaco"/>
                      <w:sz w:val="32"/>
                      <w:szCs w:val="32"/>
                      <w:lang w:val="en-US"/>
                    </w:rPr>
                  </w:rPrChange>
                </w:rPr>
                <w:tab/>
              </w:r>
              <w:proofErr w:type="gramStart"/>
              <w:r w:rsidRPr="00A47B4C">
                <w:rPr>
                  <w:lang w:val="en-US"/>
                  <w:rPrChange w:id="3313" w:author="Borja Gonzalez" w:date="2017-09-28T19:09:00Z">
                    <w:rPr>
                      <w:rFonts w:ascii="Monaco" w:hAnsi="Monaco" w:cs="Monaco"/>
                      <w:sz w:val="32"/>
                      <w:szCs w:val="32"/>
                      <w:lang w:val="en-US"/>
                    </w:rPr>
                  </w:rPrChange>
                </w:rPr>
                <w:t>fila.insertCell</w:t>
              </w:r>
              <w:proofErr w:type="gramEnd"/>
              <w:r w:rsidRPr="00A47B4C">
                <w:rPr>
                  <w:lang w:val="en-US"/>
                  <w:rPrChange w:id="3314" w:author="Borja Gonzalez" w:date="2017-09-28T19:09:00Z">
                    <w:rPr>
                      <w:rFonts w:ascii="Monaco" w:hAnsi="Monaco" w:cs="Monaco"/>
                      <w:sz w:val="32"/>
                      <w:szCs w:val="32"/>
                      <w:lang w:val="en-US"/>
                    </w:rPr>
                  </w:rPrChange>
                </w:rPr>
                <w:t>(0).innerHTML = datos[0].values[i][6].substring(0,10)+" "+datos[0].values[i][6].substring(11,16);</w:t>
              </w:r>
            </w:ins>
          </w:p>
          <w:p w14:paraId="21407FFC" w14:textId="77777777" w:rsidR="00A47B4C" w:rsidRPr="00A47B4C" w:rsidRDefault="00A47B4C">
            <w:pPr>
              <w:rPr>
                <w:ins w:id="3315" w:author="Borja Gonzalez" w:date="2017-09-28T19:09:00Z"/>
                <w:lang w:val="en-US"/>
                <w:rPrChange w:id="3316" w:author="Borja Gonzalez" w:date="2017-09-28T19:09:00Z">
                  <w:rPr>
                    <w:ins w:id="3317" w:author="Borja Gonzalez" w:date="2017-09-28T19:09:00Z"/>
                    <w:rFonts w:ascii="Monaco" w:eastAsiaTheme="majorEastAsia" w:hAnsi="Monaco" w:cs="Monaco"/>
                    <w:color w:val="243F60" w:themeColor="accent1" w:themeShade="7F"/>
                    <w:sz w:val="32"/>
                    <w:szCs w:val="32"/>
                    <w:lang w:val="en-US"/>
                  </w:rPr>
                </w:rPrChange>
              </w:rPr>
              <w:pPrChange w:id="3318" w:author="GONZALEZ DIAZ, BORJA" w:date="2017-09-29T19:27:00Z">
                <w:pPr>
                  <w:keepNext/>
                  <w:keepLines/>
                  <w:widowControl w:val="0"/>
                  <w:autoSpaceDE w:val="0"/>
                  <w:autoSpaceDN w:val="0"/>
                  <w:adjustRightInd w:val="0"/>
                  <w:spacing w:before="200"/>
                  <w:outlineLvl w:val="4"/>
                </w:pPr>
              </w:pPrChange>
            </w:pPr>
            <w:ins w:id="3319" w:author="Borja Gonzalez" w:date="2017-09-28T19:09:00Z">
              <w:r w:rsidRPr="00A47B4C">
                <w:rPr>
                  <w:lang w:val="en-US"/>
                  <w:rPrChange w:id="3320" w:author="Borja Gonzalez" w:date="2017-09-28T19:09:00Z">
                    <w:rPr>
                      <w:rFonts w:ascii="Monaco" w:hAnsi="Monaco" w:cs="Monaco"/>
                      <w:sz w:val="32"/>
                      <w:szCs w:val="32"/>
                      <w:lang w:val="en-US"/>
                    </w:rPr>
                  </w:rPrChange>
                </w:rPr>
                <w:tab/>
              </w:r>
              <w:r w:rsidRPr="00A47B4C">
                <w:rPr>
                  <w:lang w:val="en-US"/>
                  <w:rPrChange w:id="3321" w:author="Borja Gonzalez" w:date="2017-09-28T19:09:00Z">
                    <w:rPr>
                      <w:rFonts w:ascii="Monaco" w:hAnsi="Monaco" w:cs="Monaco"/>
                      <w:sz w:val="32"/>
                      <w:szCs w:val="32"/>
                      <w:lang w:val="en-US"/>
                    </w:rPr>
                  </w:rPrChange>
                </w:rPr>
                <w:tab/>
              </w:r>
              <w:r w:rsidRPr="00A47B4C">
                <w:rPr>
                  <w:lang w:val="en-US"/>
                  <w:rPrChange w:id="3322" w:author="Borja Gonzalez" w:date="2017-09-28T19:09:00Z">
                    <w:rPr>
                      <w:rFonts w:ascii="Monaco" w:hAnsi="Monaco" w:cs="Monaco"/>
                      <w:sz w:val="32"/>
                      <w:szCs w:val="32"/>
                      <w:lang w:val="en-US"/>
                    </w:rPr>
                  </w:rPrChange>
                </w:rPr>
                <w:tab/>
              </w:r>
              <w:r w:rsidRPr="00A47B4C">
                <w:rPr>
                  <w:lang w:val="en-US"/>
                  <w:rPrChange w:id="3323" w:author="Borja Gonzalez" w:date="2017-09-28T19:09:00Z">
                    <w:rPr>
                      <w:rFonts w:ascii="Monaco" w:hAnsi="Monaco" w:cs="Monaco"/>
                      <w:sz w:val="32"/>
                      <w:szCs w:val="32"/>
                      <w:lang w:val="en-US"/>
                    </w:rPr>
                  </w:rPrChange>
                </w:rPr>
                <w:tab/>
              </w:r>
              <w:r w:rsidRPr="00A47B4C">
                <w:rPr>
                  <w:lang w:val="en-US"/>
                  <w:rPrChange w:id="3324" w:author="Borja Gonzalez" w:date="2017-09-28T19:09:00Z">
                    <w:rPr>
                      <w:rFonts w:ascii="Monaco" w:hAnsi="Monaco" w:cs="Monaco"/>
                      <w:sz w:val="32"/>
                      <w:szCs w:val="32"/>
                      <w:lang w:val="en-US"/>
                    </w:rPr>
                  </w:rPrChange>
                </w:rPr>
                <w:tab/>
              </w:r>
              <w:proofErr w:type="gramStart"/>
              <w:r w:rsidRPr="00A47B4C">
                <w:rPr>
                  <w:lang w:val="en-US"/>
                  <w:rPrChange w:id="3325" w:author="Borja Gonzalez" w:date="2017-09-28T19:09:00Z">
                    <w:rPr>
                      <w:rFonts w:ascii="Monaco" w:hAnsi="Monaco" w:cs="Monaco"/>
                      <w:sz w:val="32"/>
                      <w:szCs w:val="32"/>
                      <w:lang w:val="en-US"/>
                    </w:rPr>
                  </w:rPrChange>
                </w:rPr>
                <w:t>fila.insertCell</w:t>
              </w:r>
              <w:proofErr w:type="gramEnd"/>
              <w:r w:rsidRPr="00A47B4C">
                <w:rPr>
                  <w:lang w:val="en-US"/>
                  <w:rPrChange w:id="3326" w:author="Borja Gonzalez" w:date="2017-09-28T19:09:00Z">
                    <w:rPr>
                      <w:rFonts w:ascii="Monaco" w:hAnsi="Monaco" w:cs="Monaco"/>
                      <w:sz w:val="32"/>
                      <w:szCs w:val="32"/>
                      <w:lang w:val="en-US"/>
                    </w:rPr>
                  </w:rPrChange>
                </w:rPr>
                <w:t>(0).innerHTML = '</w:t>
              </w:r>
              <w:r w:rsidRPr="00A47B4C">
                <w:rPr>
                  <w:b/>
                  <w:bCs/>
                  <w:color w:val="204A87"/>
                  <w:lang w:val="en-US"/>
                  <w:rPrChange w:id="3327" w:author="Borja Gonzalez" w:date="2017-09-28T19:09:00Z">
                    <w:rPr>
                      <w:rFonts w:ascii="Monaco" w:hAnsi="Monaco" w:cs="Monaco"/>
                      <w:b/>
                      <w:bCs/>
                      <w:color w:val="204A87"/>
                      <w:sz w:val="32"/>
                      <w:szCs w:val="32"/>
                      <w:lang w:val="en-US"/>
                    </w:rPr>
                  </w:rPrChange>
                </w:rPr>
                <w:t>&lt;button</w:t>
              </w:r>
              <w:r w:rsidRPr="00A47B4C">
                <w:rPr>
                  <w:lang w:val="en-US"/>
                  <w:rPrChange w:id="3328" w:author="Borja Gonzalez" w:date="2017-09-28T19:09:00Z">
                    <w:rPr>
                      <w:rFonts w:ascii="Monaco" w:hAnsi="Monaco" w:cs="Monaco"/>
                      <w:sz w:val="32"/>
                      <w:szCs w:val="32"/>
                      <w:lang w:val="en-US"/>
                    </w:rPr>
                  </w:rPrChange>
                </w:rPr>
                <w:t xml:space="preserve"> </w:t>
              </w:r>
              <w:r w:rsidRPr="00A47B4C">
                <w:rPr>
                  <w:color w:val="C4A000"/>
                  <w:lang w:val="en-US"/>
                  <w:rPrChange w:id="3329" w:author="Borja Gonzalez" w:date="2017-09-28T19:09:00Z">
                    <w:rPr>
                      <w:rFonts w:ascii="Monaco" w:hAnsi="Monaco" w:cs="Monaco"/>
                      <w:color w:val="C4A000"/>
                      <w:sz w:val="32"/>
                      <w:szCs w:val="32"/>
                      <w:lang w:val="en-US"/>
                    </w:rPr>
                  </w:rPrChange>
                </w:rPr>
                <w:t>class=</w:t>
              </w:r>
              <w:r w:rsidRPr="00A47B4C">
                <w:rPr>
                  <w:color w:val="4E9A06"/>
                  <w:lang w:val="en-US"/>
                  <w:rPrChange w:id="3330" w:author="Borja Gonzalez" w:date="2017-09-28T19:09:00Z">
                    <w:rPr>
                      <w:rFonts w:ascii="Monaco" w:hAnsi="Monaco" w:cs="Monaco"/>
                      <w:color w:val="4E9A06"/>
                      <w:sz w:val="32"/>
                      <w:szCs w:val="32"/>
                      <w:lang w:val="en-US"/>
                    </w:rPr>
                  </w:rPrChange>
                </w:rPr>
                <w:t>"btn"</w:t>
              </w:r>
              <w:r w:rsidRPr="00A47B4C">
                <w:rPr>
                  <w:lang w:val="en-US"/>
                  <w:rPrChange w:id="3331" w:author="Borja Gonzalez" w:date="2017-09-28T19:09:00Z">
                    <w:rPr>
                      <w:rFonts w:ascii="Monaco" w:hAnsi="Monaco" w:cs="Monaco"/>
                      <w:sz w:val="32"/>
                      <w:szCs w:val="32"/>
                      <w:lang w:val="en-US"/>
                    </w:rPr>
                  </w:rPrChange>
                </w:rPr>
                <w:t xml:space="preserve"> </w:t>
              </w:r>
              <w:r w:rsidRPr="00A47B4C">
                <w:rPr>
                  <w:color w:val="C4A000"/>
                  <w:lang w:val="en-US"/>
                  <w:rPrChange w:id="3332" w:author="Borja Gonzalez" w:date="2017-09-28T19:09:00Z">
                    <w:rPr>
                      <w:rFonts w:ascii="Monaco" w:hAnsi="Monaco" w:cs="Monaco"/>
                      <w:color w:val="C4A000"/>
                      <w:sz w:val="32"/>
                      <w:szCs w:val="32"/>
                      <w:lang w:val="en-US"/>
                    </w:rPr>
                  </w:rPrChange>
                </w:rPr>
                <w:t>type=</w:t>
              </w:r>
              <w:r w:rsidRPr="00A47B4C">
                <w:rPr>
                  <w:color w:val="4E9A06"/>
                  <w:lang w:val="en-US"/>
                  <w:rPrChange w:id="3333" w:author="Borja Gonzalez" w:date="2017-09-28T19:09:00Z">
                    <w:rPr>
                      <w:rFonts w:ascii="Monaco" w:hAnsi="Monaco" w:cs="Monaco"/>
                      <w:color w:val="4E9A06"/>
                      <w:sz w:val="32"/>
                      <w:szCs w:val="32"/>
                      <w:lang w:val="en-US"/>
                    </w:rPr>
                  </w:rPrChange>
                </w:rPr>
                <w:t>"button"</w:t>
              </w:r>
              <w:r w:rsidRPr="00A47B4C">
                <w:rPr>
                  <w:lang w:val="en-US"/>
                  <w:rPrChange w:id="3334" w:author="Borja Gonzalez" w:date="2017-09-28T19:09:00Z">
                    <w:rPr>
                      <w:rFonts w:ascii="Monaco" w:hAnsi="Monaco" w:cs="Monaco"/>
                      <w:sz w:val="32"/>
                      <w:szCs w:val="32"/>
                      <w:lang w:val="en-US"/>
                    </w:rPr>
                  </w:rPrChange>
                </w:rPr>
                <w:t xml:space="preserve"> </w:t>
              </w:r>
              <w:r w:rsidRPr="00A47B4C">
                <w:rPr>
                  <w:color w:val="C4A000"/>
                  <w:lang w:val="en-US"/>
                  <w:rPrChange w:id="3335" w:author="Borja Gonzalez" w:date="2017-09-28T19:09:00Z">
                    <w:rPr>
                      <w:rFonts w:ascii="Monaco" w:hAnsi="Monaco" w:cs="Monaco"/>
                      <w:color w:val="C4A000"/>
                      <w:sz w:val="32"/>
                      <w:szCs w:val="32"/>
                      <w:lang w:val="en-US"/>
                    </w:rPr>
                  </w:rPrChange>
                </w:rPr>
                <w:t>onClick=</w:t>
              </w:r>
              <w:r w:rsidRPr="00A47B4C">
                <w:rPr>
                  <w:color w:val="4E9A06"/>
                  <w:lang w:val="en-US"/>
                  <w:rPrChange w:id="3336"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337" w:author="Borja Gonzalez" w:date="2017-09-28T19:09:00Z">
                    <w:rPr>
                      <w:rFonts w:ascii="Monaco" w:hAnsi="Monaco" w:cs="Monaco"/>
                      <w:b/>
                      <w:bCs/>
                      <w:color w:val="204A87"/>
                      <w:sz w:val="32"/>
                      <w:szCs w:val="32"/>
                      <w:lang w:val="en-US"/>
                    </w:rPr>
                  </w:rPrChange>
                </w:rPr>
                <w:t>&gt;&lt;/button&gt;</w:t>
              </w:r>
              <w:r w:rsidRPr="00A47B4C">
                <w:rPr>
                  <w:lang w:val="en-US"/>
                  <w:rPrChange w:id="3338"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339" w:author="Borja Gonzalez" w:date="2017-09-28T19:09:00Z"/>
                <w:lang w:val="en-US"/>
                <w:rPrChange w:id="3340" w:author="Borja Gonzalez" w:date="2017-09-28T19:09:00Z">
                  <w:rPr>
                    <w:ins w:id="3341" w:author="Borja Gonzalez" w:date="2017-09-28T19:09:00Z"/>
                    <w:rFonts w:ascii="Monaco" w:eastAsiaTheme="majorEastAsia" w:hAnsi="Monaco" w:cs="Monaco"/>
                    <w:color w:val="243F60" w:themeColor="accent1" w:themeShade="7F"/>
                    <w:sz w:val="32"/>
                    <w:szCs w:val="32"/>
                    <w:lang w:val="en-US"/>
                  </w:rPr>
                </w:rPrChange>
              </w:rPr>
              <w:pPrChange w:id="3342" w:author="GONZALEZ DIAZ, BORJA" w:date="2017-09-29T19:27:00Z">
                <w:pPr>
                  <w:keepNext/>
                  <w:keepLines/>
                  <w:widowControl w:val="0"/>
                  <w:autoSpaceDE w:val="0"/>
                  <w:autoSpaceDN w:val="0"/>
                  <w:adjustRightInd w:val="0"/>
                  <w:spacing w:before="200"/>
                  <w:outlineLvl w:val="4"/>
                </w:pPr>
              </w:pPrChange>
            </w:pPr>
            <w:ins w:id="3343" w:author="Borja Gonzalez" w:date="2017-09-28T19:09:00Z">
              <w:r w:rsidRPr="00A47B4C">
                <w:rPr>
                  <w:lang w:val="en-US"/>
                  <w:rPrChange w:id="3344" w:author="Borja Gonzalez" w:date="2017-09-28T19:09:00Z">
                    <w:rPr>
                      <w:rFonts w:ascii="Monaco" w:hAnsi="Monaco" w:cs="Monaco"/>
                      <w:sz w:val="32"/>
                      <w:szCs w:val="32"/>
                      <w:lang w:val="en-US"/>
                    </w:rPr>
                  </w:rPrChange>
                </w:rPr>
                <w:tab/>
              </w:r>
              <w:r w:rsidRPr="00A47B4C">
                <w:rPr>
                  <w:lang w:val="en-US"/>
                  <w:rPrChange w:id="3345" w:author="Borja Gonzalez" w:date="2017-09-28T19:09:00Z">
                    <w:rPr>
                      <w:rFonts w:ascii="Monaco" w:hAnsi="Monaco" w:cs="Monaco"/>
                      <w:sz w:val="32"/>
                      <w:szCs w:val="32"/>
                      <w:lang w:val="en-US"/>
                    </w:rPr>
                  </w:rPrChange>
                </w:rPr>
                <w:tab/>
              </w:r>
              <w:r w:rsidRPr="00A47B4C">
                <w:rPr>
                  <w:lang w:val="en-US"/>
                  <w:rPrChange w:id="3346" w:author="Borja Gonzalez" w:date="2017-09-28T19:09:00Z">
                    <w:rPr>
                      <w:rFonts w:ascii="Monaco" w:hAnsi="Monaco" w:cs="Monaco"/>
                      <w:sz w:val="32"/>
                      <w:szCs w:val="32"/>
                      <w:lang w:val="en-US"/>
                    </w:rPr>
                  </w:rPrChange>
                </w:rPr>
                <w:tab/>
              </w:r>
              <w:r w:rsidRPr="00A47B4C">
                <w:rPr>
                  <w:lang w:val="en-US"/>
                  <w:rPrChange w:id="3347" w:author="Borja Gonzalez" w:date="2017-09-28T19:09:00Z">
                    <w:rPr>
                      <w:rFonts w:ascii="Monaco" w:hAnsi="Monaco" w:cs="Monaco"/>
                      <w:sz w:val="32"/>
                      <w:szCs w:val="32"/>
                      <w:lang w:val="en-US"/>
                    </w:rPr>
                  </w:rPrChange>
                </w:rPr>
                <w:tab/>
              </w:r>
              <w:r w:rsidRPr="00A47B4C">
                <w:rPr>
                  <w:lang w:val="en-US"/>
                  <w:rPrChange w:id="3348" w:author="Borja Gonzalez" w:date="2017-09-28T19:09:00Z">
                    <w:rPr>
                      <w:rFonts w:ascii="Monaco" w:hAnsi="Monaco" w:cs="Monaco"/>
                      <w:sz w:val="32"/>
                      <w:szCs w:val="32"/>
                      <w:lang w:val="en-US"/>
                    </w:rPr>
                  </w:rPrChange>
                </w:rPr>
                <w:tab/>
              </w:r>
              <w:proofErr w:type="gramStart"/>
              <w:r w:rsidRPr="00A47B4C">
                <w:rPr>
                  <w:lang w:val="en-US"/>
                  <w:rPrChange w:id="3349" w:author="Borja Gonzalez" w:date="2017-09-28T19:09:00Z">
                    <w:rPr>
                      <w:rFonts w:ascii="Monaco" w:hAnsi="Monaco" w:cs="Monaco"/>
                      <w:sz w:val="32"/>
                      <w:szCs w:val="32"/>
                      <w:lang w:val="en-US"/>
                    </w:rPr>
                  </w:rPrChange>
                </w:rPr>
                <w:t>fila.insertCell</w:t>
              </w:r>
              <w:proofErr w:type="gramEnd"/>
              <w:r w:rsidRPr="00A47B4C">
                <w:rPr>
                  <w:lang w:val="en-US"/>
                  <w:rPrChange w:id="3350" w:author="Borja Gonzalez" w:date="2017-09-28T19:09:00Z">
                    <w:rPr>
                      <w:rFonts w:ascii="Monaco" w:hAnsi="Monaco" w:cs="Monaco"/>
                      <w:sz w:val="32"/>
                      <w:szCs w:val="32"/>
                      <w:lang w:val="en-US"/>
                    </w:rPr>
                  </w:rPrChange>
                </w:rPr>
                <w:t>(0).innerHTML = '</w:t>
              </w:r>
              <w:r w:rsidRPr="00A47B4C">
                <w:rPr>
                  <w:b/>
                  <w:bCs/>
                  <w:color w:val="204A87"/>
                  <w:lang w:val="en-US"/>
                  <w:rPrChange w:id="3351" w:author="Borja Gonzalez" w:date="2017-09-28T19:09:00Z">
                    <w:rPr>
                      <w:rFonts w:ascii="Monaco" w:hAnsi="Monaco" w:cs="Monaco"/>
                      <w:b/>
                      <w:bCs/>
                      <w:color w:val="204A87"/>
                      <w:sz w:val="32"/>
                      <w:szCs w:val="32"/>
                      <w:lang w:val="en-US"/>
                    </w:rPr>
                  </w:rPrChange>
                </w:rPr>
                <w:t>&lt;button</w:t>
              </w:r>
              <w:r w:rsidRPr="00A47B4C">
                <w:rPr>
                  <w:lang w:val="en-US"/>
                  <w:rPrChange w:id="3352" w:author="Borja Gonzalez" w:date="2017-09-28T19:09:00Z">
                    <w:rPr>
                      <w:rFonts w:ascii="Monaco" w:hAnsi="Monaco" w:cs="Monaco"/>
                      <w:sz w:val="32"/>
                      <w:szCs w:val="32"/>
                      <w:lang w:val="en-US"/>
                    </w:rPr>
                  </w:rPrChange>
                </w:rPr>
                <w:t xml:space="preserve"> </w:t>
              </w:r>
              <w:r w:rsidRPr="00A47B4C">
                <w:rPr>
                  <w:color w:val="C4A000"/>
                  <w:lang w:val="en-US"/>
                  <w:rPrChange w:id="3353" w:author="Borja Gonzalez" w:date="2017-09-28T19:09:00Z">
                    <w:rPr>
                      <w:rFonts w:ascii="Monaco" w:hAnsi="Monaco" w:cs="Monaco"/>
                      <w:color w:val="C4A000"/>
                      <w:sz w:val="32"/>
                      <w:szCs w:val="32"/>
                      <w:lang w:val="en-US"/>
                    </w:rPr>
                  </w:rPrChange>
                </w:rPr>
                <w:t>class=</w:t>
              </w:r>
              <w:r w:rsidRPr="00A47B4C">
                <w:rPr>
                  <w:color w:val="4E9A06"/>
                  <w:lang w:val="en-US"/>
                  <w:rPrChange w:id="3354" w:author="Borja Gonzalez" w:date="2017-09-28T19:09:00Z">
                    <w:rPr>
                      <w:rFonts w:ascii="Monaco" w:hAnsi="Monaco" w:cs="Monaco"/>
                      <w:color w:val="4E9A06"/>
                      <w:sz w:val="32"/>
                      <w:szCs w:val="32"/>
                      <w:lang w:val="en-US"/>
                    </w:rPr>
                  </w:rPrChange>
                </w:rPr>
                <w:t>"btn"</w:t>
              </w:r>
              <w:r w:rsidRPr="00A47B4C">
                <w:rPr>
                  <w:lang w:val="en-US"/>
                  <w:rPrChange w:id="3355" w:author="Borja Gonzalez" w:date="2017-09-28T19:09:00Z">
                    <w:rPr>
                      <w:rFonts w:ascii="Monaco" w:hAnsi="Monaco" w:cs="Monaco"/>
                      <w:sz w:val="32"/>
                      <w:szCs w:val="32"/>
                      <w:lang w:val="en-US"/>
                    </w:rPr>
                  </w:rPrChange>
                </w:rPr>
                <w:t xml:space="preserve"> </w:t>
              </w:r>
              <w:r w:rsidRPr="00A47B4C">
                <w:rPr>
                  <w:color w:val="C4A000"/>
                  <w:lang w:val="en-US"/>
                  <w:rPrChange w:id="3356" w:author="Borja Gonzalez" w:date="2017-09-28T19:09:00Z">
                    <w:rPr>
                      <w:rFonts w:ascii="Monaco" w:hAnsi="Monaco" w:cs="Monaco"/>
                      <w:color w:val="C4A000"/>
                      <w:sz w:val="32"/>
                      <w:szCs w:val="32"/>
                      <w:lang w:val="en-US"/>
                    </w:rPr>
                  </w:rPrChange>
                </w:rPr>
                <w:t>type=</w:t>
              </w:r>
              <w:r w:rsidRPr="00A47B4C">
                <w:rPr>
                  <w:color w:val="4E9A06"/>
                  <w:lang w:val="en-US"/>
                  <w:rPrChange w:id="3357" w:author="Borja Gonzalez" w:date="2017-09-28T19:09:00Z">
                    <w:rPr>
                      <w:rFonts w:ascii="Monaco" w:hAnsi="Monaco" w:cs="Monaco"/>
                      <w:color w:val="4E9A06"/>
                      <w:sz w:val="32"/>
                      <w:szCs w:val="32"/>
                      <w:lang w:val="en-US"/>
                    </w:rPr>
                  </w:rPrChange>
                </w:rPr>
                <w:t>"button"</w:t>
              </w:r>
              <w:r w:rsidRPr="00A47B4C">
                <w:rPr>
                  <w:lang w:val="en-US"/>
                  <w:rPrChange w:id="3358" w:author="Borja Gonzalez" w:date="2017-09-28T19:09:00Z">
                    <w:rPr>
                      <w:rFonts w:ascii="Monaco" w:hAnsi="Monaco" w:cs="Monaco"/>
                      <w:sz w:val="32"/>
                      <w:szCs w:val="32"/>
                      <w:lang w:val="en-US"/>
                    </w:rPr>
                  </w:rPrChange>
                </w:rPr>
                <w:t xml:space="preserve"> </w:t>
              </w:r>
              <w:r w:rsidRPr="00A47B4C">
                <w:rPr>
                  <w:color w:val="C4A000"/>
                  <w:lang w:val="en-US"/>
                  <w:rPrChange w:id="3359" w:author="Borja Gonzalez" w:date="2017-09-28T19:09:00Z">
                    <w:rPr>
                      <w:rFonts w:ascii="Monaco" w:hAnsi="Monaco" w:cs="Monaco"/>
                      <w:color w:val="C4A000"/>
                      <w:sz w:val="32"/>
                      <w:szCs w:val="32"/>
                      <w:lang w:val="en-US"/>
                    </w:rPr>
                  </w:rPrChange>
                </w:rPr>
                <w:t>onClick=</w:t>
              </w:r>
              <w:r w:rsidRPr="00A47B4C">
                <w:rPr>
                  <w:color w:val="4E9A06"/>
                  <w:lang w:val="en-US"/>
                  <w:rPrChange w:id="3360"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361" w:author="Borja Gonzalez" w:date="2017-09-28T19:09:00Z">
                    <w:rPr>
                      <w:rFonts w:ascii="Monaco" w:hAnsi="Monaco" w:cs="Monaco"/>
                      <w:b/>
                      <w:bCs/>
                      <w:color w:val="204A87"/>
                      <w:sz w:val="32"/>
                      <w:szCs w:val="32"/>
                      <w:lang w:val="en-US"/>
                    </w:rPr>
                  </w:rPrChange>
                </w:rPr>
                <w:t>&gt;&lt;/button&gt;</w:t>
              </w:r>
              <w:r w:rsidRPr="00A47B4C">
                <w:rPr>
                  <w:lang w:val="en-US"/>
                  <w:rPrChange w:id="3362"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363" w:author="Borja Gonzalez" w:date="2017-09-28T19:09:00Z"/>
                <w:lang w:val="en-US"/>
                <w:rPrChange w:id="3364" w:author="Borja Gonzalez" w:date="2017-09-28T19:09:00Z">
                  <w:rPr>
                    <w:ins w:id="3365" w:author="Borja Gonzalez" w:date="2017-09-28T19:09:00Z"/>
                    <w:rFonts w:ascii="Monaco" w:eastAsiaTheme="majorEastAsia" w:hAnsi="Monaco" w:cs="Monaco"/>
                    <w:color w:val="243F60" w:themeColor="accent1" w:themeShade="7F"/>
                    <w:sz w:val="32"/>
                    <w:szCs w:val="32"/>
                    <w:lang w:val="en-US"/>
                  </w:rPr>
                </w:rPrChange>
              </w:rPr>
              <w:pPrChange w:id="3366" w:author="GONZALEZ DIAZ, BORJA" w:date="2017-09-29T19:27:00Z">
                <w:pPr>
                  <w:keepNext/>
                  <w:keepLines/>
                  <w:widowControl w:val="0"/>
                  <w:autoSpaceDE w:val="0"/>
                  <w:autoSpaceDN w:val="0"/>
                  <w:adjustRightInd w:val="0"/>
                  <w:spacing w:before="200"/>
                  <w:outlineLvl w:val="4"/>
                </w:pPr>
              </w:pPrChange>
            </w:pPr>
            <w:ins w:id="3367" w:author="Borja Gonzalez" w:date="2017-09-28T19:09:00Z">
              <w:r w:rsidRPr="00A47B4C">
                <w:rPr>
                  <w:lang w:val="en-US"/>
                  <w:rPrChange w:id="3368" w:author="Borja Gonzalez" w:date="2017-09-28T19:09:00Z">
                    <w:rPr>
                      <w:rFonts w:ascii="Monaco" w:hAnsi="Monaco" w:cs="Monaco"/>
                      <w:sz w:val="32"/>
                      <w:szCs w:val="32"/>
                      <w:lang w:val="en-US"/>
                    </w:rPr>
                  </w:rPrChange>
                </w:rPr>
                <w:tab/>
              </w:r>
              <w:r w:rsidRPr="00A47B4C">
                <w:rPr>
                  <w:lang w:val="en-US"/>
                  <w:rPrChange w:id="3369" w:author="Borja Gonzalez" w:date="2017-09-28T19:09:00Z">
                    <w:rPr>
                      <w:rFonts w:ascii="Monaco" w:hAnsi="Monaco" w:cs="Monaco"/>
                      <w:sz w:val="32"/>
                      <w:szCs w:val="32"/>
                      <w:lang w:val="en-US"/>
                    </w:rPr>
                  </w:rPrChange>
                </w:rPr>
                <w:tab/>
              </w:r>
              <w:r w:rsidRPr="00A47B4C">
                <w:rPr>
                  <w:lang w:val="en-US"/>
                  <w:rPrChange w:id="3370" w:author="Borja Gonzalez" w:date="2017-09-28T19:09:00Z">
                    <w:rPr>
                      <w:rFonts w:ascii="Monaco" w:hAnsi="Monaco" w:cs="Monaco"/>
                      <w:sz w:val="32"/>
                      <w:szCs w:val="32"/>
                      <w:lang w:val="en-US"/>
                    </w:rPr>
                  </w:rPrChange>
                </w:rPr>
                <w:tab/>
              </w:r>
              <w:r w:rsidRPr="00A47B4C">
                <w:rPr>
                  <w:lang w:val="en-US"/>
                  <w:rPrChange w:id="3371" w:author="Borja Gonzalez" w:date="2017-09-28T19:09:00Z">
                    <w:rPr>
                      <w:rFonts w:ascii="Monaco" w:hAnsi="Monaco" w:cs="Monaco"/>
                      <w:sz w:val="32"/>
                      <w:szCs w:val="32"/>
                      <w:lang w:val="en-US"/>
                    </w:rPr>
                  </w:rPrChange>
                </w:rPr>
                <w:tab/>
              </w:r>
              <w:r w:rsidRPr="00A47B4C">
                <w:rPr>
                  <w:lang w:val="en-US"/>
                  <w:rPrChange w:id="3372" w:author="Borja Gonzalez" w:date="2017-09-28T19:09:00Z">
                    <w:rPr>
                      <w:rFonts w:ascii="Monaco" w:hAnsi="Monaco" w:cs="Monaco"/>
                      <w:sz w:val="32"/>
                      <w:szCs w:val="32"/>
                      <w:lang w:val="en-US"/>
                    </w:rPr>
                  </w:rPrChange>
                </w:rPr>
                <w:tab/>
              </w:r>
              <w:proofErr w:type="gramStart"/>
              <w:r w:rsidRPr="00A47B4C">
                <w:rPr>
                  <w:lang w:val="en-US"/>
                  <w:rPrChange w:id="3373" w:author="Borja Gonzalez" w:date="2017-09-28T19:09:00Z">
                    <w:rPr>
                      <w:rFonts w:ascii="Monaco" w:hAnsi="Monaco" w:cs="Monaco"/>
                      <w:sz w:val="32"/>
                      <w:szCs w:val="32"/>
                      <w:lang w:val="en-US"/>
                    </w:rPr>
                  </w:rPrChange>
                </w:rPr>
                <w:t>fila.insertCell</w:t>
              </w:r>
              <w:proofErr w:type="gramEnd"/>
              <w:r w:rsidRPr="00A47B4C">
                <w:rPr>
                  <w:lang w:val="en-US"/>
                  <w:rPrChange w:id="3374" w:author="Borja Gonzalez" w:date="2017-09-28T19:09:00Z">
                    <w:rPr>
                      <w:rFonts w:ascii="Monaco" w:hAnsi="Monaco" w:cs="Monaco"/>
                      <w:sz w:val="32"/>
                      <w:szCs w:val="32"/>
                      <w:lang w:val="en-US"/>
                    </w:rPr>
                  </w:rPrChange>
                </w:rPr>
                <w:t>(0).innerHTML = '</w:t>
              </w:r>
              <w:r w:rsidRPr="00A47B4C">
                <w:rPr>
                  <w:b/>
                  <w:bCs/>
                  <w:color w:val="204A87"/>
                  <w:lang w:val="en-US"/>
                  <w:rPrChange w:id="3375" w:author="Borja Gonzalez" w:date="2017-09-28T19:09:00Z">
                    <w:rPr>
                      <w:rFonts w:ascii="Monaco" w:hAnsi="Monaco" w:cs="Monaco"/>
                      <w:b/>
                      <w:bCs/>
                      <w:color w:val="204A87"/>
                      <w:sz w:val="32"/>
                      <w:szCs w:val="32"/>
                      <w:lang w:val="en-US"/>
                    </w:rPr>
                  </w:rPrChange>
                </w:rPr>
                <w:t>&lt;button</w:t>
              </w:r>
              <w:r w:rsidRPr="00A47B4C">
                <w:rPr>
                  <w:lang w:val="en-US"/>
                  <w:rPrChange w:id="3376" w:author="Borja Gonzalez" w:date="2017-09-28T19:09:00Z">
                    <w:rPr>
                      <w:rFonts w:ascii="Monaco" w:hAnsi="Monaco" w:cs="Monaco"/>
                      <w:sz w:val="32"/>
                      <w:szCs w:val="32"/>
                      <w:lang w:val="en-US"/>
                    </w:rPr>
                  </w:rPrChange>
                </w:rPr>
                <w:t xml:space="preserve"> </w:t>
              </w:r>
              <w:r w:rsidRPr="00A47B4C">
                <w:rPr>
                  <w:color w:val="C4A000"/>
                  <w:lang w:val="en-US"/>
                  <w:rPrChange w:id="3377" w:author="Borja Gonzalez" w:date="2017-09-28T19:09:00Z">
                    <w:rPr>
                      <w:rFonts w:ascii="Monaco" w:hAnsi="Monaco" w:cs="Monaco"/>
                      <w:color w:val="C4A000"/>
                      <w:sz w:val="32"/>
                      <w:szCs w:val="32"/>
                      <w:lang w:val="en-US"/>
                    </w:rPr>
                  </w:rPrChange>
                </w:rPr>
                <w:t>class=</w:t>
              </w:r>
              <w:r w:rsidRPr="00A47B4C">
                <w:rPr>
                  <w:color w:val="4E9A06"/>
                  <w:lang w:val="en-US"/>
                  <w:rPrChange w:id="3378" w:author="Borja Gonzalez" w:date="2017-09-28T19:09:00Z">
                    <w:rPr>
                      <w:rFonts w:ascii="Monaco" w:hAnsi="Monaco" w:cs="Monaco"/>
                      <w:color w:val="4E9A06"/>
                      <w:sz w:val="32"/>
                      <w:szCs w:val="32"/>
                      <w:lang w:val="en-US"/>
                    </w:rPr>
                  </w:rPrChange>
                </w:rPr>
                <w:t>"btn"</w:t>
              </w:r>
              <w:r w:rsidRPr="00A47B4C">
                <w:rPr>
                  <w:lang w:val="en-US"/>
                  <w:rPrChange w:id="3379" w:author="Borja Gonzalez" w:date="2017-09-28T19:09:00Z">
                    <w:rPr>
                      <w:rFonts w:ascii="Monaco" w:hAnsi="Monaco" w:cs="Monaco"/>
                      <w:sz w:val="32"/>
                      <w:szCs w:val="32"/>
                      <w:lang w:val="en-US"/>
                    </w:rPr>
                  </w:rPrChange>
                </w:rPr>
                <w:t xml:space="preserve"> </w:t>
              </w:r>
              <w:r w:rsidRPr="00A47B4C">
                <w:rPr>
                  <w:color w:val="C4A000"/>
                  <w:lang w:val="en-US"/>
                  <w:rPrChange w:id="3380" w:author="Borja Gonzalez" w:date="2017-09-28T19:09:00Z">
                    <w:rPr>
                      <w:rFonts w:ascii="Monaco" w:hAnsi="Monaco" w:cs="Monaco"/>
                      <w:color w:val="C4A000"/>
                      <w:sz w:val="32"/>
                      <w:szCs w:val="32"/>
                      <w:lang w:val="en-US"/>
                    </w:rPr>
                  </w:rPrChange>
                </w:rPr>
                <w:t>type=</w:t>
              </w:r>
              <w:r w:rsidRPr="00A47B4C">
                <w:rPr>
                  <w:color w:val="4E9A06"/>
                  <w:lang w:val="en-US"/>
                  <w:rPrChange w:id="3381" w:author="Borja Gonzalez" w:date="2017-09-28T19:09:00Z">
                    <w:rPr>
                      <w:rFonts w:ascii="Monaco" w:hAnsi="Monaco" w:cs="Monaco"/>
                      <w:color w:val="4E9A06"/>
                      <w:sz w:val="32"/>
                      <w:szCs w:val="32"/>
                      <w:lang w:val="en-US"/>
                    </w:rPr>
                  </w:rPrChange>
                </w:rPr>
                <w:t>"button"</w:t>
              </w:r>
              <w:r w:rsidRPr="00A47B4C">
                <w:rPr>
                  <w:lang w:val="en-US"/>
                  <w:rPrChange w:id="3382" w:author="Borja Gonzalez" w:date="2017-09-28T19:09:00Z">
                    <w:rPr>
                      <w:rFonts w:ascii="Monaco" w:hAnsi="Monaco" w:cs="Monaco"/>
                      <w:sz w:val="32"/>
                      <w:szCs w:val="32"/>
                      <w:lang w:val="en-US"/>
                    </w:rPr>
                  </w:rPrChange>
                </w:rPr>
                <w:t xml:space="preserve"> </w:t>
              </w:r>
              <w:r w:rsidRPr="00A47B4C">
                <w:rPr>
                  <w:color w:val="C4A000"/>
                  <w:lang w:val="en-US"/>
                  <w:rPrChange w:id="3383" w:author="Borja Gonzalez" w:date="2017-09-28T19:09:00Z">
                    <w:rPr>
                      <w:rFonts w:ascii="Monaco" w:hAnsi="Monaco" w:cs="Monaco"/>
                      <w:color w:val="C4A000"/>
                      <w:sz w:val="32"/>
                      <w:szCs w:val="32"/>
                      <w:lang w:val="en-US"/>
                    </w:rPr>
                  </w:rPrChange>
                </w:rPr>
                <w:t>onClick=</w:t>
              </w:r>
              <w:r w:rsidRPr="00A47B4C">
                <w:rPr>
                  <w:color w:val="4E9A06"/>
                  <w:lang w:val="en-US"/>
                  <w:rPrChange w:id="3384"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385" w:author="Borja Gonzalez" w:date="2017-09-28T19:09:00Z">
                    <w:rPr>
                      <w:rFonts w:ascii="Monaco" w:hAnsi="Monaco" w:cs="Monaco"/>
                      <w:b/>
                      <w:bCs/>
                      <w:color w:val="204A87"/>
                      <w:sz w:val="32"/>
                      <w:szCs w:val="32"/>
                      <w:lang w:val="en-US"/>
                    </w:rPr>
                  </w:rPrChange>
                </w:rPr>
                <w:t>&gt;&lt;/button&gt;</w:t>
              </w:r>
              <w:r w:rsidRPr="00A47B4C">
                <w:rPr>
                  <w:lang w:val="en-US"/>
                  <w:rPrChange w:id="3386"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387" w:author="Borja Gonzalez" w:date="2017-09-28T19:09:00Z"/>
                <w:lang w:val="en-US"/>
                <w:rPrChange w:id="3388" w:author="Borja Gonzalez" w:date="2017-09-28T19:09:00Z">
                  <w:rPr>
                    <w:ins w:id="3389" w:author="Borja Gonzalez" w:date="2017-09-28T19:09:00Z"/>
                    <w:rFonts w:ascii="Monaco" w:eastAsiaTheme="majorEastAsia" w:hAnsi="Monaco" w:cs="Monaco"/>
                    <w:color w:val="243F60" w:themeColor="accent1" w:themeShade="7F"/>
                    <w:sz w:val="32"/>
                    <w:szCs w:val="32"/>
                    <w:lang w:val="en-US"/>
                  </w:rPr>
                </w:rPrChange>
              </w:rPr>
              <w:pPrChange w:id="3390" w:author="GONZALEZ DIAZ, BORJA" w:date="2017-09-29T19:27:00Z">
                <w:pPr>
                  <w:keepNext/>
                  <w:keepLines/>
                  <w:widowControl w:val="0"/>
                  <w:autoSpaceDE w:val="0"/>
                  <w:autoSpaceDN w:val="0"/>
                  <w:adjustRightInd w:val="0"/>
                  <w:spacing w:before="200"/>
                  <w:outlineLvl w:val="4"/>
                </w:pPr>
              </w:pPrChange>
            </w:pPr>
            <w:ins w:id="3391" w:author="Borja Gonzalez" w:date="2017-09-28T19:09:00Z">
              <w:r w:rsidRPr="00A47B4C">
                <w:rPr>
                  <w:lang w:val="en-US"/>
                  <w:rPrChange w:id="3392" w:author="Borja Gonzalez" w:date="2017-09-28T19:09:00Z">
                    <w:rPr>
                      <w:rFonts w:ascii="Monaco" w:hAnsi="Monaco" w:cs="Monaco"/>
                      <w:sz w:val="32"/>
                      <w:szCs w:val="32"/>
                      <w:lang w:val="en-US"/>
                    </w:rPr>
                  </w:rPrChange>
                </w:rPr>
                <w:tab/>
              </w:r>
              <w:r w:rsidRPr="00A47B4C">
                <w:rPr>
                  <w:lang w:val="en-US"/>
                  <w:rPrChange w:id="3393" w:author="Borja Gonzalez" w:date="2017-09-28T19:09:00Z">
                    <w:rPr>
                      <w:rFonts w:ascii="Monaco" w:hAnsi="Monaco" w:cs="Monaco"/>
                      <w:sz w:val="32"/>
                      <w:szCs w:val="32"/>
                      <w:lang w:val="en-US"/>
                    </w:rPr>
                  </w:rPrChange>
                </w:rPr>
                <w:tab/>
              </w:r>
              <w:r w:rsidRPr="00A47B4C">
                <w:rPr>
                  <w:lang w:val="en-US"/>
                  <w:rPrChange w:id="3394" w:author="Borja Gonzalez" w:date="2017-09-28T19:09:00Z">
                    <w:rPr>
                      <w:rFonts w:ascii="Monaco" w:hAnsi="Monaco" w:cs="Monaco"/>
                      <w:sz w:val="32"/>
                      <w:szCs w:val="32"/>
                      <w:lang w:val="en-US"/>
                    </w:rPr>
                  </w:rPrChange>
                </w:rPr>
                <w:tab/>
              </w:r>
              <w:r w:rsidRPr="00A47B4C">
                <w:rPr>
                  <w:lang w:val="en-US"/>
                  <w:rPrChange w:id="3395" w:author="Borja Gonzalez" w:date="2017-09-28T19:09:00Z">
                    <w:rPr>
                      <w:rFonts w:ascii="Monaco" w:hAnsi="Monaco" w:cs="Monaco"/>
                      <w:sz w:val="32"/>
                      <w:szCs w:val="32"/>
                      <w:lang w:val="en-US"/>
                    </w:rPr>
                  </w:rPrChange>
                </w:rPr>
                <w:tab/>
              </w:r>
              <w:r w:rsidRPr="00A47B4C">
                <w:rPr>
                  <w:lang w:val="en-US"/>
                  <w:rPrChange w:id="3396"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397" w:author="Borja Gonzalez" w:date="2017-09-28T19:09:00Z"/>
                <w:lang w:val="en-US"/>
                <w:rPrChange w:id="3398" w:author="Borja Gonzalez" w:date="2017-09-28T19:09:00Z">
                  <w:rPr>
                    <w:ins w:id="3399" w:author="Borja Gonzalez" w:date="2017-09-28T19:09:00Z"/>
                    <w:rFonts w:ascii="Monaco" w:eastAsiaTheme="majorEastAsia" w:hAnsi="Monaco" w:cs="Monaco"/>
                    <w:color w:val="243F60" w:themeColor="accent1" w:themeShade="7F"/>
                    <w:sz w:val="32"/>
                    <w:szCs w:val="32"/>
                    <w:lang w:val="en-US"/>
                  </w:rPr>
                </w:rPrChange>
              </w:rPr>
              <w:pPrChange w:id="3400" w:author="GONZALEZ DIAZ, BORJA" w:date="2017-09-29T19:27:00Z">
                <w:pPr>
                  <w:keepNext/>
                  <w:keepLines/>
                  <w:widowControl w:val="0"/>
                  <w:autoSpaceDE w:val="0"/>
                  <w:autoSpaceDN w:val="0"/>
                  <w:adjustRightInd w:val="0"/>
                  <w:spacing w:before="200"/>
                  <w:outlineLvl w:val="4"/>
                </w:pPr>
              </w:pPrChange>
            </w:pPr>
            <w:ins w:id="3401" w:author="Borja Gonzalez" w:date="2017-09-28T19:09:00Z">
              <w:r w:rsidRPr="00A47B4C">
                <w:rPr>
                  <w:lang w:val="en-US"/>
                  <w:rPrChange w:id="3402" w:author="Borja Gonzalez" w:date="2017-09-28T19:09:00Z">
                    <w:rPr>
                      <w:rFonts w:ascii="Monaco" w:hAnsi="Monaco" w:cs="Monaco"/>
                      <w:sz w:val="32"/>
                      <w:szCs w:val="32"/>
                      <w:lang w:val="en-US"/>
                    </w:rPr>
                  </w:rPrChange>
                </w:rPr>
                <w:tab/>
              </w:r>
              <w:r w:rsidRPr="00A47B4C">
                <w:rPr>
                  <w:lang w:val="en-US"/>
                  <w:rPrChange w:id="3403" w:author="Borja Gonzalez" w:date="2017-09-28T19:09:00Z">
                    <w:rPr>
                      <w:rFonts w:ascii="Monaco" w:hAnsi="Monaco" w:cs="Monaco"/>
                      <w:sz w:val="32"/>
                      <w:szCs w:val="32"/>
                      <w:lang w:val="en-US"/>
                    </w:rPr>
                  </w:rPrChange>
                </w:rPr>
                <w:tab/>
              </w:r>
              <w:r w:rsidRPr="00A47B4C">
                <w:rPr>
                  <w:lang w:val="en-US"/>
                  <w:rPrChange w:id="3404" w:author="Borja Gonzalez" w:date="2017-09-28T19:09:00Z">
                    <w:rPr>
                      <w:rFonts w:ascii="Monaco" w:hAnsi="Monaco" w:cs="Monaco"/>
                      <w:sz w:val="32"/>
                      <w:szCs w:val="32"/>
                      <w:lang w:val="en-US"/>
                    </w:rPr>
                  </w:rPrChange>
                </w:rPr>
                <w:tab/>
              </w:r>
              <w:r w:rsidRPr="00A47B4C">
                <w:rPr>
                  <w:lang w:val="en-US"/>
                  <w:rPrChange w:id="3405" w:author="Borja Gonzalez" w:date="2017-09-28T19:09:00Z">
                    <w:rPr>
                      <w:rFonts w:ascii="Monaco" w:hAnsi="Monaco" w:cs="Monaco"/>
                      <w:sz w:val="32"/>
                      <w:szCs w:val="32"/>
                      <w:lang w:val="en-US"/>
                    </w:rPr>
                  </w:rPrChange>
                </w:rPr>
                <w:tab/>
                <w:t xml:space="preserve">var fila1 = </w:t>
              </w:r>
              <w:proofErr w:type="gramStart"/>
              <w:r w:rsidRPr="00A47B4C">
                <w:rPr>
                  <w:lang w:val="en-US"/>
                  <w:rPrChange w:id="3406" w:author="Borja Gonzalez" w:date="2017-09-28T19:09:00Z">
                    <w:rPr>
                      <w:rFonts w:ascii="Monaco" w:hAnsi="Monaco" w:cs="Monaco"/>
                      <w:sz w:val="32"/>
                      <w:szCs w:val="32"/>
                      <w:lang w:val="en-US"/>
                    </w:rPr>
                  </w:rPrChange>
                </w:rPr>
                <w:t>tabla.insertRow</w:t>
              </w:r>
              <w:proofErr w:type="gramEnd"/>
              <w:r w:rsidRPr="00A47B4C">
                <w:rPr>
                  <w:lang w:val="en-US"/>
                  <w:rPrChange w:id="3407" w:author="Borja Gonzalez" w:date="2017-09-28T19:09:00Z">
                    <w:rPr>
                      <w:rFonts w:ascii="Monaco" w:hAnsi="Monaco" w:cs="Monaco"/>
                      <w:sz w:val="32"/>
                      <w:szCs w:val="32"/>
                      <w:lang w:val="en-US"/>
                    </w:rPr>
                  </w:rPrChange>
                </w:rPr>
                <w:t>(tabla.length);</w:t>
              </w:r>
            </w:ins>
          </w:p>
          <w:p w14:paraId="3D21FB79" w14:textId="77777777" w:rsidR="00A47B4C" w:rsidRPr="00A47B4C" w:rsidRDefault="00A47B4C">
            <w:pPr>
              <w:rPr>
                <w:ins w:id="3408" w:author="Borja Gonzalez" w:date="2017-09-28T19:09:00Z"/>
                <w:lang w:val="en-US"/>
                <w:rPrChange w:id="3409" w:author="Borja Gonzalez" w:date="2017-09-28T19:09:00Z">
                  <w:rPr>
                    <w:ins w:id="3410" w:author="Borja Gonzalez" w:date="2017-09-28T19:09:00Z"/>
                    <w:rFonts w:ascii="Monaco" w:eastAsiaTheme="majorEastAsia" w:hAnsi="Monaco" w:cs="Monaco"/>
                    <w:color w:val="243F60" w:themeColor="accent1" w:themeShade="7F"/>
                    <w:sz w:val="32"/>
                    <w:szCs w:val="32"/>
                    <w:lang w:val="en-US"/>
                  </w:rPr>
                </w:rPrChange>
              </w:rPr>
              <w:pPrChange w:id="3411" w:author="GONZALEZ DIAZ, BORJA" w:date="2017-09-29T19:27:00Z">
                <w:pPr>
                  <w:keepNext/>
                  <w:keepLines/>
                  <w:widowControl w:val="0"/>
                  <w:autoSpaceDE w:val="0"/>
                  <w:autoSpaceDN w:val="0"/>
                  <w:adjustRightInd w:val="0"/>
                  <w:spacing w:before="200"/>
                  <w:outlineLvl w:val="4"/>
                </w:pPr>
              </w:pPrChange>
            </w:pPr>
            <w:ins w:id="3412" w:author="Borja Gonzalez" w:date="2017-09-28T19:09:00Z">
              <w:r w:rsidRPr="00A47B4C">
                <w:rPr>
                  <w:lang w:val="en-US"/>
                  <w:rPrChange w:id="3413" w:author="Borja Gonzalez" w:date="2017-09-28T19:09:00Z">
                    <w:rPr>
                      <w:rFonts w:ascii="Monaco" w:hAnsi="Monaco" w:cs="Monaco"/>
                      <w:sz w:val="32"/>
                      <w:szCs w:val="32"/>
                      <w:lang w:val="en-US"/>
                    </w:rPr>
                  </w:rPrChange>
                </w:rPr>
                <w:tab/>
              </w:r>
              <w:r w:rsidRPr="00A47B4C">
                <w:rPr>
                  <w:lang w:val="en-US"/>
                  <w:rPrChange w:id="3414" w:author="Borja Gonzalez" w:date="2017-09-28T19:09:00Z">
                    <w:rPr>
                      <w:rFonts w:ascii="Monaco" w:hAnsi="Monaco" w:cs="Monaco"/>
                      <w:sz w:val="32"/>
                      <w:szCs w:val="32"/>
                      <w:lang w:val="en-US"/>
                    </w:rPr>
                  </w:rPrChange>
                </w:rPr>
                <w:tab/>
              </w:r>
              <w:r w:rsidRPr="00A47B4C">
                <w:rPr>
                  <w:lang w:val="en-US"/>
                  <w:rPrChange w:id="3415" w:author="Borja Gonzalez" w:date="2017-09-28T19:09:00Z">
                    <w:rPr>
                      <w:rFonts w:ascii="Monaco" w:hAnsi="Monaco" w:cs="Monaco"/>
                      <w:sz w:val="32"/>
                      <w:szCs w:val="32"/>
                      <w:lang w:val="en-US"/>
                    </w:rPr>
                  </w:rPrChange>
                </w:rPr>
                <w:tab/>
              </w:r>
              <w:r w:rsidRPr="00A47B4C">
                <w:rPr>
                  <w:lang w:val="en-US"/>
                  <w:rPrChange w:id="3416" w:author="Borja Gonzalez" w:date="2017-09-28T19:09:00Z">
                    <w:rPr>
                      <w:rFonts w:ascii="Monaco" w:hAnsi="Monaco" w:cs="Monaco"/>
                      <w:sz w:val="32"/>
                      <w:szCs w:val="32"/>
                      <w:lang w:val="en-US"/>
                    </w:rPr>
                  </w:rPrChange>
                </w:rPr>
                <w:tab/>
                <w:t>fila1.insertCell(0</w:t>
              </w:r>
              <w:proofErr w:type="gramStart"/>
              <w:r w:rsidRPr="00A47B4C">
                <w:rPr>
                  <w:lang w:val="en-US"/>
                  <w:rPrChange w:id="3417" w:author="Borja Gonzalez" w:date="2017-09-28T19:09:00Z">
                    <w:rPr>
                      <w:rFonts w:ascii="Monaco" w:hAnsi="Monaco" w:cs="Monaco"/>
                      <w:sz w:val="32"/>
                      <w:szCs w:val="32"/>
                      <w:lang w:val="en-US"/>
                    </w:rPr>
                  </w:rPrChange>
                </w:rPr>
                <w:t>).innerHTML</w:t>
              </w:r>
              <w:proofErr w:type="gramEnd"/>
              <w:r w:rsidRPr="00A47B4C">
                <w:rPr>
                  <w:lang w:val="en-US"/>
                  <w:rPrChange w:id="3418" w:author="Borja Gonzalez" w:date="2017-09-28T19:09:00Z">
                    <w:rPr>
                      <w:rFonts w:ascii="Monaco" w:hAnsi="Monaco" w:cs="Monaco"/>
                      <w:sz w:val="32"/>
                      <w:szCs w:val="32"/>
                      <w:lang w:val="en-US"/>
                    </w:rPr>
                  </w:rPrChange>
                </w:rPr>
                <w:t xml:space="preserve"> = '</w:t>
              </w:r>
              <w:r w:rsidRPr="00A47B4C">
                <w:rPr>
                  <w:b/>
                  <w:bCs/>
                  <w:color w:val="204A87"/>
                  <w:lang w:val="en-US"/>
                  <w:rPrChange w:id="3419" w:author="Borja Gonzalez" w:date="2017-09-28T19:09:00Z">
                    <w:rPr>
                      <w:rFonts w:ascii="Monaco" w:hAnsi="Monaco" w:cs="Monaco"/>
                      <w:b/>
                      <w:bCs/>
                      <w:color w:val="204A87"/>
                      <w:sz w:val="32"/>
                      <w:szCs w:val="32"/>
                      <w:lang w:val="en-US"/>
                    </w:rPr>
                  </w:rPrChange>
                </w:rPr>
                <w:t>&lt;button</w:t>
              </w:r>
              <w:r w:rsidRPr="00A47B4C">
                <w:rPr>
                  <w:lang w:val="en-US"/>
                  <w:rPrChange w:id="3420" w:author="Borja Gonzalez" w:date="2017-09-28T19:09:00Z">
                    <w:rPr>
                      <w:rFonts w:ascii="Monaco" w:hAnsi="Monaco" w:cs="Monaco"/>
                      <w:sz w:val="32"/>
                      <w:szCs w:val="32"/>
                      <w:lang w:val="en-US"/>
                    </w:rPr>
                  </w:rPrChange>
                </w:rPr>
                <w:t xml:space="preserve"> </w:t>
              </w:r>
              <w:r w:rsidRPr="00A47B4C">
                <w:rPr>
                  <w:color w:val="C4A000"/>
                  <w:lang w:val="en-US"/>
                  <w:rPrChange w:id="3421" w:author="Borja Gonzalez" w:date="2017-09-28T19:09:00Z">
                    <w:rPr>
                      <w:rFonts w:ascii="Monaco" w:hAnsi="Monaco" w:cs="Monaco"/>
                      <w:color w:val="C4A000"/>
                      <w:sz w:val="32"/>
                      <w:szCs w:val="32"/>
                      <w:lang w:val="en-US"/>
                    </w:rPr>
                  </w:rPrChange>
                </w:rPr>
                <w:t>class=</w:t>
              </w:r>
              <w:r w:rsidRPr="00A47B4C">
                <w:rPr>
                  <w:color w:val="4E9A06"/>
                  <w:lang w:val="en-US"/>
                  <w:rPrChange w:id="3422" w:author="Borja Gonzalez" w:date="2017-09-28T19:09:00Z">
                    <w:rPr>
                      <w:rFonts w:ascii="Monaco" w:hAnsi="Monaco" w:cs="Monaco"/>
                      <w:color w:val="4E9A06"/>
                      <w:sz w:val="32"/>
                      <w:szCs w:val="32"/>
                      <w:lang w:val="en-US"/>
                    </w:rPr>
                  </w:rPrChange>
                </w:rPr>
                <w:t>"bt"</w:t>
              </w:r>
              <w:r w:rsidRPr="00A47B4C">
                <w:rPr>
                  <w:lang w:val="en-US"/>
                  <w:rPrChange w:id="3423" w:author="Borja Gonzalez" w:date="2017-09-28T19:09:00Z">
                    <w:rPr>
                      <w:rFonts w:ascii="Monaco" w:hAnsi="Monaco" w:cs="Monaco"/>
                      <w:sz w:val="32"/>
                      <w:szCs w:val="32"/>
                      <w:lang w:val="en-US"/>
                    </w:rPr>
                  </w:rPrChange>
                </w:rPr>
                <w:t xml:space="preserve"> </w:t>
              </w:r>
              <w:r w:rsidRPr="00A47B4C">
                <w:rPr>
                  <w:color w:val="C4A000"/>
                  <w:lang w:val="en-US"/>
                  <w:rPrChange w:id="3424" w:author="Borja Gonzalez" w:date="2017-09-28T19:09:00Z">
                    <w:rPr>
                      <w:rFonts w:ascii="Monaco" w:hAnsi="Monaco" w:cs="Monaco"/>
                      <w:color w:val="C4A000"/>
                      <w:sz w:val="32"/>
                      <w:szCs w:val="32"/>
                      <w:lang w:val="en-US"/>
                    </w:rPr>
                  </w:rPrChange>
                </w:rPr>
                <w:t>type=</w:t>
              </w:r>
              <w:r w:rsidRPr="00A47B4C">
                <w:rPr>
                  <w:color w:val="4E9A06"/>
                  <w:lang w:val="en-US"/>
                  <w:rPrChange w:id="3425" w:author="Borja Gonzalez" w:date="2017-09-28T19:09:00Z">
                    <w:rPr>
                      <w:rFonts w:ascii="Monaco" w:hAnsi="Monaco" w:cs="Monaco"/>
                      <w:color w:val="4E9A06"/>
                      <w:sz w:val="32"/>
                      <w:szCs w:val="32"/>
                      <w:lang w:val="en-US"/>
                    </w:rPr>
                  </w:rPrChange>
                </w:rPr>
                <w:t>"button"</w:t>
              </w:r>
              <w:r w:rsidRPr="00A47B4C">
                <w:rPr>
                  <w:lang w:val="en-US"/>
                  <w:rPrChange w:id="3426" w:author="Borja Gonzalez" w:date="2017-09-28T19:09:00Z">
                    <w:rPr>
                      <w:rFonts w:ascii="Monaco" w:hAnsi="Monaco" w:cs="Monaco"/>
                      <w:sz w:val="32"/>
                      <w:szCs w:val="32"/>
                      <w:lang w:val="en-US"/>
                    </w:rPr>
                  </w:rPrChange>
                </w:rPr>
                <w:t xml:space="preserve"> </w:t>
              </w:r>
              <w:r w:rsidRPr="00A47B4C">
                <w:rPr>
                  <w:color w:val="C4A000"/>
                  <w:lang w:val="en-US"/>
                  <w:rPrChange w:id="3427" w:author="Borja Gonzalez" w:date="2017-09-28T19:09:00Z">
                    <w:rPr>
                      <w:rFonts w:ascii="Monaco" w:hAnsi="Monaco" w:cs="Monaco"/>
                      <w:color w:val="C4A000"/>
                      <w:sz w:val="32"/>
                      <w:szCs w:val="32"/>
                      <w:lang w:val="en-US"/>
                    </w:rPr>
                  </w:rPrChange>
                </w:rPr>
                <w:t>onClick=</w:t>
              </w:r>
              <w:r w:rsidRPr="00A47B4C">
                <w:rPr>
                  <w:color w:val="4E9A06"/>
                  <w:lang w:val="en-US"/>
                  <w:rPrChange w:id="3428" w:author="Borja Gonzalez" w:date="2017-09-28T19:09:00Z">
                    <w:rPr>
                      <w:rFonts w:ascii="Monaco" w:hAnsi="Monaco" w:cs="Monaco"/>
                      <w:color w:val="4E9A06"/>
                      <w:sz w:val="32"/>
                      <w:szCs w:val="32"/>
                      <w:lang w:val="en-US"/>
                    </w:rPr>
                  </w:rPrChange>
                </w:rPr>
                <w:t>"Evolucion(1)"</w:t>
              </w:r>
              <w:r w:rsidRPr="00A47B4C">
                <w:rPr>
                  <w:b/>
                  <w:bCs/>
                  <w:color w:val="204A87"/>
                  <w:lang w:val="en-US"/>
                  <w:rPrChange w:id="3429" w:author="Borja Gonzalez" w:date="2017-09-28T19:09:00Z">
                    <w:rPr>
                      <w:rFonts w:ascii="Monaco" w:hAnsi="Monaco" w:cs="Monaco"/>
                      <w:b/>
                      <w:bCs/>
                      <w:color w:val="204A87"/>
                      <w:sz w:val="32"/>
                      <w:szCs w:val="32"/>
                      <w:lang w:val="en-US"/>
                    </w:rPr>
                  </w:rPrChange>
                </w:rPr>
                <w:t>&gt;</w:t>
              </w:r>
              <w:r w:rsidRPr="00A47B4C">
                <w:rPr>
                  <w:lang w:val="en-US"/>
                  <w:rPrChange w:id="3430" w:author="Borja Gonzalez" w:date="2017-09-28T19:09:00Z">
                    <w:rPr>
                      <w:rFonts w:ascii="Monaco" w:hAnsi="Monaco" w:cs="Monaco"/>
                      <w:sz w:val="32"/>
                      <w:szCs w:val="32"/>
                      <w:lang w:val="en-US"/>
                    </w:rPr>
                  </w:rPrChange>
                </w:rPr>
                <w:t>Evolución del movimieto</w:t>
              </w:r>
              <w:r w:rsidRPr="00A47B4C">
                <w:rPr>
                  <w:b/>
                  <w:bCs/>
                  <w:color w:val="204A87"/>
                  <w:lang w:val="en-US"/>
                  <w:rPrChange w:id="3431" w:author="Borja Gonzalez" w:date="2017-09-28T19:09:00Z">
                    <w:rPr>
                      <w:rFonts w:ascii="Monaco" w:hAnsi="Monaco" w:cs="Monaco"/>
                      <w:b/>
                      <w:bCs/>
                      <w:color w:val="204A87"/>
                      <w:sz w:val="32"/>
                      <w:szCs w:val="32"/>
                      <w:lang w:val="en-US"/>
                    </w:rPr>
                  </w:rPrChange>
                </w:rPr>
                <w:t>&lt;/button&gt;</w:t>
              </w:r>
              <w:r w:rsidRPr="00A47B4C">
                <w:rPr>
                  <w:lang w:val="en-US"/>
                  <w:rPrChange w:id="3432"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433" w:author="Borja Gonzalez" w:date="2017-09-28T19:09:00Z"/>
                <w:lang w:val="en-US"/>
                <w:rPrChange w:id="3434" w:author="Borja Gonzalez" w:date="2017-09-28T19:09:00Z">
                  <w:rPr>
                    <w:ins w:id="3435" w:author="Borja Gonzalez" w:date="2017-09-28T19:09:00Z"/>
                    <w:rFonts w:ascii="Monaco" w:eastAsiaTheme="majorEastAsia" w:hAnsi="Monaco" w:cs="Monaco"/>
                    <w:color w:val="243F60" w:themeColor="accent1" w:themeShade="7F"/>
                    <w:sz w:val="32"/>
                    <w:szCs w:val="32"/>
                    <w:lang w:val="en-US"/>
                  </w:rPr>
                </w:rPrChange>
              </w:rPr>
              <w:pPrChange w:id="3436" w:author="GONZALEZ DIAZ, BORJA" w:date="2017-09-29T19:27:00Z">
                <w:pPr>
                  <w:keepNext/>
                  <w:keepLines/>
                  <w:widowControl w:val="0"/>
                  <w:autoSpaceDE w:val="0"/>
                  <w:autoSpaceDN w:val="0"/>
                  <w:adjustRightInd w:val="0"/>
                  <w:spacing w:before="200"/>
                  <w:outlineLvl w:val="4"/>
                </w:pPr>
              </w:pPrChange>
            </w:pPr>
            <w:ins w:id="3437" w:author="Borja Gonzalez" w:date="2017-09-28T19:09:00Z">
              <w:r w:rsidRPr="00A47B4C">
                <w:rPr>
                  <w:lang w:val="en-US"/>
                  <w:rPrChange w:id="3438" w:author="Borja Gonzalez" w:date="2017-09-28T19:09:00Z">
                    <w:rPr>
                      <w:rFonts w:ascii="Monaco" w:hAnsi="Monaco" w:cs="Monaco"/>
                      <w:sz w:val="32"/>
                      <w:szCs w:val="32"/>
                      <w:lang w:val="en-US"/>
                    </w:rPr>
                  </w:rPrChange>
                </w:rPr>
                <w:tab/>
              </w:r>
              <w:r w:rsidRPr="00A47B4C">
                <w:rPr>
                  <w:lang w:val="en-US"/>
                  <w:rPrChange w:id="3439" w:author="Borja Gonzalez" w:date="2017-09-28T19:09:00Z">
                    <w:rPr>
                      <w:rFonts w:ascii="Monaco" w:hAnsi="Monaco" w:cs="Monaco"/>
                      <w:sz w:val="32"/>
                      <w:szCs w:val="32"/>
                      <w:lang w:val="en-US"/>
                    </w:rPr>
                  </w:rPrChange>
                </w:rPr>
                <w:tab/>
              </w:r>
              <w:r w:rsidRPr="00A47B4C">
                <w:rPr>
                  <w:lang w:val="en-US"/>
                  <w:rPrChange w:id="3440" w:author="Borja Gonzalez" w:date="2017-09-28T19:09:00Z">
                    <w:rPr>
                      <w:rFonts w:ascii="Monaco" w:hAnsi="Monaco" w:cs="Monaco"/>
                      <w:sz w:val="32"/>
                      <w:szCs w:val="32"/>
                      <w:lang w:val="en-US"/>
                    </w:rPr>
                  </w:rPrChange>
                </w:rPr>
                <w:tab/>
              </w:r>
              <w:r w:rsidRPr="00A47B4C">
                <w:rPr>
                  <w:lang w:val="en-US"/>
                  <w:rPrChange w:id="3441" w:author="Borja Gonzalez" w:date="2017-09-28T19:09:00Z">
                    <w:rPr>
                      <w:rFonts w:ascii="Monaco" w:hAnsi="Monaco" w:cs="Monaco"/>
                      <w:sz w:val="32"/>
                      <w:szCs w:val="32"/>
                      <w:lang w:val="en-US"/>
                    </w:rPr>
                  </w:rPrChange>
                </w:rPr>
                <w:tab/>
                <w:t>fila1.insertCell(0</w:t>
              </w:r>
              <w:proofErr w:type="gramStart"/>
              <w:r w:rsidRPr="00A47B4C">
                <w:rPr>
                  <w:lang w:val="en-US"/>
                  <w:rPrChange w:id="3442" w:author="Borja Gonzalez" w:date="2017-09-28T19:09:00Z">
                    <w:rPr>
                      <w:rFonts w:ascii="Monaco" w:hAnsi="Monaco" w:cs="Monaco"/>
                      <w:sz w:val="32"/>
                      <w:szCs w:val="32"/>
                      <w:lang w:val="en-US"/>
                    </w:rPr>
                  </w:rPrChange>
                </w:rPr>
                <w:t>).innerHTML</w:t>
              </w:r>
              <w:proofErr w:type="gramEnd"/>
              <w:r w:rsidRPr="00A47B4C">
                <w:rPr>
                  <w:lang w:val="en-US"/>
                  <w:rPrChange w:id="3443" w:author="Borja Gonzalez" w:date="2017-09-28T19:09:00Z">
                    <w:rPr>
                      <w:rFonts w:ascii="Monaco" w:hAnsi="Monaco" w:cs="Monaco"/>
                      <w:sz w:val="32"/>
                      <w:szCs w:val="32"/>
                      <w:lang w:val="en-US"/>
                    </w:rPr>
                  </w:rPrChange>
                </w:rPr>
                <w:t xml:space="preserve"> = '</w:t>
              </w:r>
              <w:r w:rsidRPr="00A47B4C">
                <w:rPr>
                  <w:b/>
                  <w:bCs/>
                  <w:color w:val="204A87"/>
                  <w:lang w:val="en-US"/>
                  <w:rPrChange w:id="3444" w:author="Borja Gonzalez" w:date="2017-09-28T19:09:00Z">
                    <w:rPr>
                      <w:rFonts w:ascii="Monaco" w:hAnsi="Monaco" w:cs="Monaco"/>
                      <w:b/>
                      <w:bCs/>
                      <w:color w:val="204A87"/>
                      <w:sz w:val="32"/>
                      <w:szCs w:val="32"/>
                      <w:lang w:val="en-US"/>
                    </w:rPr>
                  </w:rPrChange>
                </w:rPr>
                <w:t>&lt;button</w:t>
              </w:r>
              <w:r w:rsidRPr="00A47B4C">
                <w:rPr>
                  <w:lang w:val="en-US"/>
                  <w:rPrChange w:id="3445" w:author="Borja Gonzalez" w:date="2017-09-28T19:09:00Z">
                    <w:rPr>
                      <w:rFonts w:ascii="Monaco" w:hAnsi="Monaco" w:cs="Monaco"/>
                      <w:sz w:val="32"/>
                      <w:szCs w:val="32"/>
                      <w:lang w:val="en-US"/>
                    </w:rPr>
                  </w:rPrChange>
                </w:rPr>
                <w:t xml:space="preserve"> </w:t>
              </w:r>
              <w:r w:rsidRPr="00A47B4C">
                <w:rPr>
                  <w:color w:val="C4A000"/>
                  <w:lang w:val="en-US"/>
                  <w:rPrChange w:id="3446" w:author="Borja Gonzalez" w:date="2017-09-28T19:09:00Z">
                    <w:rPr>
                      <w:rFonts w:ascii="Monaco" w:hAnsi="Monaco" w:cs="Monaco"/>
                      <w:color w:val="C4A000"/>
                      <w:sz w:val="32"/>
                      <w:szCs w:val="32"/>
                      <w:lang w:val="en-US"/>
                    </w:rPr>
                  </w:rPrChange>
                </w:rPr>
                <w:t>class=</w:t>
              </w:r>
              <w:r w:rsidRPr="00A47B4C">
                <w:rPr>
                  <w:color w:val="4E9A06"/>
                  <w:lang w:val="en-US"/>
                  <w:rPrChange w:id="3447" w:author="Borja Gonzalez" w:date="2017-09-28T19:09:00Z">
                    <w:rPr>
                      <w:rFonts w:ascii="Monaco" w:hAnsi="Monaco" w:cs="Monaco"/>
                      <w:color w:val="4E9A06"/>
                      <w:sz w:val="32"/>
                      <w:szCs w:val="32"/>
                      <w:lang w:val="en-US"/>
                    </w:rPr>
                  </w:rPrChange>
                </w:rPr>
                <w:t>"bt"</w:t>
              </w:r>
              <w:r w:rsidRPr="00A47B4C">
                <w:rPr>
                  <w:lang w:val="en-US"/>
                  <w:rPrChange w:id="3448" w:author="Borja Gonzalez" w:date="2017-09-28T19:09:00Z">
                    <w:rPr>
                      <w:rFonts w:ascii="Monaco" w:hAnsi="Monaco" w:cs="Monaco"/>
                      <w:sz w:val="32"/>
                      <w:szCs w:val="32"/>
                      <w:lang w:val="en-US"/>
                    </w:rPr>
                  </w:rPrChange>
                </w:rPr>
                <w:t xml:space="preserve"> </w:t>
              </w:r>
              <w:r w:rsidRPr="00A47B4C">
                <w:rPr>
                  <w:color w:val="C4A000"/>
                  <w:lang w:val="en-US"/>
                  <w:rPrChange w:id="3449" w:author="Borja Gonzalez" w:date="2017-09-28T19:09:00Z">
                    <w:rPr>
                      <w:rFonts w:ascii="Monaco" w:hAnsi="Monaco" w:cs="Monaco"/>
                      <w:color w:val="C4A000"/>
                      <w:sz w:val="32"/>
                      <w:szCs w:val="32"/>
                      <w:lang w:val="en-US"/>
                    </w:rPr>
                  </w:rPrChange>
                </w:rPr>
                <w:t>type=</w:t>
              </w:r>
              <w:r w:rsidRPr="00A47B4C">
                <w:rPr>
                  <w:color w:val="4E9A06"/>
                  <w:lang w:val="en-US"/>
                  <w:rPrChange w:id="3450" w:author="Borja Gonzalez" w:date="2017-09-28T19:09:00Z">
                    <w:rPr>
                      <w:rFonts w:ascii="Monaco" w:hAnsi="Monaco" w:cs="Monaco"/>
                      <w:color w:val="4E9A06"/>
                      <w:sz w:val="32"/>
                      <w:szCs w:val="32"/>
                      <w:lang w:val="en-US"/>
                    </w:rPr>
                  </w:rPrChange>
                </w:rPr>
                <w:t>"button"</w:t>
              </w:r>
              <w:r w:rsidRPr="00A47B4C">
                <w:rPr>
                  <w:lang w:val="en-US"/>
                  <w:rPrChange w:id="3451" w:author="Borja Gonzalez" w:date="2017-09-28T19:09:00Z">
                    <w:rPr>
                      <w:rFonts w:ascii="Monaco" w:hAnsi="Monaco" w:cs="Monaco"/>
                      <w:sz w:val="32"/>
                      <w:szCs w:val="32"/>
                      <w:lang w:val="en-US"/>
                    </w:rPr>
                  </w:rPrChange>
                </w:rPr>
                <w:t xml:space="preserve"> </w:t>
              </w:r>
              <w:r w:rsidRPr="00A47B4C">
                <w:rPr>
                  <w:color w:val="C4A000"/>
                  <w:lang w:val="en-US"/>
                  <w:rPrChange w:id="3452" w:author="Borja Gonzalez" w:date="2017-09-28T19:09:00Z">
                    <w:rPr>
                      <w:rFonts w:ascii="Monaco" w:hAnsi="Monaco" w:cs="Monaco"/>
                      <w:color w:val="C4A000"/>
                      <w:sz w:val="32"/>
                      <w:szCs w:val="32"/>
                      <w:lang w:val="en-US"/>
                    </w:rPr>
                  </w:rPrChange>
                </w:rPr>
                <w:t>onClick=</w:t>
              </w:r>
              <w:r w:rsidRPr="00A47B4C">
                <w:rPr>
                  <w:color w:val="4E9A06"/>
                  <w:lang w:val="en-US"/>
                  <w:rPrChange w:id="3453" w:author="Borja Gonzalez" w:date="2017-09-28T19:09:00Z">
                    <w:rPr>
                      <w:rFonts w:ascii="Monaco" w:hAnsi="Monaco" w:cs="Monaco"/>
                      <w:color w:val="4E9A06"/>
                      <w:sz w:val="32"/>
                      <w:szCs w:val="32"/>
                      <w:lang w:val="en-US"/>
                    </w:rPr>
                  </w:rPrChange>
                </w:rPr>
                <w:t>"Evolucion(2)"</w:t>
              </w:r>
              <w:r w:rsidRPr="00A47B4C">
                <w:rPr>
                  <w:b/>
                  <w:bCs/>
                  <w:color w:val="204A87"/>
                  <w:lang w:val="en-US"/>
                  <w:rPrChange w:id="3454" w:author="Borja Gonzalez" w:date="2017-09-28T19:09:00Z">
                    <w:rPr>
                      <w:rFonts w:ascii="Monaco" w:hAnsi="Monaco" w:cs="Monaco"/>
                      <w:b/>
                      <w:bCs/>
                      <w:color w:val="204A87"/>
                      <w:sz w:val="32"/>
                      <w:szCs w:val="32"/>
                      <w:lang w:val="en-US"/>
                    </w:rPr>
                  </w:rPrChange>
                </w:rPr>
                <w:t>&gt;</w:t>
              </w:r>
              <w:r w:rsidRPr="00A47B4C">
                <w:rPr>
                  <w:lang w:val="en-US"/>
                  <w:rPrChange w:id="3455" w:author="Borja Gonzalez" w:date="2017-09-28T19:09:00Z">
                    <w:rPr>
                      <w:rFonts w:ascii="Monaco" w:hAnsi="Monaco" w:cs="Monaco"/>
                      <w:sz w:val="32"/>
                      <w:szCs w:val="32"/>
                      <w:lang w:val="en-US"/>
                    </w:rPr>
                  </w:rPrChange>
                </w:rPr>
                <w:t>Evolución del movimieto</w:t>
              </w:r>
              <w:r w:rsidRPr="00A47B4C">
                <w:rPr>
                  <w:b/>
                  <w:bCs/>
                  <w:color w:val="204A87"/>
                  <w:lang w:val="en-US"/>
                  <w:rPrChange w:id="3456" w:author="Borja Gonzalez" w:date="2017-09-28T19:09:00Z">
                    <w:rPr>
                      <w:rFonts w:ascii="Monaco" w:hAnsi="Monaco" w:cs="Monaco"/>
                      <w:b/>
                      <w:bCs/>
                      <w:color w:val="204A87"/>
                      <w:sz w:val="32"/>
                      <w:szCs w:val="32"/>
                      <w:lang w:val="en-US"/>
                    </w:rPr>
                  </w:rPrChange>
                </w:rPr>
                <w:t>&lt;/button&gt;</w:t>
              </w:r>
              <w:r w:rsidRPr="00A47B4C">
                <w:rPr>
                  <w:lang w:val="en-US"/>
                  <w:rPrChange w:id="3457"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458" w:author="Borja Gonzalez" w:date="2017-09-28T19:09:00Z"/>
                <w:lang w:val="en-US"/>
                <w:rPrChange w:id="3459" w:author="Borja Gonzalez" w:date="2017-09-28T19:09:00Z">
                  <w:rPr>
                    <w:ins w:id="3460" w:author="Borja Gonzalez" w:date="2017-09-28T19:09:00Z"/>
                    <w:rFonts w:ascii="Monaco" w:eastAsiaTheme="majorEastAsia" w:hAnsi="Monaco" w:cs="Monaco"/>
                    <w:color w:val="243F60" w:themeColor="accent1" w:themeShade="7F"/>
                    <w:sz w:val="32"/>
                    <w:szCs w:val="32"/>
                    <w:lang w:val="en-US"/>
                  </w:rPr>
                </w:rPrChange>
              </w:rPr>
              <w:pPrChange w:id="3461" w:author="GONZALEZ DIAZ, BORJA" w:date="2017-09-29T19:27:00Z">
                <w:pPr>
                  <w:keepNext/>
                  <w:keepLines/>
                  <w:widowControl w:val="0"/>
                  <w:autoSpaceDE w:val="0"/>
                  <w:autoSpaceDN w:val="0"/>
                  <w:adjustRightInd w:val="0"/>
                  <w:spacing w:before="200"/>
                  <w:outlineLvl w:val="4"/>
                </w:pPr>
              </w:pPrChange>
            </w:pPr>
            <w:ins w:id="3462" w:author="Borja Gonzalez" w:date="2017-09-28T19:09:00Z">
              <w:r w:rsidRPr="00A47B4C">
                <w:rPr>
                  <w:lang w:val="en-US"/>
                  <w:rPrChange w:id="3463" w:author="Borja Gonzalez" w:date="2017-09-28T19:09:00Z">
                    <w:rPr>
                      <w:rFonts w:ascii="Monaco" w:hAnsi="Monaco" w:cs="Monaco"/>
                      <w:sz w:val="32"/>
                      <w:szCs w:val="32"/>
                      <w:lang w:val="en-US"/>
                    </w:rPr>
                  </w:rPrChange>
                </w:rPr>
                <w:tab/>
              </w:r>
              <w:r w:rsidRPr="00A47B4C">
                <w:rPr>
                  <w:lang w:val="en-US"/>
                  <w:rPrChange w:id="3464" w:author="Borja Gonzalez" w:date="2017-09-28T19:09:00Z">
                    <w:rPr>
                      <w:rFonts w:ascii="Monaco" w:hAnsi="Monaco" w:cs="Monaco"/>
                      <w:sz w:val="32"/>
                      <w:szCs w:val="32"/>
                      <w:lang w:val="en-US"/>
                    </w:rPr>
                  </w:rPrChange>
                </w:rPr>
                <w:tab/>
              </w:r>
              <w:r w:rsidRPr="00A47B4C">
                <w:rPr>
                  <w:lang w:val="en-US"/>
                  <w:rPrChange w:id="3465" w:author="Borja Gonzalez" w:date="2017-09-28T19:09:00Z">
                    <w:rPr>
                      <w:rFonts w:ascii="Monaco" w:hAnsi="Monaco" w:cs="Monaco"/>
                      <w:sz w:val="32"/>
                      <w:szCs w:val="32"/>
                      <w:lang w:val="en-US"/>
                    </w:rPr>
                  </w:rPrChange>
                </w:rPr>
                <w:tab/>
              </w:r>
              <w:r w:rsidRPr="00A47B4C">
                <w:rPr>
                  <w:lang w:val="en-US"/>
                  <w:rPrChange w:id="3466" w:author="Borja Gonzalez" w:date="2017-09-28T19:09:00Z">
                    <w:rPr>
                      <w:rFonts w:ascii="Monaco" w:hAnsi="Monaco" w:cs="Monaco"/>
                      <w:sz w:val="32"/>
                      <w:szCs w:val="32"/>
                      <w:lang w:val="en-US"/>
                    </w:rPr>
                  </w:rPrChange>
                </w:rPr>
                <w:tab/>
                <w:t>fila1.insertCell(0</w:t>
              </w:r>
              <w:proofErr w:type="gramStart"/>
              <w:r w:rsidRPr="00A47B4C">
                <w:rPr>
                  <w:lang w:val="en-US"/>
                  <w:rPrChange w:id="3467" w:author="Borja Gonzalez" w:date="2017-09-28T19:09:00Z">
                    <w:rPr>
                      <w:rFonts w:ascii="Monaco" w:hAnsi="Monaco" w:cs="Monaco"/>
                      <w:sz w:val="32"/>
                      <w:szCs w:val="32"/>
                      <w:lang w:val="en-US"/>
                    </w:rPr>
                  </w:rPrChange>
                </w:rPr>
                <w:t>).innerHTML</w:t>
              </w:r>
              <w:proofErr w:type="gramEnd"/>
              <w:r w:rsidRPr="00A47B4C">
                <w:rPr>
                  <w:lang w:val="en-US"/>
                  <w:rPrChange w:id="3468" w:author="Borja Gonzalez" w:date="2017-09-28T19:09:00Z">
                    <w:rPr>
                      <w:rFonts w:ascii="Monaco" w:hAnsi="Monaco" w:cs="Monaco"/>
                      <w:sz w:val="32"/>
                      <w:szCs w:val="32"/>
                      <w:lang w:val="en-US"/>
                    </w:rPr>
                  </w:rPrChange>
                </w:rPr>
                <w:t xml:space="preserve"> = '</w:t>
              </w:r>
              <w:r w:rsidRPr="00A47B4C">
                <w:rPr>
                  <w:b/>
                  <w:bCs/>
                  <w:color w:val="204A87"/>
                  <w:lang w:val="en-US"/>
                  <w:rPrChange w:id="3469" w:author="Borja Gonzalez" w:date="2017-09-28T19:09:00Z">
                    <w:rPr>
                      <w:rFonts w:ascii="Monaco" w:hAnsi="Monaco" w:cs="Monaco"/>
                      <w:b/>
                      <w:bCs/>
                      <w:color w:val="204A87"/>
                      <w:sz w:val="32"/>
                      <w:szCs w:val="32"/>
                      <w:lang w:val="en-US"/>
                    </w:rPr>
                  </w:rPrChange>
                </w:rPr>
                <w:t>&lt;button</w:t>
              </w:r>
              <w:r w:rsidRPr="00A47B4C">
                <w:rPr>
                  <w:lang w:val="en-US"/>
                  <w:rPrChange w:id="3470" w:author="Borja Gonzalez" w:date="2017-09-28T19:09:00Z">
                    <w:rPr>
                      <w:rFonts w:ascii="Monaco" w:hAnsi="Monaco" w:cs="Monaco"/>
                      <w:sz w:val="32"/>
                      <w:szCs w:val="32"/>
                      <w:lang w:val="en-US"/>
                    </w:rPr>
                  </w:rPrChange>
                </w:rPr>
                <w:t xml:space="preserve"> </w:t>
              </w:r>
              <w:r w:rsidRPr="00A47B4C">
                <w:rPr>
                  <w:color w:val="C4A000"/>
                  <w:lang w:val="en-US"/>
                  <w:rPrChange w:id="3471" w:author="Borja Gonzalez" w:date="2017-09-28T19:09:00Z">
                    <w:rPr>
                      <w:rFonts w:ascii="Monaco" w:hAnsi="Monaco" w:cs="Monaco"/>
                      <w:color w:val="C4A000"/>
                      <w:sz w:val="32"/>
                      <w:szCs w:val="32"/>
                      <w:lang w:val="en-US"/>
                    </w:rPr>
                  </w:rPrChange>
                </w:rPr>
                <w:t>class=</w:t>
              </w:r>
              <w:r w:rsidRPr="00A47B4C">
                <w:rPr>
                  <w:color w:val="4E9A06"/>
                  <w:lang w:val="en-US"/>
                  <w:rPrChange w:id="3472" w:author="Borja Gonzalez" w:date="2017-09-28T19:09:00Z">
                    <w:rPr>
                      <w:rFonts w:ascii="Monaco" w:hAnsi="Monaco" w:cs="Monaco"/>
                      <w:color w:val="4E9A06"/>
                      <w:sz w:val="32"/>
                      <w:szCs w:val="32"/>
                      <w:lang w:val="en-US"/>
                    </w:rPr>
                  </w:rPrChange>
                </w:rPr>
                <w:t>"bt"</w:t>
              </w:r>
              <w:r w:rsidRPr="00A47B4C">
                <w:rPr>
                  <w:lang w:val="en-US"/>
                  <w:rPrChange w:id="3473" w:author="Borja Gonzalez" w:date="2017-09-28T19:09:00Z">
                    <w:rPr>
                      <w:rFonts w:ascii="Monaco" w:hAnsi="Monaco" w:cs="Monaco"/>
                      <w:sz w:val="32"/>
                      <w:szCs w:val="32"/>
                      <w:lang w:val="en-US"/>
                    </w:rPr>
                  </w:rPrChange>
                </w:rPr>
                <w:t xml:space="preserve"> </w:t>
              </w:r>
              <w:r w:rsidRPr="00A47B4C">
                <w:rPr>
                  <w:color w:val="C4A000"/>
                  <w:lang w:val="en-US"/>
                  <w:rPrChange w:id="3474" w:author="Borja Gonzalez" w:date="2017-09-28T19:09:00Z">
                    <w:rPr>
                      <w:rFonts w:ascii="Monaco" w:hAnsi="Monaco" w:cs="Monaco"/>
                      <w:color w:val="C4A000"/>
                      <w:sz w:val="32"/>
                      <w:szCs w:val="32"/>
                      <w:lang w:val="en-US"/>
                    </w:rPr>
                  </w:rPrChange>
                </w:rPr>
                <w:t>type=</w:t>
              </w:r>
              <w:r w:rsidRPr="00A47B4C">
                <w:rPr>
                  <w:color w:val="4E9A06"/>
                  <w:lang w:val="en-US"/>
                  <w:rPrChange w:id="3475" w:author="Borja Gonzalez" w:date="2017-09-28T19:09:00Z">
                    <w:rPr>
                      <w:rFonts w:ascii="Monaco" w:hAnsi="Monaco" w:cs="Monaco"/>
                      <w:color w:val="4E9A06"/>
                      <w:sz w:val="32"/>
                      <w:szCs w:val="32"/>
                      <w:lang w:val="en-US"/>
                    </w:rPr>
                  </w:rPrChange>
                </w:rPr>
                <w:t>"button"</w:t>
              </w:r>
              <w:r w:rsidRPr="00A47B4C">
                <w:rPr>
                  <w:lang w:val="en-US"/>
                  <w:rPrChange w:id="3476" w:author="Borja Gonzalez" w:date="2017-09-28T19:09:00Z">
                    <w:rPr>
                      <w:rFonts w:ascii="Monaco" w:hAnsi="Monaco" w:cs="Monaco"/>
                      <w:sz w:val="32"/>
                      <w:szCs w:val="32"/>
                      <w:lang w:val="en-US"/>
                    </w:rPr>
                  </w:rPrChange>
                </w:rPr>
                <w:t xml:space="preserve"> </w:t>
              </w:r>
              <w:r w:rsidRPr="00A47B4C">
                <w:rPr>
                  <w:color w:val="C4A000"/>
                  <w:lang w:val="en-US"/>
                  <w:rPrChange w:id="3477" w:author="Borja Gonzalez" w:date="2017-09-28T19:09:00Z">
                    <w:rPr>
                      <w:rFonts w:ascii="Monaco" w:hAnsi="Monaco" w:cs="Monaco"/>
                      <w:color w:val="C4A000"/>
                      <w:sz w:val="32"/>
                      <w:szCs w:val="32"/>
                      <w:lang w:val="en-US"/>
                    </w:rPr>
                  </w:rPrChange>
                </w:rPr>
                <w:t>onClick=</w:t>
              </w:r>
              <w:r w:rsidRPr="00A47B4C">
                <w:rPr>
                  <w:color w:val="4E9A06"/>
                  <w:lang w:val="en-US"/>
                  <w:rPrChange w:id="3478" w:author="Borja Gonzalez" w:date="2017-09-28T19:09:00Z">
                    <w:rPr>
                      <w:rFonts w:ascii="Monaco" w:hAnsi="Monaco" w:cs="Monaco"/>
                      <w:color w:val="4E9A06"/>
                      <w:sz w:val="32"/>
                      <w:szCs w:val="32"/>
                      <w:lang w:val="en-US"/>
                    </w:rPr>
                  </w:rPrChange>
                </w:rPr>
                <w:t>"Evolucion(3)"</w:t>
              </w:r>
              <w:r w:rsidRPr="00A47B4C">
                <w:rPr>
                  <w:b/>
                  <w:bCs/>
                  <w:color w:val="204A87"/>
                  <w:lang w:val="en-US"/>
                  <w:rPrChange w:id="3479" w:author="Borja Gonzalez" w:date="2017-09-28T19:09:00Z">
                    <w:rPr>
                      <w:rFonts w:ascii="Monaco" w:hAnsi="Monaco" w:cs="Monaco"/>
                      <w:b/>
                      <w:bCs/>
                      <w:color w:val="204A87"/>
                      <w:sz w:val="32"/>
                      <w:szCs w:val="32"/>
                      <w:lang w:val="en-US"/>
                    </w:rPr>
                  </w:rPrChange>
                </w:rPr>
                <w:t>&gt;</w:t>
              </w:r>
              <w:r w:rsidRPr="00A47B4C">
                <w:rPr>
                  <w:lang w:val="en-US"/>
                  <w:rPrChange w:id="3480" w:author="Borja Gonzalez" w:date="2017-09-28T19:09:00Z">
                    <w:rPr>
                      <w:rFonts w:ascii="Monaco" w:hAnsi="Monaco" w:cs="Monaco"/>
                      <w:sz w:val="32"/>
                      <w:szCs w:val="32"/>
                      <w:lang w:val="en-US"/>
                    </w:rPr>
                  </w:rPrChange>
                </w:rPr>
                <w:t>Evolución del movimieto</w:t>
              </w:r>
              <w:r w:rsidRPr="00A47B4C">
                <w:rPr>
                  <w:b/>
                  <w:bCs/>
                  <w:color w:val="204A87"/>
                  <w:lang w:val="en-US"/>
                  <w:rPrChange w:id="3481" w:author="Borja Gonzalez" w:date="2017-09-28T19:09:00Z">
                    <w:rPr>
                      <w:rFonts w:ascii="Monaco" w:hAnsi="Monaco" w:cs="Monaco"/>
                      <w:b/>
                      <w:bCs/>
                      <w:color w:val="204A87"/>
                      <w:sz w:val="32"/>
                      <w:szCs w:val="32"/>
                      <w:lang w:val="en-US"/>
                    </w:rPr>
                  </w:rPrChange>
                </w:rPr>
                <w:t>&lt;/button&gt;</w:t>
              </w:r>
              <w:r w:rsidRPr="00A47B4C">
                <w:rPr>
                  <w:lang w:val="en-US"/>
                  <w:rPrChange w:id="3482"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483" w:author="Borja Gonzalez" w:date="2017-09-28T19:09:00Z"/>
                <w:lang w:val="en-US"/>
                <w:rPrChange w:id="3484" w:author="Borja Gonzalez" w:date="2017-09-28T19:09:00Z">
                  <w:rPr>
                    <w:ins w:id="3485" w:author="Borja Gonzalez" w:date="2017-09-28T19:09:00Z"/>
                    <w:rFonts w:ascii="Monaco" w:eastAsiaTheme="majorEastAsia" w:hAnsi="Monaco" w:cs="Monaco"/>
                    <w:color w:val="243F60" w:themeColor="accent1" w:themeShade="7F"/>
                    <w:sz w:val="32"/>
                    <w:szCs w:val="32"/>
                    <w:lang w:val="en-US"/>
                  </w:rPr>
                </w:rPrChange>
              </w:rPr>
              <w:pPrChange w:id="3486" w:author="GONZALEZ DIAZ, BORJA" w:date="2017-09-29T19:27:00Z">
                <w:pPr>
                  <w:keepNext/>
                  <w:keepLines/>
                  <w:widowControl w:val="0"/>
                  <w:autoSpaceDE w:val="0"/>
                  <w:autoSpaceDN w:val="0"/>
                  <w:adjustRightInd w:val="0"/>
                  <w:spacing w:before="200"/>
                  <w:outlineLvl w:val="4"/>
                </w:pPr>
              </w:pPrChange>
            </w:pPr>
            <w:ins w:id="3487" w:author="Borja Gonzalez" w:date="2017-09-28T19:09:00Z">
              <w:r w:rsidRPr="00A47B4C">
                <w:rPr>
                  <w:lang w:val="en-US"/>
                  <w:rPrChange w:id="3488" w:author="Borja Gonzalez" w:date="2017-09-28T19:09:00Z">
                    <w:rPr>
                      <w:rFonts w:ascii="Monaco" w:hAnsi="Monaco" w:cs="Monaco"/>
                      <w:sz w:val="32"/>
                      <w:szCs w:val="32"/>
                      <w:lang w:val="en-US"/>
                    </w:rPr>
                  </w:rPrChange>
                </w:rPr>
                <w:tab/>
                <w:t>}</w:t>
              </w:r>
            </w:ins>
          </w:p>
          <w:p w14:paraId="5BE74DE5" w14:textId="77777777" w:rsidR="00A47B4C" w:rsidDel="007C0295" w:rsidRDefault="00A47B4C">
            <w:pPr>
              <w:rPr>
                <w:ins w:id="3489" w:author="Borja Gonzalez" w:date="2017-09-28T19:09:00Z"/>
                <w:del w:id="3490" w:author="GONZALEZ DIAZ, BORJA" w:date="2017-09-29T19:27:00Z"/>
                <w:sz w:val="32"/>
                <w:szCs w:val="32"/>
                <w:lang w:val="en-US"/>
              </w:rPr>
              <w:pPrChange w:id="3491" w:author="GONZALEZ DIAZ, BORJA" w:date="2017-09-29T19:27:00Z">
                <w:pPr>
                  <w:widowControl w:val="0"/>
                  <w:autoSpaceDE w:val="0"/>
                  <w:autoSpaceDN w:val="0"/>
                  <w:adjustRightInd w:val="0"/>
                </w:pPr>
              </w:pPrChange>
            </w:pPr>
            <w:ins w:id="3492" w:author="Borja Gonzalez" w:date="2017-09-28T19:09:00Z">
              <w:r w:rsidRPr="00A47B4C">
                <w:rPr>
                  <w:lang w:val="en-US"/>
                  <w:rPrChange w:id="3493"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494"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w:t>
      </w:r>
      <w:proofErr w:type="gramStart"/>
      <w:r>
        <w:t>node(</w:t>
      </w:r>
      <w:proofErr w:type="gramEnd"/>
      <w:r>
        <w:t>)”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495" w:author="Borja Gonzalez" w:date="2017-09-28T19:10:00Z"/>
        </w:rPr>
      </w:pPr>
      <w:del w:id="3496"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497" w:author="Borja Gonzalez" w:date="2017-09-28T19:10:00Z"/>
        </w:trPr>
        <w:tc>
          <w:tcPr>
            <w:tcW w:w="8856" w:type="dxa"/>
          </w:tcPr>
          <w:p w14:paraId="742F1169" w14:textId="77777777" w:rsidR="00A47B4C" w:rsidRPr="00A47B4C" w:rsidRDefault="00A47B4C">
            <w:pPr>
              <w:rPr>
                <w:ins w:id="3498" w:author="Borja Gonzalez" w:date="2017-09-28T19:10:00Z"/>
                <w:lang w:val="en-US"/>
                <w:rPrChange w:id="3499" w:author="Borja Gonzalez" w:date="2017-09-28T19:10:00Z">
                  <w:rPr>
                    <w:ins w:id="3500" w:author="Borja Gonzalez" w:date="2017-09-28T19:10:00Z"/>
                    <w:rFonts w:ascii="Monaco" w:eastAsiaTheme="majorEastAsia" w:hAnsi="Monaco" w:cs="Monaco"/>
                    <w:color w:val="243F60" w:themeColor="accent1" w:themeShade="7F"/>
                    <w:sz w:val="32"/>
                    <w:szCs w:val="32"/>
                    <w:lang w:val="en-US"/>
                  </w:rPr>
                </w:rPrChange>
              </w:rPr>
              <w:pPrChange w:id="3501" w:author="GONZALEZ DIAZ, BORJA" w:date="2017-09-29T19:27:00Z">
                <w:pPr>
                  <w:keepNext/>
                  <w:keepLines/>
                  <w:widowControl w:val="0"/>
                  <w:autoSpaceDE w:val="0"/>
                  <w:autoSpaceDN w:val="0"/>
                  <w:adjustRightInd w:val="0"/>
                  <w:spacing w:before="200"/>
                  <w:outlineLvl w:val="4"/>
                </w:pPr>
              </w:pPrChange>
            </w:pPr>
            <w:ins w:id="3502" w:author="Borja Gonzalez" w:date="2017-09-28T19:10:00Z">
              <w:r w:rsidRPr="00A47B4C">
                <w:rPr>
                  <w:b/>
                  <w:bCs/>
                  <w:color w:val="204A87"/>
                  <w:lang w:val="en-US"/>
                  <w:rPrChange w:id="3503" w:author="Borja Gonzalez" w:date="2017-09-28T19:10:00Z">
                    <w:rPr>
                      <w:rFonts w:ascii="Monaco" w:hAnsi="Monaco" w:cs="Monaco"/>
                      <w:b/>
                      <w:bCs/>
                      <w:color w:val="204A87"/>
                      <w:sz w:val="32"/>
                      <w:szCs w:val="32"/>
                      <w:lang w:val="en-US"/>
                    </w:rPr>
                  </w:rPrChange>
                </w:rPr>
                <w:t>function</w:t>
              </w:r>
              <w:r w:rsidRPr="00A47B4C">
                <w:rPr>
                  <w:lang w:val="en-US"/>
                  <w:rPrChange w:id="3504" w:author="Borja Gonzalez" w:date="2017-09-28T19:10:00Z">
                    <w:rPr>
                      <w:rFonts w:ascii="Monaco" w:hAnsi="Monaco" w:cs="Monaco"/>
                      <w:sz w:val="32"/>
                      <w:szCs w:val="32"/>
                      <w:lang w:val="en-US"/>
                    </w:rPr>
                  </w:rPrChange>
                </w:rPr>
                <w:t xml:space="preserve"> get_datos_</w:t>
              </w:r>
              <w:proofErr w:type="gramStart"/>
              <w:r w:rsidRPr="00A47B4C">
                <w:rPr>
                  <w:lang w:val="en-US"/>
                  <w:rPrChange w:id="3505" w:author="Borja Gonzalez" w:date="2017-09-28T19:10:00Z">
                    <w:rPr>
                      <w:rFonts w:ascii="Monaco" w:hAnsi="Monaco" w:cs="Monaco"/>
                      <w:sz w:val="32"/>
                      <w:szCs w:val="32"/>
                      <w:lang w:val="en-US"/>
                    </w:rPr>
                  </w:rPrChange>
                </w:rPr>
                <w:t>node</w:t>
              </w:r>
              <w:r w:rsidRPr="00A47B4C">
                <w:rPr>
                  <w:b/>
                  <w:bCs/>
                  <w:lang w:val="en-US"/>
                  <w:rPrChange w:id="3506" w:author="Borja Gonzalez" w:date="2017-09-28T19:10:00Z">
                    <w:rPr>
                      <w:rFonts w:ascii="Monaco" w:hAnsi="Monaco" w:cs="Monaco"/>
                      <w:b/>
                      <w:bCs/>
                      <w:color w:val="000000"/>
                      <w:sz w:val="32"/>
                      <w:szCs w:val="32"/>
                      <w:lang w:val="en-US"/>
                    </w:rPr>
                  </w:rPrChange>
                </w:rPr>
                <w:t>(</w:t>
              </w:r>
              <w:proofErr w:type="gramEnd"/>
              <w:r w:rsidRPr="00A47B4C">
                <w:rPr>
                  <w:lang w:val="en-US"/>
                  <w:rPrChange w:id="3507" w:author="Borja Gonzalez" w:date="2017-09-28T19:10:00Z">
                    <w:rPr>
                      <w:rFonts w:ascii="Monaco" w:hAnsi="Monaco" w:cs="Monaco"/>
                      <w:color w:val="000000"/>
                      <w:sz w:val="32"/>
                      <w:szCs w:val="32"/>
                      <w:lang w:val="en-US"/>
                    </w:rPr>
                  </w:rPrChange>
                </w:rPr>
                <w:t>id_p</w:t>
              </w:r>
              <w:r w:rsidRPr="00A47B4C">
                <w:rPr>
                  <w:b/>
                  <w:bCs/>
                  <w:lang w:val="en-US"/>
                  <w:rPrChange w:id="3508" w:author="Borja Gonzalez" w:date="2017-09-28T19:10:00Z">
                    <w:rPr>
                      <w:rFonts w:ascii="Monaco" w:hAnsi="Monaco" w:cs="Monaco"/>
                      <w:b/>
                      <w:bCs/>
                      <w:color w:val="000000"/>
                      <w:sz w:val="32"/>
                      <w:szCs w:val="32"/>
                      <w:lang w:val="en-US"/>
                    </w:rPr>
                  </w:rPrChange>
                </w:rPr>
                <w:t>,</w:t>
              </w:r>
              <w:r w:rsidRPr="00A47B4C">
                <w:rPr>
                  <w:lang w:val="en-US"/>
                  <w:rPrChange w:id="3509" w:author="Borja Gonzalez" w:date="2017-09-28T19:10:00Z">
                    <w:rPr>
                      <w:rFonts w:ascii="Monaco" w:hAnsi="Monaco" w:cs="Monaco"/>
                      <w:sz w:val="32"/>
                      <w:szCs w:val="32"/>
                      <w:lang w:val="en-US"/>
                    </w:rPr>
                  </w:rPrChange>
                </w:rPr>
                <w:t xml:space="preserve"> callback</w:t>
              </w:r>
              <w:r w:rsidRPr="00A47B4C">
                <w:rPr>
                  <w:b/>
                  <w:bCs/>
                  <w:lang w:val="en-US"/>
                  <w:rPrChange w:id="3510"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511" w:author="Borja Gonzalez" w:date="2017-09-28T19:10:00Z"/>
                <w:lang w:val="en-US"/>
                <w:rPrChange w:id="3512" w:author="Borja Gonzalez" w:date="2017-09-28T19:10:00Z">
                  <w:rPr>
                    <w:ins w:id="3513" w:author="Borja Gonzalez" w:date="2017-09-28T19:10:00Z"/>
                    <w:rFonts w:ascii="Monaco" w:eastAsiaTheme="majorEastAsia" w:hAnsi="Monaco" w:cs="Monaco"/>
                    <w:color w:val="243F60" w:themeColor="accent1" w:themeShade="7F"/>
                    <w:sz w:val="32"/>
                    <w:szCs w:val="32"/>
                    <w:lang w:val="en-US"/>
                  </w:rPr>
                </w:rPrChange>
              </w:rPr>
              <w:pPrChange w:id="3514" w:author="GONZALEZ DIAZ, BORJA" w:date="2017-09-29T19:27:00Z">
                <w:pPr>
                  <w:keepNext/>
                  <w:keepLines/>
                  <w:widowControl w:val="0"/>
                  <w:autoSpaceDE w:val="0"/>
                  <w:autoSpaceDN w:val="0"/>
                  <w:adjustRightInd w:val="0"/>
                  <w:spacing w:before="200"/>
                  <w:outlineLvl w:val="4"/>
                </w:pPr>
              </w:pPrChange>
            </w:pPr>
            <w:ins w:id="3515" w:author="Borja Gonzalez" w:date="2017-09-28T19:10:00Z">
              <w:r w:rsidRPr="00A47B4C">
                <w:rPr>
                  <w:lang w:val="en-US"/>
                  <w:rPrChange w:id="3516" w:author="Borja Gonzalez" w:date="2017-09-28T19:10:00Z">
                    <w:rPr>
                      <w:rFonts w:ascii="Monaco" w:hAnsi="Monaco" w:cs="Monaco"/>
                      <w:sz w:val="32"/>
                      <w:szCs w:val="32"/>
                      <w:lang w:val="en-US"/>
                    </w:rPr>
                  </w:rPrChange>
                </w:rPr>
                <w:t xml:space="preserve">    </w:t>
              </w:r>
              <w:r w:rsidRPr="00A47B4C">
                <w:rPr>
                  <w:b/>
                  <w:bCs/>
                  <w:color w:val="204A87"/>
                  <w:lang w:val="en-US"/>
                  <w:rPrChange w:id="3517" w:author="Borja Gonzalez" w:date="2017-09-28T19:10:00Z">
                    <w:rPr>
                      <w:rFonts w:ascii="Monaco" w:hAnsi="Monaco" w:cs="Monaco"/>
                      <w:b/>
                      <w:bCs/>
                      <w:color w:val="204A87"/>
                      <w:sz w:val="32"/>
                      <w:szCs w:val="32"/>
                      <w:lang w:val="en-US"/>
                    </w:rPr>
                  </w:rPrChange>
                </w:rPr>
                <w:t>var</w:t>
              </w:r>
              <w:r w:rsidRPr="00A47B4C">
                <w:rPr>
                  <w:lang w:val="en-US"/>
                  <w:rPrChange w:id="3518" w:author="Borja Gonzalez" w:date="2017-09-28T19:10:00Z">
                    <w:rPr>
                      <w:rFonts w:ascii="Monaco" w:hAnsi="Monaco" w:cs="Monaco"/>
                      <w:sz w:val="32"/>
                      <w:szCs w:val="32"/>
                      <w:lang w:val="en-US"/>
                    </w:rPr>
                  </w:rPrChange>
                </w:rPr>
                <w:t xml:space="preserve"> socket </w:t>
              </w:r>
              <w:r w:rsidRPr="00A47B4C">
                <w:rPr>
                  <w:b/>
                  <w:bCs/>
                  <w:color w:val="CE5C00"/>
                  <w:lang w:val="en-US"/>
                  <w:rPrChange w:id="3519" w:author="Borja Gonzalez" w:date="2017-09-28T19:10:00Z">
                    <w:rPr>
                      <w:rFonts w:ascii="Monaco" w:hAnsi="Monaco" w:cs="Monaco"/>
                      <w:b/>
                      <w:bCs/>
                      <w:color w:val="CE5C00"/>
                      <w:sz w:val="32"/>
                      <w:szCs w:val="32"/>
                      <w:lang w:val="en-US"/>
                    </w:rPr>
                  </w:rPrChange>
                </w:rPr>
                <w:t>=</w:t>
              </w:r>
              <w:r w:rsidRPr="00A47B4C">
                <w:rPr>
                  <w:lang w:val="en-US"/>
                  <w:rPrChange w:id="3520" w:author="Borja Gonzalez" w:date="2017-09-28T19:10:00Z">
                    <w:rPr>
                      <w:rFonts w:ascii="Monaco" w:hAnsi="Monaco" w:cs="Monaco"/>
                      <w:sz w:val="32"/>
                      <w:szCs w:val="32"/>
                      <w:lang w:val="en-US"/>
                    </w:rPr>
                  </w:rPrChange>
                </w:rPr>
                <w:t xml:space="preserve"> </w:t>
              </w:r>
              <w:proofErr w:type="gramStart"/>
              <w:r w:rsidRPr="00A47B4C">
                <w:rPr>
                  <w:lang w:val="en-US"/>
                  <w:rPrChange w:id="3521" w:author="Borja Gonzalez" w:date="2017-09-28T19:10:00Z">
                    <w:rPr>
                      <w:rFonts w:ascii="Monaco" w:hAnsi="Monaco" w:cs="Monaco"/>
                      <w:sz w:val="32"/>
                      <w:szCs w:val="32"/>
                      <w:lang w:val="en-US"/>
                    </w:rPr>
                  </w:rPrChange>
                </w:rPr>
                <w:t>io</w:t>
              </w:r>
              <w:r w:rsidRPr="00A47B4C">
                <w:rPr>
                  <w:b/>
                  <w:bCs/>
                  <w:lang w:val="en-US"/>
                  <w:rPrChange w:id="3522" w:author="Borja Gonzalez" w:date="2017-09-28T19:10:00Z">
                    <w:rPr>
                      <w:rFonts w:ascii="Monaco" w:hAnsi="Monaco" w:cs="Monaco"/>
                      <w:b/>
                      <w:bCs/>
                      <w:color w:val="000000"/>
                      <w:sz w:val="32"/>
                      <w:szCs w:val="32"/>
                      <w:lang w:val="en-US"/>
                    </w:rPr>
                  </w:rPrChange>
                </w:rPr>
                <w:t>.</w:t>
              </w:r>
              <w:r w:rsidRPr="00A47B4C">
                <w:rPr>
                  <w:lang w:val="en-US"/>
                  <w:rPrChange w:id="3523" w:author="Borja Gonzalez" w:date="2017-09-28T19:10:00Z">
                    <w:rPr>
                      <w:rFonts w:ascii="Monaco" w:hAnsi="Monaco" w:cs="Monaco"/>
                      <w:color w:val="000000"/>
                      <w:sz w:val="32"/>
                      <w:szCs w:val="32"/>
                      <w:lang w:val="en-US"/>
                    </w:rPr>
                  </w:rPrChange>
                </w:rPr>
                <w:t>connect</w:t>
              </w:r>
              <w:proofErr w:type="gramEnd"/>
              <w:r w:rsidRPr="00A47B4C">
                <w:rPr>
                  <w:b/>
                  <w:bCs/>
                  <w:lang w:val="en-US"/>
                  <w:rPrChange w:id="3524" w:author="Borja Gonzalez" w:date="2017-09-28T19:10:00Z">
                    <w:rPr>
                      <w:rFonts w:ascii="Monaco" w:hAnsi="Monaco" w:cs="Monaco"/>
                      <w:b/>
                      <w:bCs/>
                      <w:color w:val="000000"/>
                      <w:sz w:val="32"/>
                      <w:szCs w:val="32"/>
                      <w:lang w:val="en-US"/>
                    </w:rPr>
                  </w:rPrChange>
                </w:rPr>
                <w:t>(</w:t>
              </w:r>
              <w:r w:rsidRPr="00A47B4C">
                <w:rPr>
                  <w:color w:val="4E9A06"/>
                  <w:lang w:val="en-US"/>
                  <w:rPrChange w:id="3525" w:author="Borja Gonzalez" w:date="2017-09-28T19:10:00Z">
                    <w:rPr>
                      <w:rFonts w:ascii="Monaco" w:hAnsi="Monaco" w:cs="Monaco"/>
                      <w:color w:val="4E9A06"/>
                      <w:sz w:val="32"/>
                      <w:szCs w:val="32"/>
                      <w:lang w:val="en-US"/>
                    </w:rPr>
                  </w:rPrChange>
                </w:rPr>
                <w:t>"http://172.20.10.5:8124"</w:t>
              </w:r>
              <w:r w:rsidRPr="00A47B4C">
                <w:rPr>
                  <w:b/>
                  <w:bCs/>
                  <w:lang w:val="en-US"/>
                  <w:rPrChange w:id="3526" w:author="Borja Gonzalez" w:date="2017-09-28T19:10:00Z">
                    <w:rPr>
                      <w:rFonts w:ascii="Monaco" w:hAnsi="Monaco" w:cs="Monaco"/>
                      <w:b/>
                      <w:bCs/>
                      <w:color w:val="000000"/>
                      <w:sz w:val="32"/>
                      <w:szCs w:val="32"/>
                      <w:lang w:val="en-US"/>
                    </w:rPr>
                  </w:rPrChange>
                </w:rPr>
                <w:t>);</w:t>
              </w:r>
              <w:r w:rsidRPr="00A47B4C">
                <w:rPr>
                  <w:lang w:val="en-US"/>
                  <w:rPrChange w:id="3527"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528" w:author="Borja Gonzalez" w:date="2017-09-28T19:10:00Z"/>
                <w:lang w:val="en-US"/>
                <w:rPrChange w:id="3529" w:author="Borja Gonzalez" w:date="2017-09-28T19:10:00Z">
                  <w:rPr>
                    <w:ins w:id="3530" w:author="Borja Gonzalez" w:date="2017-09-28T19:10:00Z"/>
                    <w:rFonts w:ascii="Monaco" w:hAnsi="Monaco" w:cs="Monaco"/>
                    <w:sz w:val="32"/>
                    <w:szCs w:val="32"/>
                    <w:lang w:val="en-US"/>
                  </w:rPr>
                </w:rPrChange>
              </w:rPr>
              <w:pPrChange w:id="3531" w:author="GONZALEZ DIAZ, BORJA" w:date="2017-09-29T19:27:00Z">
                <w:pPr>
                  <w:widowControl w:val="0"/>
                  <w:autoSpaceDE w:val="0"/>
                  <w:autoSpaceDN w:val="0"/>
                  <w:adjustRightInd w:val="0"/>
                </w:pPr>
              </w:pPrChange>
            </w:pPr>
          </w:p>
          <w:p w14:paraId="19E11928" w14:textId="77777777" w:rsidR="00A47B4C" w:rsidRPr="00A47B4C" w:rsidRDefault="00A47B4C">
            <w:pPr>
              <w:rPr>
                <w:ins w:id="3532" w:author="Borja Gonzalez" w:date="2017-09-28T19:10:00Z"/>
                <w:lang w:val="en-US"/>
                <w:rPrChange w:id="3533" w:author="Borja Gonzalez" w:date="2017-09-28T19:10:00Z">
                  <w:rPr>
                    <w:ins w:id="3534" w:author="Borja Gonzalez" w:date="2017-09-28T19:10:00Z"/>
                    <w:rFonts w:ascii="Monaco" w:eastAsiaTheme="majorEastAsia" w:hAnsi="Monaco" w:cs="Monaco"/>
                    <w:color w:val="243F60" w:themeColor="accent1" w:themeShade="7F"/>
                    <w:sz w:val="32"/>
                    <w:szCs w:val="32"/>
                    <w:lang w:val="en-US"/>
                  </w:rPr>
                </w:rPrChange>
              </w:rPr>
              <w:pPrChange w:id="3535" w:author="GONZALEZ DIAZ, BORJA" w:date="2017-09-29T19:27:00Z">
                <w:pPr>
                  <w:keepNext/>
                  <w:keepLines/>
                  <w:widowControl w:val="0"/>
                  <w:autoSpaceDE w:val="0"/>
                  <w:autoSpaceDN w:val="0"/>
                  <w:adjustRightInd w:val="0"/>
                  <w:spacing w:before="200"/>
                  <w:outlineLvl w:val="4"/>
                </w:pPr>
              </w:pPrChange>
            </w:pPr>
            <w:ins w:id="3536" w:author="Borja Gonzalez" w:date="2017-09-28T19:10:00Z">
              <w:r w:rsidRPr="00A47B4C">
                <w:rPr>
                  <w:lang w:val="en-US"/>
                  <w:rPrChange w:id="3537" w:author="Borja Gonzalez" w:date="2017-09-28T19:10:00Z">
                    <w:rPr>
                      <w:rFonts w:ascii="Monaco" w:hAnsi="Monaco" w:cs="Monaco"/>
                      <w:sz w:val="32"/>
                      <w:szCs w:val="32"/>
                      <w:lang w:val="en-US"/>
                    </w:rPr>
                  </w:rPrChange>
                </w:rPr>
                <w:t xml:space="preserve">    </w:t>
              </w:r>
              <w:proofErr w:type="gramStart"/>
              <w:r w:rsidRPr="00A47B4C">
                <w:rPr>
                  <w:lang w:val="en-US"/>
                  <w:rPrChange w:id="3538" w:author="Borja Gonzalez" w:date="2017-09-28T19:10:00Z">
                    <w:rPr>
                      <w:rFonts w:ascii="Monaco" w:hAnsi="Monaco" w:cs="Monaco"/>
                      <w:sz w:val="32"/>
                      <w:szCs w:val="32"/>
                      <w:lang w:val="en-US"/>
                    </w:rPr>
                  </w:rPrChange>
                </w:rPr>
                <w:t>socket</w:t>
              </w:r>
              <w:r w:rsidRPr="00A47B4C">
                <w:rPr>
                  <w:b/>
                  <w:bCs/>
                  <w:lang w:val="en-US"/>
                  <w:rPrChange w:id="3539" w:author="Borja Gonzalez" w:date="2017-09-28T19:10:00Z">
                    <w:rPr>
                      <w:rFonts w:ascii="Monaco" w:hAnsi="Monaco" w:cs="Monaco"/>
                      <w:b/>
                      <w:bCs/>
                      <w:color w:val="000000"/>
                      <w:sz w:val="32"/>
                      <w:szCs w:val="32"/>
                      <w:lang w:val="en-US"/>
                    </w:rPr>
                  </w:rPrChange>
                </w:rPr>
                <w:t>.</w:t>
              </w:r>
              <w:r w:rsidRPr="00A47B4C">
                <w:rPr>
                  <w:lang w:val="en-US"/>
                  <w:rPrChange w:id="3540" w:author="Borja Gonzalez" w:date="2017-09-28T19:10:00Z">
                    <w:rPr>
                      <w:rFonts w:ascii="Monaco" w:hAnsi="Monaco" w:cs="Monaco"/>
                      <w:color w:val="000000"/>
                      <w:sz w:val="32"/>
                      <w:szCs w:val="32"/>
                      <w:lang w:val="en-US"/>
                    </w:rPr>
                  </w:rPrChange>
                </w:rPr>
                <w:t>on</w:t>
              </w:r>
              <w:proofErr w:type="gramEnd"/>
              <w:r w:rsidRPr="00A47B4C">
                <w:rPr>
                  <w:b/>
                  <w:bCs/>
                  <w:lang w:val="en-US"/>
                  <w:rPrChange w:id="3541" w:author="Borja Gonzalez" w:date="2017-09-28T19:10:00Z">
                    <w:rPr>
                      <w:rFonts w:ascii="Monaco" w:hAnsi="Monaco" w:cs="Monaco"/>
                      <w:b/>
                      <w:bCs/>
                      <w:color w:val="000000"/>
                      <w:sz w:val="32"/>
                      <w:szCs w:val="32"/>
                      <w:lang w:val="en-US"/>
                    </w:rPr>
                  </w:rPrChange>
                </w:rPr>
                <w:t>(</w:t>
              </w:r>
              <w:r w:rsidRPr="00A47B4C">
                <w:rPr>
                  <w:color w:val="4E9A06"/>
                  <w:lang w:val="en-US"/>
                  <w:rPrChange w:id="3542" w:author="Borja Gonzalez" w:date="2017-09-28T19:10:00Z">
                    <w:rPr>
                      <w:rFonts w:ascii="Monaco" w:hAnsi="Monaco" w:cs="Monaco"/>
                      <w:color w:val="4E9A06"/>
                      <w:sz w:val="32"/>
                      <w:szCs w:val="32"/>
                      <w:lang w:val="en-US"/>
                    </w:rPr>
                  </w:rPrChange>
                </w:rPr>
                <w:t>"message"</w:t>
              </w:r>
              <w:r w:rsidRPr="00A47B4C">
                <w:rPr>
                  <w:b/>
                  <w:bCs/>
                  <w:lang w:val="en-US"/>
                  <w:rPrChange w:id="3543" w:author="Borja Gonzalez" w:date="2017-09-28T19:10:00Z">
                    <w:rPr>
                      <w:rFonts w:ascii="Monaco" w:hAnsi="Monaco" w:cs="Monaco"/>
                      <w:b/>
                      <w:bCs/>
                      <w:color w:val="000000"/>
                      <w:sz w:val="32"/>
                      <w:szCs w:val="32"/>
                      <w:lang w:val="en-US"/>
                    </w:rPr>
                  </w:rPrChange>
                </w:rPr>
                <w:t>,</w:t>
              </w:r>
              <w:r w:rsidRPr="00A47B4C">
                <w:rPr>
                  <w:b/>
                  <w:bCs/>
                  <w:color w:val="204A87"/>
                  <w:lang w:val="en-US"/>
                  <w:rPrChange w:id="3544" w:author="Borja Gonzalez" w:date="2017-09-28T19:10:00Z">
                    <w:rPr>
                      <w:rFonts w:ascii="Monaco" w:hAnsi="Monaco" w:cs="Monaco"/>
                      <w:b/>
                      <w:bCs/>
                      <w:color w:val="204A87"/>
                      <w:sz w:val="32"/>
                      <w:szCs w:val="32"/>
                      <w:lang w:val="en-US"/>
                    </w:rPr>
                  </w:rPrChange>
                </w:rPr>
                <w:t>function</w:t>
              </w:r>
              <w:r w:rsidRPr="00A47B4C">
                <w:rPr>
                  <w:b/>
                  <w:bCs/>
                  <w:lang w:val="en-US"/>
                  <w:rPrChange w:id="3545" w:author="Borja Gonzalez" w:date="2017-09-28T19:10:00Z">
                    <w:rPr>
                      <w:rFonts w:ascii="Monaco" w:hAnsi="Monaco" w:cs="Monaco"/>
                      <w:b/>
                      <w:bCs/>
                      <w:color w:val="000000"/>
                      <w:sz w:val="32"/>
                      <w:szCs w:val="32"/>
                      <w:lang w:val="en-US"/>
                    </w:rPr>
                  </w:rPrChange>
                </w:rPr>
                <w:t>(</w:t>
              </w:r>
              <w:r w:rsidRPr="00A47B4C">
                <w:rPr>
                  <w:lang w:val="en-US"/>
                  <w:rPrChange w:id="3546" w:author="Borja Gonzalez" w:date="2017-09-28T19:10:00Z">
                    <w:rPr>
                      <w:rFonts w:ascii="Monaco" w:hAnsi="Monaco" w:cs="Monaco"/>
                      <w:color w:val="000000"/>
                      <w:sz w:val="32"/>
                      <w:szCs w:val="32"/>
                      <w:lang w:val="en-US"/>
                    </w:rPr>
                  </w:rPrChange>
                </w:rPr>
                <w:t>message</w:t>
              </w:r>
              <w:r w:rsidRPr="00A47B4C">
                <w:rPr>
                  <w:b/>
                  <w:bCs/>
                  <w:lang w:val="en-US"/>
                  <w:rPrChange w:id="3547" w:author="Borja Gonzalez" w:date="2017-09-28T19:10:00Z">
                    <w:rPr>
                      <w:rFonts w:ascii="Monaco" w:hAnsi="Monaco" w:cs="Monaco"/>
                      <w:b/>
                      <w:bCs/>
                      <w:color w:val="000000"/>
                      <w:sz w:val="32"/>
                      <w:szCs w:val="32"/>
                      <w:lang w:val="en-US"/>
                    </w:rPr>
                  </w:rPrChange>
                </w:rPr>
                <w:t>){</w:t>
              </w:r>
              <w:r w:rsidRPr="00A47B4C">
                <w:rPr>
                  <w:lang w:val="en-US"/>
                  <w:rPrChange w:id="3548"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3549" w:author="Borja Gonzalez" w:date="2017-09-28T19:10:00Z"/>
                <w:lang w:val="es-ES"/>
                <w:rPrChange w:id="3550" w:author="Rodrigo García" w:date="2017-09-29T10:06:00Z">
                  <w:rPr>
                    <w:ins w:id="3551" w:author="Borja Gonzalez" w:date="2017-09-28T19:10:00Z"/>
                    <w:rFonts w:ascii="Monaco" w:eastAsiaTheme="majorEastAsia" w:hAnsi="Monaco" w:cs="Monaco"/>
                    <w:color w:val="243F60" w:themeColor="accent1" w:themeShade="7F"/>
                    <w:sz w:val="32"/>
                    <w:szCs w:val="32"/>
                    <w:lang w:val="en-US"/>
                  </w:rPr>
                </w:rPrChange>
              </w:rPr>
              <w:pPrChange w:id="3552" w:author="GONZALEZ DIAZ, BORJA" w:date="2017-09-29T19:27:00Z">
                <w:pPr>
                  <w:keepNext/>
                  <w:keepLines/>
                  <w:widowControl w:val="0"/>
                  <w:autoSpaceDE w:val="0"/>
                  <w:autoSpaceDN w:val="0"/>
                  <w:adjustRightInd w:val="0"/>
                  <w:spacing w:before="200"/>
                  <w:outlineLvl w:val="4"/>
                </w:pPr>
              </w:pPrChange>
            </w:pPr>
            <w:ins w:id="3553" w:author="Borja Gonzalez" w:date="2017-09-28T19:10:00Z">
              <w:r w:rsidRPr="00A47B4C">
                <w:rPr>
                  <w:lang w:val="en-US"/>
                  <w:rPrChange w:id="3554" w:author="Borja Gonzalez" w:date="2017-09-28T19:10:00Z">
                    <w:rPr>
                      <w:rFonts w:ascii="Monaco" w:hAnsi="Monaco" w:cs="Monaco"/>
                      <w:sz w:val="32"/>
                      <w:szCs w:val="32"/>
                      <w:lang w:val="en-US"/>
                    </w:rPr>
                  </w:rPrChange>
                </w:rPr>
                <w:t xml:space="preserve">        </w:t>
              </w:r>
              <w:proofErr w:type="gramStart"/>
              <w:r w:rsidRPr="0079203F">
                <w:rPr>
                  <w:lang w:val="es-ES"/>
                  <w:rPrChange w:id="3555" w:author="Rodrigo García" w:date="2017-09-29T10:06:00Z">
                    <w:rPr>
                      <w:rFonts w:ascii="Monaco" w:hAnsi="Monaco" w:cs="Monaco"/>
                      <w:color w:val="000000"/>
                      <w:sz w:val="32"/>
                      <w:szCs w:val="32"/>
                      <w:lang w:val="en-US"/>
                    </w:rPr>
                  </w:rPrChange>
                </w:rPr>
                <w:t>console</w:t>
              </w:r>
              <w:r w:rsidRPr="0079203F">
                <w:rPr>
                  <w:b/>
                  <w:bCs/>
                  <w:lang w:val="es-ES"/>
                  <w:rPrChange w:id="3556" w:author="Rodrigo García" w:date="2017-09-29T10:06:00Z">
                    <w:rPr>
                      <w:rFonts w:ascii="Monaco" w:hAnsi="Monaco" w:cs="Monaco"/>
                      <w:b/>
                      <w:bCs/>
                      <w:color w:val="000000"/>
                      <w:sz w:val="32"/>
                      <w:szCs w:val="32"/>
                      <w:lang w:val="en-US"/>
                    </w:rPr>
                  </w:rPrChange>
                </w:rPr>
                <w:t>.</w:t>
              </w:r>
              <w:r w:rsidRPr="0079203F">
                <w:rPr>
                  <w:lang w:val="es-ES"/>
                  <w:rPrChange w:id="3557" w:author="Rodrigo García" w:date="2017-09-29T10:06:00Z">
                    <w:rPr>
                      <w:rFonts w:ascii="Monaco" w:hAnsi="Monaco" w:cs="Monaco"/>
                      <w:color w:val="000000"/>
                      <w:sz w:val="32"/>
                      <w:szCs w:val="32"/>
                      <w:lang w:val="en-US"/>
                    </w:rPr>
                  </w:rPrChange>
                </w:rPr>
                <w:t>log</w:t>
              </w:r>
              <w:r w:rsidRPr="0079203F">
                <w:rPr>
                  <w:b/>
                  <w:bCs/>
                  <w:lang w:val="es-ES"/>
                  <w:rPrChange w:id="3558"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3559" w:author="Rodrigo García" w:date="2017-09-29T10:06:00Z">
                    <w:rPr>
                      <w:rFonts w:ascii="Monaco" w:hAnsi="Monaco" w:cs="Monaco"/>
                      <w:color w:val="4E9A06"/>
                      <w:sz w:val="32"/>
                      <w:szCs w:val="32"/>
                      <w:lang w:val="en-US"/>
                    </w:rPr>
                  </w:rPrChange>
                </w:rPr>
                <w:t>"El servidor ha enviado un mensaje:"</w:t>
              </w:r>
              <w:r w:rsidRPr="0079203F">
                <w:rPr>
                  <w:b/>
                  <w:bCs/>
                  <w:lang w:val="es-ES"/>
                  <w:rPrChange w:id="3560"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3561" w:author="Borja Gonzalez" w:date="2017-09-28T19:10:00Z"/>
                <w:lang w:val="en-US"/>
                <w:rPrChange w:id="3562" w:author="Borja Gonzalez" w:date="2017-09-28T19:10:00Z">
                  <w:rPr>
                    <w:ins w:id="3563" w:author="Borja Gonzalez" w:date="2017-09-28T19:10:00Z"/>
                    <w:rFonts w:ascii="Monaco" w:eastAsiaTheme="majorEastAsia" w:hAnsi="Monaco" w:cs="Monaco"/>
                    <w:color w:val="243F60" w:themeColor="accent1" w:themeShade="7F"/>
                    <w:sz w:val="32"/>
                    <w:szCs w:val="32"/>
                    <w:lang w:val="en-US"/>
                  </w:rPr>
                </w:rPrChange>
              </w:rPr>
              <w:pPrChange w:id="3564" w:author="GONZALEZ DIAZ, BORJA" w:date="2017-09-29T19:27:00Z">
                <w:pPr>
                  <w:keepNext/>
                  <w:keepLines/>
                  <w:widowControl w:val="0"/>
                  <w:autoSpaceDE w:val="0"/>
                  <w:autoSpaceDN w:val="0"/>
                  <w:adjustRightInd w:val="0"/>
                  <w:spacing w:before="200"/>
                  <w:outlineLvl w:val="4"/>
                </w:pPr>
              </w:pPrChange>
            </w:pPr>
            <w:ins w:id="3565" w:author="Borja Gonzalez" w:date="2017-09-28T19:10:00Z">
              <w:r w:rsidRPr="0079203F">
                <w:rPr>
                  <w:lang w:val="es-ES"/>
                  <w:rPrChange w:id="3566" w:author="Rodrigo García" w:date="2017-09-29T10:06:00Z">
                    <w:rPr>
                      <w:rFonts w:ascii="Monaco" w:hAnsi="Monaco" w:cs="Monaco"/>
                      <w:sz w:val="32"/>
                      <w:szCs w:val="32"/>
                      <w:lang w:val="en-US"/>
                    </w:rPr>
                  </w:rPrChange>
                </w:rPr>
                <w:t xml:space="preserve">        </w:t>
              </w:r>
              <w:r w:rsidRPr="00A47B4C">
                <w:rPr>
                  <w:lang w:val="en-US"/>
                  <w:rPrChange w:id="3567"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3568" w:author="Borja Gonzalez" w:date="2017-09-28T19:10:00Z">
                    <w:rPr>
                      <w:rFonts w:ascii="Monaco" w:hAnsi="Monaco" w:cs="Monaco"/>
                      <w:b/>
                      <w:bCs/>
                      <w:color w:val="CE5C00"/>
                      <w:sz w:val="32"/>
                      <w:szCs w:val="32"/>
                      <w:lang w:val="en-US"/>
                    </w:rPr>
                  </w:rPrChange>
                </w:rPr>
                <w:t>=</w:t>
              </w:r>
              <w:r w:rsidRPr="00A47B4C">
                <w:rPr>
                  <w:lang w:val="en-US"/>
                  <w:rPrChange w:id="3569" w:author="Borja Gonzalez" w:date="2017-09-28T19:10:00Z">
                    <w:rPr>
                      <w:rFonts w:ascii="Monaco" w:hAnsi="Monaco" w:cs="Monaco"/>
                      <w:sz w:val="32"/>
                      <w:szCs w:val="32"/>
                      <w:lang w:val="en-US"/>
                    </w:rPr>
                  </w:rPrChange>
                </w:rPr>
                <w:t xml:space="preserve"> JSON</w:t>
              </w:r>
              <w:r w:rsidRPr="00A47B4C">
                <w:rPr>
                  <w:b/>
                  <w:bCs/>
                  <w:lang w:val="en-US"/>
                  <w:rPrChange w:id="3570" w:author="Borja Gonzalez" w:date="2017-09-28T19:10:00Z">
                    <w:rPr>
                      <w:rFonts w:ascii="Monaco" w:hAnsi="Monaco" w:cs="Monaco"/>
                      <w:b/>
                      <w:bCs/>
                      <w:color w:val="000000"/>
                      <w:sz w:val="32"/>
                      <w:szCs w:val="32"/>
                      <w:lang w:val="en-US"/>
                    </w:rPr>
                  </w:rPrChange>
                </w:rPr>
                <w:t>.</w:t>
              </w:r>
              <w:r w:rsidRPr="00A47B4C">
                <w:rPr>
                  <w:lang w:val="en-US"/>
                  <w:rPrChange w:id="3571" w:author="Borja Gonzalez" w:date="2017-09-28T19:10:00Z">
                    <w:rPr>
                      <w:rFonts w:ascii="Monaco" w:hAnsi="Monaco" w:cs="Monaco"/>
                      <w:color w:val="000000"/>
                      <w:sz w:val="32"/>
                      <w:szCs w:val="32"/>
                      <w:lang w:val="en-US"/>
                    </w:rPr>
                  </w:rPrChange>
                </w:rPr>
                <w:t>parse</w:t>
              </w:r>
              <w:r w:rsidRPr="00A47B4C">
                <w:rPr>
                  <w:b/>
                  <w:bCs/>
                  <w:lang w:val="en-US"/>
                  <w:rPrChange w:id="3572" w:author="Borja Gonzalez" w:date="2017-09-28T19:10:00Z">
                    <w:rPr>
                      <w:rFonts w:ascii="Monaco" w:hAnsi="Monaco" w:cs="Monaco"/>
                      <w:b/>
                      <w:bCs/>
                      <w:color w:val="000000"/>
                      <w:sz w:val="32"/>
                      <w:szCs w:val="32"/>
                      <w:lang w:val="en-US"/>
                    </w:rPr>
                  </w:rPrChange>
                </w:rPr>
                <w:t>(</w:t>
              </w:r>
              <w:r w:rsidRPr="00A47B4C">
                <w:rPr>
                  <w:lang w:val="en-US"/>
                  <w:rPrChange w:id="3573" w:author="Borja Gonzalez" w:date="2017-09-28T19:10:00Z">
                    <w:rPr>
                      <w:rFonts w:ascii="Monaco" w:hAnsi="Monaco" w:cs="Monaco"/>
                      <w:color w:val="000000"/>
                      <w:sz w:val="32"/>
                      <w:szCs w:val="32"/>
                      <w:lang w:val="en-US"/>
                    </w:rPr>
                  </w:rPrChange>
                </w:rPr>
                <w:t>message</w:t>
              </w:r>
              <w:r w:rsidRPr="00A47B4C">
                <w:rPr>
                  <w:b/>
                  <w:bCs/>
                  <w:lang w:val="en-US"/>
                  <w:rPrChange w:id="3574"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3575" w:author="Borja Gonzalez" w:date="2017-09-28T19:10:00Z"/>
                <w:lang w:val="en-US"/>
                <w:rPrChange w:id="3576" w:author="Borja Gonzalez" w:date="2017-09-28T19:10:00Z">
                  <w:rPr>
                    <w:ins w:id="3577" w:author="Borja Gonzalez" w:date="2017-09-28T19:10:00Z"/>
                    <w:rFonts w:ascii="Monaco" w:eastAsiaTheme="majorEastAsia" w:hAnsi="Monaco" w:cs="Monaco"/>
                    <w:color w:val="243F60" w:themeColor="accent1" w:themeShade="7F"/>
                    <w:sz w:val="32"/>
                    <w:szCs w:val="32"/>
                    <w:lang w:val="en-US"/>
                  </w:rPr>
                </w:rPrChange>
              </w:rPr>
              <w:pPrChange w:id="3578" w:author="GONZALEZ DIAZ, BORJA" w:date="2017-09-29T19:27:00Z">
                <w:pPr>
                  <w:keepNext/>
                  <w:keepLines/>
                  <w:widowControl w:val="0"/>
                  <w:autoSpaceDE w:val="0"/>
                  <w:autoSpaceDN w:val="0"/>
                  <w:adjustRightInd w:val="0"/>
                  <w:spacing w:before="200"/>
                  <w:outlineLvl w:val="4"/>
                </w:pPr>
              </w:pPrChange>
            </w:pPr>
            <w:ins w:id="3579" w:author="Borja Gonzalez" w:date="2017-09-28T19:10:00Z">
              <w:r w:rsidRPr="00A47B4C">
                <w:rPr>
                  <w:lang w:val="en-US"/>
                  <w:rPrChange w:id="3580" w:author="Borja Gonzalez" w:date="2017-09-28T19:10:00Z">
                    <w:rPr>
                      <w:rFonts w:ascii="Monaco" w:hAnsi="Monaco" w:cs="Monaco"/>
                      <w:sz w:val="32"/>
                      <w:szCs w:val="32"/>
                      <w:lang w:val="en-US"/>
                    </w:rPr>
                  </w:rPrChange>
                </w:rPr>
                <w:t xml:space="preserve">        console</w:t>
              </w:r>
              <w:r w:rsidRPr="00A47B4C">
                <w:rPr>
                  <w:b/>
                  <w:bCs/>
                  <w:lang w:val="en-US"/>
                  <w:rPrChange w:id="3581" w:author="Borja Gonzalez" w:date="2017-09-28T19:10:00Z">
                    <w:rPr>
                      <w:rFonts w:ascii="Monaco" w:hAnsi="Monaco" w:cs="Monaco"/>
                      <w:b/>
                      <w:bCs/>
                      <w:color w:val="000000"/>
                      <w:sz w:val="32"/>
                      <w:szCs w:val="32"/>
                      <w:lang w:val="en-US"/>
                    </w:rPr>
                  </w:rPrChange>
                </w:rPr>
                <w:t>.</w:t>
              </w:r>
              <w:r w:rsidRPr="00A47B4C">
                <w:rPr>
                  <w:lang w:val="en-US"/>
                  <w:rPrChange w:id="3582" w:author="Borja Gonzalez" w:date="2017-09-28T19:10:00Z">
                    <w:rPr>
                      <w:rFonts w:ascii="Monaco" w:hAnsi="Monaco" w:cs="Monaco"/>
                      <w:color w:val="000000"/>
                      <w:sz w:val="32"/>
                      <w:szCs w:val="32"/>
                      <w:lang w:val="en-US"/>
                    </w:rPr>
                  </w:rPrChange>
                </w:rPr>
                <w:t>log</w:t>
              </w:r>
              <w:r w:rsidRPr="00A47B4C">
                <w:rPr>
                  <w:b/>
                  <w:bCs/>
                  <w:lang w:val="en-US"/>
                  <w:rPrChange w:id="3583" w:author="Borja Gonzalez" w:date="2017-09-28T19:10:00Z">
                    <w:rPr>
                      <w:rFonts w:ascii="Monaco" w:hAnsi="Monaco" w:cs="Monaco"/>
                      <w:b/>
                      <w:bCs/>
                      <w:color w:val="000000"/>
                      <w:sz w:val="32"/>
                      <w:szCs w:val="32"/>
                      <w:lang w:val="en-US"/>
                    </w:rPr>
                  </w:rPrChange>
                </w:rPr>
                <w:t>(</w:t>
              </w:r>
              <w:r w:rsidRPr="00A47B4C">
                <w:rPr>
                  <w:lang w:val="en-US"/>
                  <w:rPrChange w:id="3584" w:author="Borja Gonzalez" w:date="2017-09-28T19:10:00Z">
                    <w:rPr>
                      <w:rFonts w:ascii="Monaco" w:hAnsi="Monaco" w:cs="Monaco"/>
                      <w:color w:val="000000"/>
                      <w:sz w:val="32"/>
                      <w:szCs w:val="32"/>
                      <w:lang w:val="en-US"/>
                    </w:rPr>
                  </w:rPrChange>
                </w:rPr>
                <w:t>message</w:t>
              </w:r>
              <w:r w:rsidRPr="00A47B4C">
                <w:rPr>
                  <w:b/>
                  <w:bCs/>
                  <w:lang w:val="en-US"/>
                  <w:rPrChange w:id="3585" w:author="Borja Gonzalez" w:date="2017-09-28T19:10:00Z">
                    <w:rPr>
                      <w:rFonts w:ascii="Monaco" w:hAnsi="Monaco" w:cs="Monaco"/>
                      <w:b/>
                      <w:bCs/>
                      <w:color w:val="000000"/>
                      <w:sz w:val="32"/>
                      <w:szCs w:val="32"/>
                      <w:lang w:val="en-US"/>
                    </w:rPr>
                  </w:rPrChange>
                </w:rPr>
                <w:t>);</w:t>
              </w:r>
              <w:r w:rsidRPr="00A47B4C">
                <w:rPr>
                  <w:lang w:val="en-US"/>
                  <w:rPrChange w:id="3586"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3587" w:author="Borja Gonzalez" w:date="2017-09-28T19:10:00Z"/>
                <w:lang w:val="es-ES"/>
                <w:rPrChange w:id="3588" w:author="Rodrigo García" w:date="2017-09-29T10:06:00Z">
                  <w:rPr>
                    <w:ins w:id="3589" w:author="Borja Gonzalez" w:date="2017-09-28T19:10:00Z"/>
                    <w:rFonts w:ascii="Monaco" w:eastAsiaTheme="majorEastAsia" w:hAnsi="Monaco" w:cs="Monaco"/>
                    <w:color w:val="243F60" w:themeColor="accent1" w:themeShade="7F"/>
                    <w:sz w:val="32"/>
                    <w:szCs w:val="32"/>
                    <w:lang w:val="en-US"/>
                  </w:rPr>
                </w:rPrChange>
              </w:rPr>
              <w:pPrChange w:id="3590" w:author="GONZALEZ DIAZ, BORJA" w:date="2017-09-29T19:27:00Z">
                <w:pPr>
                  <w:keepNext/>
                  <w:keepLines/>
                  <w:widowControl w:val="0"/>
                  <w:autoSpaceDE w:val="0"/>
                  <w:autoSpaceDN w:val="0"/>
                  <w:adjustRightInd w:val="0"/>
                  <w:spacing w:before="200"/>
                  <w:outlineLvl w:val="4"/>
                </w:pPr>
              </w:pPrChange>
            </w:pPr>
            <w:ins w:id="3591" w:author="Borja Gonzalez" w:date="2017-09-28T19:10:00Z">
              <w:r w:rsidRPr="00A47B4C">
                <w:rPr>
                  <w:lang w:val="en-US"/>
                  <w:rPrChange w:id="3592" w:author="Borja Gonzalez" w:date="2017-09-28T19:10:00Z">
                    <w:rPr>
                      <w:rFonts w:ascii="Monaco" w:hAnsi="Monaco" w:cs="Monaco"/>
                      <w:sz w:val="32"/>
                      <w:szCs w:val="32"/>
                      <w:lang w:val="en-US"/>
                    </w:rPr>
                  </w:rPrChange>
                </w:rPr>
                <w:t xml:space="preserve">    </w:t>
              </w:r>
              <w:r w:rsidRPr="0079203F">
                <w:rPr>
                  <w:b/>
                  <w:bCs/>
                  <w:lang w:val="es-ES"/>
                  <w:rPrChange w:id="3593"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3594" w:author="Borja Gonzalez" w:date="2017-09-28T19:10:00Z"/>
                <w:lang w:val="es-ES"/>
                <w:rPrChange w:id="3595" w:author="Rodrigo García" w:date="2017-09-29T10:06:00Z">
                  <w:rPr>
                    <w:ins w:id="3596" w:author="Borja Gonzalez" w:date="2017-09-28T19:10:00Z"/>
                    <w:rFonts w:ascii="Monaco" w:hAnsi="Monaco" w:cs="Monaco"/>
                    <w:sz w:val="32"/>
                    <w:szCs w:val="32"/>
                    <w:lang w:val="en-US"/>
                  </w:rPr>
                </w:rPrChange>
              </w:rPr>
              <w:pPrChange w:id="3597" w:author="GONZALEZ DIAZ, BORJA" w:date="2017-09-29T19:27:00Z">
                <w:pPr>
                  <w:widowControl w:val="0"/>
                  <w:autoSpaceDE w:val="0"/>
                  <w:autoSpaceDN w:val="0"/>
                  <w:adjustRightInd w:val="0"/>
                </w:pPr>
              </w:pPrChange>
            </w:pPr>
          </w:p>
          <w:p w14:paraId="0F2374D6" w14:textId="77777777" w:rsidR="00A47B4C" w:rsidRPr="0079203F" w:rsidRDefault="00A47B4C">
            <w:pPr>
              <w:rPr>
                <w:ins w:id="3598" w:author="Borja Gonzalez" w:date="2017-09-28T19:10:00Z"/>
                <w:lang w:val="es-ES"/>
                <w:rPrChange w:id="3599" w:author="Rodrigo García" w:date="2017-09-29T10:06:00Z">
                  <w:rPr>
                    <w:ins w:id="3600" w:author="Borja Gonzalez" w:date="2017-09-28T19:10:00Z"/>
                    <w:rFonts w:ascii="Monaco" w:eastAsiaTheme="majorEastAsia" w:hAnsi="Monaco" w:cs="Monaco"/>
                    <w:color w:val="243F60" w:themeColor="accent1" w:themeShade="7F"/>
                    <w:sz w:val="32"/>
                    <w:szCs w:val="32"/>
                    <w:lang w:val="en-US"/>
                  </w:rPr>
                </w:rPrChange>
              </w:rPr>
              <w:pPrChange w:id="3601" w:author="GONZALEZ DIAZ, BORJA" w:date="2017-09-29T19:27:00Z">
                <w:pPr>
                  <w:keepNext/>
                  <w:keepLines/>
                  <w:widowControl w:val="0"/>
                  <w:autoSpaceDE w:val="0"/>
                  <w:autoSpaceDN w:val="0"/>
                  <w:adjustRightInd w:val="0"/>
                  <w:spacing w:before="200"/>
                  <w:outlineLvl w:val="4"/>
                </w:pPr>
              </w:pPrChange>
            </w:pPr>
            <w:ins w:id="3602" w:author="Borja Gonzalez" w:date="2017-09-28T19:10:00Z">
              <w:r w:rsidRPr="0079203F">
                <w:rPr>
                  <w:lang w:val="es-ES"/>
                  <w:rPrChange w:id="3603" w:author="Rodrigo García" w:date="2017-09-29T10:06:00Z">
                    <w:rPr>
                      <w:rFonts w:ascii="Monaco" w:hAnsi="Monaco" w:cs="Monaco"/>
                      <w:sz w:val="32"/>
                      <w:szCs w:val="32"/>
                      <w:lang w:val="en-US"/>
                    </w:rPr>
                  </w:rPrChange>
                </w:rPr>
                <w:lastRenderedPageBreak/>
                <w:t xml:space="preserve">     </w:t>
              </w:r>
              <w:r w:rsidRPr="0079203F">
                <w:rPr>
                  <w:b/>
                  <w:bCs/>
                  <w:color w:val="204A87"/>
                  <w:lang w:val="es-ES"/>
                  <w:rPrChange w:id="3604" w:author="Rodrigo García" w:date="2017-09-29T10:06:00Z">
                    <w:rPr>
                      <w:rFonts w:ascii="Monaco" w:hAnsi="Monaco" w:cs="Monaco"/>
                      <w:b/>
                      <w:bCs/>
                      <w:color w:val="204A87"/>
                      <w:sz w:val="32"/>
                      <w:szCs w:val="32"/>
                      <w:lang w:val="en-US"/>
                    </w:rPr>
                  </w:rPrChange>
                </w:rPr>
                <w:t>var</w:t>
              </w:r>
              <w:r w:rsidRPr="0079203F">
                <w:rPr>
                  <w:lang w:val="es-ES"/>
                  <w:rPrChange w:id="3605" w:author="Rodrigo García" w:date="2017-09-29T10:06:00Z">
                    <w:rPr>
                      <w:rFonts w:ascii="Monaco" w:hAnsi="Monaco" w:cs="Monaco"/>
                      <w:sz w:val="32"/>
                      <w:szCs w:val="32"/>
                      <w:lang w:val="en-US"/>
                    </w:rPr>
                  </w:rPrChange>
                </w:rPr>
                <w:t xml:space="preserve"> datos1 </w:t>
              </w:r>
              <w:r w:rsidRPr="0079203F">
                <w:rPr>
                  <w:b/>
                  <w:bCs/>
                  <w:color w:val="CE5C00"/>
                  <w:lang w:val="es-ES"/>
                  <w:rPrChange w:id="3606" w:author="Rodrigo García" w:date="2017-09-29T10:06:00Z">
                    <w:rPr>
                      <w:rFonts w:ascii="Monaco" w:hAnsi="Monaco" w:cs="Monaco"/>
                      <w:b/>
                      <w:bCs/>
                      <w:color w:val="CE5C00"/>
                      <w:sz w:val="32"/>
                      <w:szCs w:val="32"/>
                      <w:lang w:val="en-US"/>
                    </w:rPr>
                  </w:rPrChange>
                </w:rPr>
                <w:t>=</w:t>
              </w:r>
              <w:r w:rsidRPr="0079203F">
                <w:rPr>
                  <w:lang w:val="es-ES"/>
                  <w:rPrChange w:id="3607" w:author="Rodrigo García" w:date="2017-09-29T10:06:00Z">
                    <w:rPr>
                      <w:rFonts w:ascii="Monaco" w:hAnsi="Monaco" w:cs="Monaco"/>
                      <w:sz w:val="32"/>
                      <w:szCs w:val="32"/>
                      <w:lang w:val="en-US"/>
                    </w:rPr>
                  </w:rPrChange>
                </w:rPr>
                <w:t xml:space="preserve"> </w:t>
              </w:r>
              <w:r w:rsidRPr="0079203F">
                <w:rPr>
                  <w:b/>
                  <w:bCs/>
                  <w:lang w:val="es-ES"/>
                  <w:rPrChange w:id="3608"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3609" w:author="Borja Gonzalez" w:date="2017-09-28T19:10:00Z"/>
                <w:lang w:val="es-ES"/>
                <w:rPrChange w:id="3610" w:author="Rodrigo García" w:date="2017-09-29T10:06:00Z">
                  <w:rPr>
                    <w:ins w:id="3611" w:author="Borja Gonzalez" w:date="2017-09-28T19:10:00Z"/>
                    <w:rFonts w:ascii="Monaco" w:eastAsiaTheme="majorEastAsia" w:hAnsi="Monaco" w:cs="Monaco"/>
                    <w:color w:val="243F60" w:themeColor="accent1" w:themeShade="7F"/>
                    <w:sz w:val="32"/>
                    <w:szCs w:val="32"/>
                    <w:lang w:val="en-US"/>
                  </w:rPr>
                </w:rPrChange>
              </w:rPr>
              <w:pPrChange w:id="3612" w:author="GONZALEZ DIAZ, BORJA" w:date="2017-09-29T19:27:00Z">
                <w:pPr>
                  <w:keepNext/>
                  <w:keepLines/>
                  <w:widowControl w:val="0"/>
                  <w:autoSpaceDE w:val="0"/>
                  <w:autoSpaceDN w:val="0"/>
                  <w:adjustRightInd w:val="0"/>
                  <w:spacing w:before="200"/>
                  <w:outlineLvl w:val="4"/>
                </w:pPr>
              </w:pPrChange>
            </w:pPr>
            <w:ins w:id="3613" w:author="Borja Gonzalez" w:date="2017-09-28T19:10:00Z">
              <w:r w:rsidRPr="0079203F">
                <w:rPr>
                  <w:lang w:val="es-ES"/>
                  <w:rPrChange w:id="3614" w:author="Rodrigo García" w:date="2017-09-29T10:06:00Z">
                    <w:rPr>
                      <w:rFonts w:ascii="Monaco" w:hAnsi="Monaco" w:cs="Monaco"/>
                      <w:sz w:val="32"/>
                      <w:szCs w:val="32"/>
                      <w:lang w:val="en-US"/>
                    </w:rPr>
                  </w:rPrChange>
                </w:rPr>
                <w:t xml:space="preserve">            operacion</w:t>
              </w:r>
              <w:r w:rsidRPr="0079203F">
                <w:rPr>
                  <w:b/>
                  <w:bCs/>
                  <w:color w:val="CE5C00"/>
                  <w:lang w:val="es-ES"/>
                  <w:rPrChange w:id="3615" w:author="Rodrigo García" w:date="2017-09-29T10:06:00Z">
                    <w:rPr>
                      <w:rFonts w:ascii="Monaco" w:hAnsi="Monaco" w:cs="Monaco"/>
                      <w:b/>
                      <w:bCs/>
                      <w:color w:val="CE5C00"/>
                      <w:sz w:val="32"/>
                      <w:szCs w:val="32"/>
                      <w:lang w:val="en-US"/>
                    </w:rPr>
                  </w:rPrChange>
                </w:rPr>
                <w:t>:</w:t>
              </w:r>
              <w:r w:rsidRPr="0079203F">
                <w:rPr>
                  <w:lang w:val="es-ES"/>
                  <w:rPrChange w:id="3616" w:author="Rodrigo García" w:date="2017-09-29T10:06:00Z">
                    <w:rPr>
                      <w:rFonts w:ascii="Monaco" w:hAnsi="Monaco" w:cs="Monaco"/>
                      <w:sz w:val="32"/>
                      <w:szCs w:val="32"/>
                      <w:lang w:val="en-US"/>
                    </w:rPr>
                  </w:rPrChange>
                </w:rPr>
                <w:t xml:space="preserve"> </w:t>
              </w:r>
              <w:r w:rsidRPr="0079203F">
                <w:rPr>
                  <w:color w:val="4E9A06"/>
                  <w:lang w:val="es-ES"/>
                  <w:rPrChange w:id="3617" w:author="Rodrigo García" w:date="2017-09-29T10:06:00Z">
                    <w:rPr>
                      <w:rFonts w:ascii="Monaco" w:hAnsi="Monaco" w:cs="Monaco"/>
                      <w:color w:val="4E9A06"/>
                      <w:sz w:val="32"/>
                      <w:szCs w:val="32"/>
                      <w:lang w:val="en-US"/>
                    </w:rPr>
                  </w:rPrChange>
                </w:rPr>
                <w:t>"Datos paciente"</w:t>
              </w:r>
              <w:r w:rsidRPr="0079203F">
                <w:rPr>
                  <w:b/>
                  <w:bCs/>
                  <w:lang w:val="es-ES"/>
                  <w:rPrChange w:id="3618" w:author="Rodrigo García" w:date="2017-09-29T10:06:00Z">
                    <w:rPr>
                      <w:rFonts w:ascii="Monaco" w:hAnsi="Monaco" w:cs="Monaco"/>
                      <w:b/>
                      <w:bCs/>
                      <w:color w:val="000000"/>
                      <w:sz w:val="32"/>
                      <w:szCs w:val="32"/>
                      <w:lang w:val="en-US"/>
                    </w:rPr>
                  </w:rPrChange>
                </w:rPr>
                <w:t>,</w:t>
              </w:r>
              <w:r w:rsidRPr="0079203F">
                <w:rPr>
                  <w:lang w:val="es-ES"/>
                  <w:rPrChange w:id="3619"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3620" w:author="Borja Gonzalez" w:date="2017-09-28T19:10:00Z"/>
                <w:lang w:val="es-ES"/>
                <w:rPrChange w:id="3621" w:author="Rodrigo García" w:date="2017-09-29T10:06:00Z">
                  <w:rPr>
                    <w:ins w:id="3622" w:author="Borja Gonzalez" w:date="2017-09-28T19:10:00Z"/>
                    <w:rFonts w:ascii="Monaco" w:eastAsiaTheme="majorEastAsia" w:hAnsi="Monaco" w:cs="Monaco"/>
                    <w:color w:val="243F60" w:themeColor="accent1" w:themeShade="7F"/>
                    <w:sz w:val="32"/>
                    <w:szCs w:val="32"/>
                    <w:lang w:val="en-US"/>
                  </w:rPr>
                </w:rPrChange>
              </w:rPr>
              <w:pPrChange w:id="3623" w:author="GONZALEZ DIAZ, BORJA" w:date="2017-09-29T19:27:00Z">
                <w:pPr>
                  <w:keepNext/>
                  <w:keepLines/>
                  <w:widowControl w:val="0"/>
                  <w:autoSpaceDE w:val="0"/>
                  <w:autoSpaceDN w:val="0"/>
                  <w:adjustRightInd w:val="0"/>
                  <w:spacing w:before="200"/>
                  <w:outlineLvl w:val="4"/>
                </w:pPr>
              </w:pPrChange>
            </w:pPr>
            <w:ins w:id="3624" w:author="Borja Gonzalez" w:date="2017-09-28T19:10:00Z">
              <w:r w:rsidRPr="0079203F">
                <w:rPr>
                  <w:lang w:val="es-ES"/>
                  <w:rPrChange w:id="3625" w:author="Rodrigo García" w:date="2017-09-29T10:06:00Z">
                    <w:rPr>
                      <w:rFonts w:ascii="Monaco" w:hAnsi="Monaco" w:cs="Monaco"/>
                      <w:sz w:val="32"/>
                      <w:szCs w:val="32"/>
                      <w:lang w:val="en-US"/>
                    </w:rPr>
                  </w:rPrChange>
                </w:rPr>
                <w:t xml:space="preserve">            id</w:t>
              </w:r>
              <w:r w:rsidRPr="0079203F">
                <w:rPr>
                  <w:b/>
                  <w:bCs/>
                  <w:color w:val="CE5C00"/>
                  <w:lang w:val="es-ES"/>
                  <w:rPrChange w:id="3626" w:author="Rodrigo García" w:date="2017-09-29T10:06:00Z">
                    <w:rPr>
                      <w:rFonts w:ascii="Monaco" w:hAnsi="Monaco" w:cs="Monaco"/>
                      <w:b/>
                      <w:bCs/>
                      <w:color w:val="CE5C00"/>
                      <w:sz w:val="32"/>
                      <w:szCs w:val="32"/>
                      <w:lang w:val="en-US"/>
                    </w:rPr>
                  </w:rPrChange>
                </w:rPr>
                <w:t>:</w:t>
              </w:r>
              <w:r w:rsidRPr="0079203F">
                <w:rPr>
                  <w:lang w:val="es-ES"/>
                  <w:rPrChange w:id="3627" w:author="Rodrigo García" w:date="2017-09-29T10:06:00Z">
                    <w:rPr>
                      <w:rFonts w:ascii="Monaco" w:hAnsi="Monaco" w:cs="Monaco"/>
                      <w:sz w:val="32"/>
                      <w:szCs w:val="32"/>
                      <w:lang w:val="en-US"/>
                    </w:rPr>
                  </w:rPrChange>
                </w:rPr>
                <w:t xml:space="preserve"> id_p</w:t>
              </w:r>
              <w:r w:rsidRPr="0079203F">
                <w:rPr>
                  <w:b/>
                  <w:bCs/>
                  <w:lang w:val="es-ES"/>
                  <w:rPrChange w:id="3628" w:author="Rodrigo García" w:date="2017-09-29T10:06:00Z">
                    <w:rPr>
                      <w:rFonts w:ascii="Monaco" w:hAnsi="Monaco" w:cs="Monaco"/>
                      <w:b/>
                      <w:bCs/>
                      <w:color w:val="000000"/>
                      <w:sz w:val="32"/>
                      <w:szCs w:val="32"/>
                      <w:lang w:val="en-US"/>
                    </w:rPr>
                  </w:rPrChange>
                </w:rPr>
                <w:t>,</w:t>
              </w:r>
              <w:r w:rsidRPr="0079203F">
                <w:rPr>
                  <w:lang w:val="es-ES"/>
                  <w:rPrChange w:id="3629"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3630" w:author="Borja Gonzalez" w:date="2017-09-28T19:10:00Z"/>
                <w:lang w:val="es-ES"/>
                <w:rPrChange w:id="3631" w:author="Rodrigo García" w:date="2017-09-29T10:06:00Z">
                  <w:rPr>
                    <w:ins w:id="3632" w:author="Borja Gonzalez" w:date="2017-09-28T19:10:00Z"/>
                    <w:rFonts w:ascii="Monaco" w:eastAsiaTheme="majorEastAsia" w:hAnsi="Monaco" w:cs="Monaco"/>
                    <w:color w:val="243F60" w:themeColor="accent1" w:themeShade="7F"/>
                    <w:sz w:val="32"/>
                    <w:szCs w:val="32"/>
                    <w:lang w:val="en-US"/>
                  </w:rPr>
                </w:rPrChange>
              </w:rPr>
              <w:pPrChange w:id="3633" w:author="GONZALEZ DIAZ, BORJA" w:date="2017-09-29T19:27:00Z">
                <w:pPr>
                  <w:keepNext/>
                  <w:keepLines/>
                  <w:widowControl w:val="0"/>
                  <w:autoSpaceDE w:val="0"/>
                  <w:autoSpaceDN w:val="0"/>
                  <w:adjustRightInd w:val="0"/>
                  <w:spacing w:before="200"/>
                  <w:outlineLvl w:val="4"/>
                </w:pPr>
              </w:pPrChange>
            </w:pPr>
            <w:ins w:id="3634" w:author="Borja Gonzalez" w:date="2017-09-28T19:10:00Z">
              <w:r w:rsidRPr="0079203F">
                <w:rPr>
                  <w:lang w:val="es-ES"/>
                  <w:rPrChange w:id="3635" w:author="Rodrigo García" w:date="2017-09-29T10:06:00Z">
                    <w:rPr>
                      <w:rFonts w:ascii="Monaco" w:hAnsi="Monaco" w:cs="Monaco"/>
                      <w:sz w:val="32"/>
                      <w:szCs w:val="32"/>
                      <w:lang w:val="en-US"/>
                    </w:rPr>
                  </w:rPrChange>
                </w:rPr>
                <w:t xml:space="preserve">            n</w:t>
              </w:r>
              <w:r w:rsidRPr="0079203F">
                <w:rPr>
                  <w:b/>
                  <w:bCs/>
                  <w:color w:val="CE5C00"/>
                  <w:lang w:val="es-ES"/>
                  <w:rPrChange w:id="3636" w:author="Rodrigo García" w:date="2017-09-29T10:06:00Z">
                    <w:rPr>
                      <w:rFonts w:ascii="Monaco" w:hAnsi="Monaco" w:cs="Monaco"/>
                      <w:b/>
                      <w:bCs/>
                      <w:color w:val="CE5C00"/>
                      <w:sz w:val="32"/>
                      <w:szCs w:val="32"/>
                      <w:lang w:val="en-US"/>
                    </w:rPr>
                  </w:rPrChange>
                </w:rPr>
                <w:t>:</w:t>
              </w:r>
              <w:r w:rsidRPr="0079203F">
                <w:rPr>
                  <w:lang w:val="es-ES"/>
                  <w:rPrChange w:id="3637"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3638" w:author="Borja Gonzalez" w:date="2017-09-28T19:10:00Z"/>
                <w:lang w:val="es-ES"/>
                <w:rPrChange w:id="3639" w:author="Rodrigo García" w:date="2017-09-29T10:06:00Z">
                  <w:rPr>
                    <w:ins w:id="3640" w:author="Borja Gonzalez" w:date="2017-09-28T19:10:00Z"/>
                    <w:rFonts w:ascii="Monaco" w:eastAsiaTheme="majorEastAsia" w:hAnsi="Monaco" w:cs="Monaco"/>
                    <w:color w:val="243F60" w:themeColor="accent1" w:themeShade="7F"/>
                    <w:sz w:val="32"/>
                    <w:szCs w:val="32"/>
                    <w:lang w:val="en-US"/>
                  </w:rPr>
                </w:rPrChange>
              </w:rPr>
              <w:pPrChange w:id="3641" w:author="GONZALEZ DIAZ, BORJA" w:date="2017-09-29T19:27:00Z">
                <w:pPr>
                  <w:keepNext/>
                  <w:keepLines/>
                  <w:widowControl w:val="0"/>
                  <w:autoSpaceDE w:val="0"/>
                  <w:autoSpaceDN w:val="0"/>
                  <w:adjustRightInd w:val="0"/>
                  <w:spacing w:before="200"/>
                  <w:outlineLvl w:val="4"/>
                </w:pPr>
              </w:pPrChange>
            </w:pPr>
            <w:ins w:id="3642" w:author="Borja Gonzalez" w:date="2017-09-28T19:10:00Z">
              <w:r w:rsidRPr="0079203F">
                <w:rPr>
                  <w:lang w:val="es-ES"/>
                  <w:rPrChange w:id="3643" w:author="Rodrigo García" w:date="2017-09-29T10:06:00Z">
                    <w:rPr>
                      <w:rFonts w:ascii="Monaco" w:hAnsi="Monaco" w:cs="Monaco"/>
                      <w:sz w:val="32"/>
                      <w:szCs w:val="32"/>
                      <w:lang w:val="en-US"/>
                    </w:rPr>
                  </w:rPrChange>
                </w:rPr>
                <w:t xml:space="preserve">    </w:t>
              </w:r>
              <w:r w:rsidRPr="0079203F">
                <w:rPr>
                  <w:b/>
                  <w:bCs/>
                  <w:lang w:val="es-ES"/>
                  <w:rPrChange w:id="3644"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3645" w:author="Borja Gonzalez" w:date="2017-09-28T19:10:00Z"/>
                <w:lang w:val="en-US"/>
                <w:rPrChange w:id="3646" w:author="Borja Gonzalez" w:date="2017-09-28T19:10:00Z">
                  <w:rPr>
                    <w:ins w:id="3647" w:author="Borja Gonzalez" w:date="2017-09-28T19:10:00Z"/>
                    <w:rFonts w:ascii="Monaco" w:eastAsiaTheme="majorEastAsia" w:hAnsi="Monaco" w:cs="Monaco"/>
                    <w:color w:val="243F60" w:themeColor="accent1" w:themeShade="7F"/>
                    <w:sz w:val="32"/>
                    <w:szCs w:val="32"/>
                    <w:lang w:val="en-US"/>
                  </w:rPr>
                </w:rPrChange>
              </w:rPr>
              <w:pPrChange w:id="3648" w:author="GONZALEZ DIAZ, BORJA" w:date="2017-09-29T19:27:00Z">
                <w:pPr>
                  <w:keepNext/>
                  <w:keepLines/>
                  <w:widowControl w:val="0"/>
                  <w:autoSpaceDE w:val="0"/>
                  <w:autoSpaceDN w:val="0"/>
                  <w:adjustRightInd w:val="0"/>
                  <w:spacing w:before="200"/>
                  <w:outlineLvl w:val="4"/>
                </w:pPr>
              </w:pPrChange>
            </w:pPr>
            <w:ins w:id="3649" w:author="Borja Gonzalez" w:date="2017-09-28T19:10:00Z">
              <w:r w:rsidRPr="0079203F">
                <w:rPr>
                  <w:lang w:val="es-ES"/>
                  <w:rPrChange w:id="3650" w:author="Rodrigo García" w:date="2017-09-29T10:06:00Z">
                    <w:rPr>
                      <w:rFonts w:ascii="Monaco" w:hAnsi="Monaco" w:cs="Monaco"/>
                      <w:sz w:val="32"/>
                      <w:szCs w:val="32"/>
                      <w:lang w:val="en-US"/>
                    </w:rPr>
                  </w:rPrChange>
                </w:rPr>
                <w:t xml:space="preserve">    </w:t>
              </w:r>
              <w:proofErr w:type="gramStart"/>
              <w:r w:rsidRPr="00A47B4C">
                <w:rPr>
                  <w:lang w:val="en-US"/>
                  <w:rPrChange w:id="3651" w:author="Borja Gonzalez" w:date="2017-09-28T19:10:00Z">
                    <w:rPr>
                      <w:rFonts w:ascii="Monaco" w:hAnsi="Monaco" w:cs="Monaco"/>
                      <w:color w:val="000000"/>
                      <w:sz w:val="32"/>
                      <w:szCs w:val="32"/>
                      <w:lang w:val="en-US"/>
                    </w:rPr>
                  </w:rPrChange>
                </w:rPr>
                <w:t>socket</w:t>
              </w:r>
              <w:r w:rsidRPr="00A47B4C">
                <w:rPr>
                  <w:b/>
                  <w:bCs/>
                  <w:lang w:val="en-US"/>
                  <w:rPrChange w:id="3652" w:author="Borja Gonzalez" w:date="2017-09-28T19:10:00Z">
                    <w:rPr>
                      <w:rFonts w:ascii="Monaco" w:hAnsi="Monaco" w:cs="Monaco"/>
                      <w:b/>
                      <w:bCs/>
                      <w:color w:val="000000"/>
                      <w:sz w:val="32"/>
                      <w:szCs w:val="32"/>
                      <w:lang w:val="en-US"/>
                    </w:rPr>
                  </w:rPrChange>
                </w:rPr>
                <w:t>.</w:t>
              </w:r>
              <w:r w:rsidRPr="00A47B4C">
                <w:rPr>
                  <w:lang w:val="en-US"/>
                  <w:rPrChange w:id="3653" w:author="Borja Gonzalez" w:date="2017-09-28T19:10:00Z">
                    <w:rPr>
                      <w:rFonts w:ascii="Monaco" w:hAnsi="Monaco" w:cs="Monaco"/>
                      <w:color w:val="000000"/>
                      <w:sz w:val="32"/>
                      <w:szCs w:val="32"/>
                      <w:lang w:val="en-US"/>
                    </w:rPr>
                  </w:rPrChange>
                </w:rPr>
                <w:t>send</w:t>
              </w:r>
              <w:proofErr w:type="gramEnd"/>
              <w:r w:rsidRPr="00A47B4C">
                <w:rPr>
                  <w:b/>
                  <w:bCs/>
                  <w:lang w:val="en-US"/>
                  <w:rPrChange w:id="3654" w:author="Borja Gonzalez" w:date="2017-09-28T19:10:00Z">
                    <w:rPr>
                      <w:rFonts w:ascii="Monaco" w:hAnsi="Monaco" w:cs="Monaco"/>
                      <w:b/>
                      <w:bCs/>
                      <w:color w:val="000000"/>
                      <w:sz w:val="32"/>
                      <w:szCs w:val="32"/>
                      <w:lang w:val="en-US"/>
                    </w:rPr>
                  </w:rPrChange>
                </w:rPr>
                <w:t>(</w:t>
              </w:r>
              <w:r w:rsidRPr="00A47B4C">
                <w:rPr>
                  <w:lang w:val="en-US"/>
                  <w:rPrChange w:id="3655" w:author="Borja Gonzalez" w:date="2017-09-28T19:10:00Z">
                    <w:rPr>
                      <w:rFonts w:ascii="Monaco" w:hAnsi="Monaco" w:cs="Monaco"/>
                      <w:color w:val="000000"/>
                      <w:sz w:val="32"/>
                      <w:szCs w:val="32"/>
                      <w:lang w:val="en-US"/>
                    </w:rPr>
                  </w:rPrChange>
                </w:rPr>
                <w:t>JSON</w:t>
              </w:r>
              <w:r w:rsidRPr="00A47B4C">
                <w:rPr>
                  <w:b/>
                  <w:bCs/>
                  <w:lang w:val="en-US"/>
                  <w:rPrChange w:id="3656" w:author="Borja Gonzalez" w:date="2017-09-28T19:10:00Z">
                    <w:rPr>
                      <w:rFonts w:ascii="Monaco" w:hAnsi="Monaco" w:cs="Monaco"/>
                      <w:b/>
                      <w:bCs/>
                      <w:color w:val="000000"/>
                      <w:sz w:val="32"/>
                      <w:szCs w:val="32"/>
                      <w:lang w:val="en-US"/>
                    </w:rPr>
                  </w:rPrChange>
                </w:rPr>
                <w:t>.</w:t>
              </w:r>
              <w:r w:rsidRPr="00A47B4C">
                <w:rPr>
                  <w:lang w:val="en-US"/>
                  <w:rPrChange w:id="3657" w:author="Borja Gonzalez" w:date="2017-09-28T19:10:00Z">
                    <w:rPr>
                      <w:rFonts w:ascii="Monaco" w:hAnsi="Monaco" w:cs="Monaco"/>
                      <w:color w:val="000000"/>
                      <w:sz w:val="32"/>
                      <w:szCs w:val="32"/>
                      <w:lang w:val="en-US"/>
                    </w:rPr>
                  </w:rPrChange>
                </w:rPr>
                <w:t>stringify</w:t>
              </w:r>
              <w:r w:rsidRPr="00A47B4C">
                <w:rPr>
                  <w:b/>
                  <w:bCs/>
                  <w:lang w:val="en-US"/>
                  <w:rPrChange w:id="3658" w:author="Borja Gonzalez" w:date="2017-09-28T19:10:00Z">
                    <w:rPr>
                      <w:rFonts w:ascii="Monaco" w:hAnsi="Monaco" w:cs="Monaco"/>
                      <w:b/>
                      <w:bCs/>
                      <w:color w:val="000000"/>
                      <w:sz w:val="32"/>
                      <w:szCs w:val="32"/>
                      <w:lang w:val="en-US"/>
                    </w:rPr>
                  </w:rPrChange>
                </w:rPr>
                <w:t>(</w:t>
              </w:r>
              <w:r w:rsidRPr="00A47B4C">
                <w:rPr>
                  <w:lang w:val="en-US"/>
                  <w:rPrChange w:id="3659" w:author="Borja Gonzalez" w:date="2017-09-28T19:10:00Z">
                    <w:rPr>
                      <w:rFonts w:ascii="Monaco" w:hAnsi="Monaco" w:cs="Monaco"/>
                      <w:color w:val="000000"/>
                      <w:sz w:val="32"/>
                      <w:szCs w:val="32"/>
                      <w:lang w:val="en-US"/>
                    </w:rPr>
                  </w:rPrChange>
                </w:rPr>
                <w:t>datos1</w:t>
              </w:r>
              <w:r w:rsidRPr="00A47B4C">
                <w:rPr>
                  <w:b/>
                  <w:bCs/>
                  <w:lang w:val="en-US"/>
                  <w:rPrChange w:id="3660"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3661" w:author="Borja Gonzalez" w:date="2017-09-28T19:10:00Z"/>
                <w:lang w:val="en-US"/>
                <w:rPrChange w:id="3662" w:author="Borja Gonzalez" w:date="2017-09-28T19:10:00Z">
                  <w:rPr>
                    <w:ins w:id="3663" w:author="Borja Gonzalez" w:date="2017-09-28T19:10:00Z"/>
                    <w:rFonts w:ascii="Monaco" w:eastAsiaTheme="majorEastAsia" w:hAnsi="Monaco" w:cs="Monaco"/>
                    <w:color w:val="243F60" w:themeColor="accent1" w:themeShade="7F"/>
                    <w:sz w:val="32"/>
                    <w:szCs w:val="32"/>
                    <w:lang w:val="en-US"/>
                  </w:rPr>
                </w:rPrChange>
              </w:rPr>
              <w:pPrChange w:id="3664" w:author="GONZALEZ DIAZ, BORJA" w:date="2017-09-29T19:27:00Z">
                <w:pPr>
                  <w:keepNext/>
                  <w:keepLines/>
                  <w:widowControl w:val="0"/>
                  <w:autoSpaceDE w:val="0"/>
                  <w:autoSpaceDN w:val="0"/>
                  <w:adjustRightInd w:val="0"/>
                  <w:spacing w:before="200"/>
                  <w:outlineLvl w:val="4"/>
                </w:pPr>
              </w:pPrChange>
            </w:pPr>
            <w:ins w:id="3665" w:author="Borja Gonzalez" w:date="2017-09-28T19:10:00Z">
              <w:r w:rsidRPr="00A47B4C">
                <w:rPr>
                  <w:lang w:val="en-US"/>
                  <w:rPrChange w:id="3666" w:author="Borja Gonzalez" w:date="2017-09-28T19:10:00Z">
                    <w:rPr>
                      <w:rFonts w:ascii="Monaco" w:hAnsi="Monaco" w:cs="Monaco"/>
                      <w:sz w:val="32"/>
                      <w:szCs w:val="32"/>
                      <w:lang w:val="en-US"/>
                    </w:rPr>
                  </w:rPrChange>
                </w:rPr>
                <w:t xml:space="preserve">    </w:t>
              </w:r>
              <w:proofErr w:type="gramStart"/>
              <w:r w:rsidRPr="00A47B4C">
                <w:rPr>
                  <w:lang w:val="en-US"/>
                  <w:rPrChange w:id="3667" w:author="Borja Gonzalez" w:date="2017-09-28T19:10:00Z">
                    <w:rPr>
                      <w:rFonts w:ascii="Monaco" w:hAnsi="Monaco" w:cs="Monaco"/>
                      <w:sz w:val="32"/>
                      <w:szCs w:val="32"/>
                      <w:lang w:val="en-US"/>
                    </w:rPr>
                  </w:rPrChange>
                </w:rPr>
                <w:t>socket</w:t>
              </w:r>
              <w:r w:rsidRPr="00A47B4C">
                <w:rPr>
                  <w:b/>
                  <w:bCs/>
                  <w:lang w:val="en-US"/>
                  <w:rPrChange w:id="3668" w:author="Borja Gonzalez" w:date="2017-09-28T19:10:00Z">
                    <w:rPr>
                      <w:rFonts w:ascii="Monaco" w:hAnsi="Monaco" w:cs="Monaco"/>
                      <w:b/>
                      <w:bCs/>
                      <w:color w:val="000000"/>
                      <w:sz w:val="32"/>
                      <w:szCs w:val="32"/>
                      <w:lang w:val="en-US"/>
                    </w:rPr>
                  </w:rPrChange>
                </w:rPr>
                <w:t>.</w:t>
              </w:r>
              <w:r w:rsidRPr="00A47B4C">
                <w:rPr>
                  <w:lang w:val="en-US"/>
                  <w:rPrChange w:id="3669" w:author="Borja Gonzalez" w:date="2017-09-28T19:10:00Z">
                    <w:rPr>
                      <w:rFonts w:ascii="Monaco" w:hAnsi="Monaco" w:cs="Monaco"/>
                      <w:color w:val="000000"/>
                      <w:sz w:val="32"/>
                      <w:szCs w:val="32"/>
                      <w:lang w:val="en-US"/>
                    </w:rPr>
                  </w:rPrChange>
                </w:rPr>
                <w:t>on</w:t>
              </w:r>
              <w:proofErr w:type="gramEnd"/>
              <w:r w:rsidRPr="00A47B4C">
                <w:rPr>
                  <w:b/>
                  <w:bCs/>
                  <w:lang w:val="en-US"/>
                  <w:rPrChange w:id="3670" w:author="Borja Gonzalez" w:date="2017-09-28T19:10:00Z">
                    <w:rPr>
                      <w:rFonts w:ascii="Monaco" w:hAnsi="Monaco" w:cs="Monaco"/>
                      <w:b/>
                      <w:bCs/>
                      <w:color w:val="000000"/>
                      <w:sz w:val="32"/>
                      <w:szCs w:val="32"/>
                      <w:lang w:val="en-US"/>
                    </w:rPr>
                  </w:rPrChange>
                </w:rPr>
                <w:t>(</w:t>
              </w:r>
              <w:r w:rsidRPr="00A47B4C">
                <w:rPr>
                  <w:color w:val="4E9A06"/>
                  <w:lang w:val="en-US"/>
                  <w:rPrChange w:id="3671" w:author="Borja Gonzalez" w:date="2017-09-28T19:10:00Z">
                    <w:rPr>
                      <w:rFonts w:ascii="Monaco" w:hAnsi="Monaco" w:cs="Monaco"/>
                      <w:color w:val="4E9A06"/>
                      <w:sz w:val="32"/>
                      <w:szCs w:val="32"/>
                      <w:lang w:val="en-US"/>
                    </w:rPr>
                  </w:rPrChange>
                </w:rPr>
                <w:t>"datos_paciente"</w:t>
              </w:r>
              <w:r w:rsidRPr="00A47B4C">
                <w:rPr>
                  <w:b/>
                  <w:bCs/>
                  <w:lang w:val="en-US"/>
                  <w:rPrChange w:id="3672" w:author="Borja Gonzalez" w:date="2017-09-28T19:10:00Z">
                    <w:rPr>
                      <w:rFonts w:ascii="Monaco" w:hAnsi="Monaco" w:cs="Monaco"/>
                      <w:b/>
                      <w:bCs/>
                      <w:color w:val="000000"/>
                      <w:sz w:val="32"/>
                      <w:szCs w:val="32"/>
                      <w:lang w:val="en-US"/>
                    </w:rPr>
                  </w:rPrChange>
                </w:rPr>
                <w:t>,</w:t>
              </w:r>
              <w:r w:rsidRPr="00A47B4C">
                <w:rPr>
                  <w:lang w:val="en-US"/>
                  <w:rPrChange w:id="3673" w:author="Borja Gonzalez" w:date="2017-09-28T19:10:00Z">
                    <w:rPr>
                      <w:rFonts w:ascii="Monaco" w:hAnsi="Monaco" w:cs="Monaco"/>
                      <w:sz w:val="32"/>
                      <w:szCs w:val="32"/>
                      <w:lang w:val="en-US"/>
                    </w:rPr>
                  </w:rPrChange>
                </w:rPr>
                <w:t xml:space="preserve"> </w:t>
              </w:r>
              <w:r w:rsidRPr="00A47B4C">
                <w:rPr>
                  <w:b/>
                  <w:bCs/>
                  <w:color w:val="204A87"/>
                  <w:lang w:val="en-US"/>
                  <w:rPrChange w:id="3674" w:author="Borja Gonzalez" w:date="2017-09-28T19:10:00Z">
                    <w:rPr>
                      <w:rFonts w:ascii="Monaco" w:hAnsi="Monaco" w:cs="Monaco"/>
                      <w:b/>
                      <w:bCs/>
                      <w:color w:val="204A87"/>
                      <w:sz w:val="32"/>
                      <w:szCs w:val="32"/>
                      <w:lang w:val="en-US"/>
                    </w:rPr>
                  </w:rPrChange>
                </w:rPr>
                <w:t>function</w:t>
              </w:r>
              <w:r w:rsidRPr="00A47B4C">
                <w:rPr>
                  <w:lang w:val="en-US"/>
                  <w:rPrChange w:id="3675" w:author="Borja Gonzalez" w:date="2017-09-28T19:10:00Z">
                    <w:rPr>
                      <w:rFonts w:ascii="Monaco" w:hAnsi="Monaco" w:cs="Monaco"/>
                      <w:sz w:val="32"/>
                      <w:szCs w:val="32"/>
                      <w:lang w:val="en-US"/>
                    </w:rPr>
                  </w:rPrChange>
                </w:rPr>
                <w:t xml:space="preserve"> </w:t>
              </w:r>
              <w:r w:rsidRPr="00A47B4C">
                <w:rPr>
                  <w:b/>
                  <w:bCs/>
                  <w:lang w:val="en-US"/>
                  <w:rPrChange w:id="3676" w:author="Borja Gonzalez" w:date="2017-09-28T19:10:00Z">
                    <w:rPr>
                      <w:rFonts w:ascii="Monaco" w:hAnsi="Monaco" w:cs="Monaco"/>
                      <w:b/>
                      <w:bCs/>
                      <w:color w:val="000000"/>
                      <w:sz w:val="32"/>
                      <w:szCs w:val="32"/>
                      <w:lang w:val="en-US"/>
                    </w:rPr>
                  </w:rPrChange>
                </w:rPr>
                <w:t>(</w:t>
              </w:r>
              <w:r w:rsidRPr="00A47B4C">
                <w:rPr>
                  <w:lang w:val="en-US"/>
                  <w:rPrChange w:id="3677" w:author="Borja Gonzalez" w:date="2017-09-28T19:10:00Z">
                    <w:rPr>
                      <w:rFonts w:ascii="Monaco" w:hAnsi="Monaco" w:cs="Monaco"/>
                      <w:color w:val="000000"/>
                      <w:sz w:val="32"/>
                      <w:szCs w:val="32"/>
                      <w:lang w:val="en-US"/>
                    </w:rPr>
                  </w:rPrChange>
                </w:rPr>
                <w:t>data</w:t>
              </w:r>
              <w:r w:rsidRPr="00A47B4C">
                <w:rPr>
                  <w:b/>
                  <w:bCs/>
                  <w:lang w:val="en-US"/>
                  <w:rPrChange w:id="3678" w:author="Borja Gonzalez" w:date="2017-09-28T19:10:00Z">
                    <w:rPr>
                      <w:rFonts w:ascii="Monaco" w:hAnsi="Monaco" w:cs="Monaco"/>
                      <w:b/>
                      <w:bCs/>
                      <w:color w:val="000000"/>
                      <w:sz w:val="32"/>
                      <w:szCs w:val="32"/>
                      <w:lang w:val="en-US"/>
                    </w:rPr>
                  </w:rPrChange>
                </w:rPr>
                <w:t>)</w:t>
              </w:r>
              <w:r w:rsidRPr="00A47B4C">
                <w:rPr>
                  <w:lang w:val="en-US"/>
                  <w:rPrChange w:id="3679" w:author="Borja Gonzalez" w:date="2017-09-28T19:10:00Z">
                    <w:rPr>
                      <w:rFonts w:ascii="Monaco" w:hAnsi="Monaco" w:cs="Monaco"/>
                      <w:sz w:val="32"/>
                      <w:szCs w:val="32"/>
                      <w:lang w:val="en-US"/>
                    </w:rPr>
                  </w:rPrChange>
                </w:rPr>
                <w:t xml:space="preserve"> </w:t>
              </w:r>
              <w:r w:rsidRPr="00A47B4C">
                <w:rPr>
                  <w:b/>
                  <w:bCs/>
                  <w:lang w:val="en-US"/>
                  <w:rPrChange w:id="3680"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3681" w:author="Borja Gonzalez" w:date="2017-09-28T19:10:00Z"/>
                <w:lang w:val="en-US"/>
                <w:rPrChange w:id="3682" w:author="Borja Gonzalez" w:date="2017-09-28T19:10:00Z">
                  <w:rPr>
                    <w:ins w:id="3683" w:author="Borja Gonzalez" w:date="2017-09-28T19:10:00Z"/>
                    <w:rFonts w:ascii="Monaco" w:eastAsiaTheme="majorEastAsia" w:hAnsi="Monaco" w:cs="Monaco"/>
                    <w:color w:val="243F60" w:themeColor="accent1" w:themeShade="7F"/>
                    <w:sz w:val="32"/>
                    <w:szCs w:val="32"/>
                    <w:lang w:val="en-US"/>
                  </w:rPr>
                </w:rPrChange>
              </w:rPr>
              <w:pPrChange w:id="3684" w:author="GONZALEZ DIAZ, BORJA" w:date="2017-09-29T19:27:00Z">
                <w:pPr>
                  <w:keepNext/>
                  <w:keepLines/>
                  <w:widowControl w:val="0"/>
                  <w:autoSpaceDE w:val="0"/>
                  <w:autoSpaceDN w:val="0"/>
                  <w:adjustRightInd w:val="0"/>
                  <w:spacing w:before="200"/>
                  <w:outlineLvl w:val="4"/>
                </w:pPr>
              </w:pPrChange>
            </w:pPr>
            <w:ins w:id="3685" w:author="Borja Gonzalez" w:date="2017-09-28T19:10:00Z">
              <w:r w:rsidRPr="00A47B4C">
                <w:rPr>
                  <w:lang w:val="en-US"/>
                  <w:rPrChange w:id="3686" w:author="Borja Gonzalez" w:date="2017-09-28T19:10:00Z">
                    <w:rPr>
                      <w:rFonts w:ascii="Monaco" w:hAnsi="Monaco" w:cs="Monaco"/>
                      <w:sz w:val="32"/>
                      <w:szCs w:val="32"/>
                      <w:lang w:val="en-US"/>
                    </w:rPr>
                  </w:rPrChange>
                </w:rPr>
                <w:t xml:space="preserve">        callback</w:t>
              </w:r>
              <w:r w:rsidRPr="00A47B4C">
                <w:rPr>
                  <w:b/>
                  <w:bCs/>
                  <w:lang w:val="en-US"/>
                  <w:rPrChange w:id="3687" w:author="Borja Gonzalez" w:date="2017-09-28T19:10:00Z">
                    <w:rPr>
                      <w:rFonts w:ascii="Monaco" w:hAnsi="Monaco" w:cs="Monaco"/>
                      <w:b/>
                      <w:bCs/>
                      <w:color w:val="000000"/>
                      <w:sz w:val="32"/>
                      <w:szCs w:val="32"/>
                      <w:lang w:val="en-US"/>
                    </w:rPr>
                  </w:rPrChange>
                </w:rPr>
                <w:t>(</w:t>
              </w:r>
              <w:r w:rsidRPr="00A47B4C">
                <w:rPr>
                  <w:lang w:val="en-US"/>
                  <w:rPrChange w:id="3688" w:author="Borja Gonzalez" w:date="2017-09-28T19:10:00Z">
                    <w:rPr>
                      <w:rFonts w:ascii="Monaco" w:hAnsi="Monaco" w:cs="Monaco"/>
                      <w:color w:val="000000"/>
                      <w:sz w:val="32"/>
                      <w:szCs w:val="32"/>
                      <w:lang w:val="en-US"/>
                    </w:rPr>
                  </w:rPrChange>
                </w:rPr>
                <w:t>data</w:t>
              </w:r>
              <w:r w:rsidRPr="00A47B4C">
                <w:rPr>
                  <w:b/>
                  <w:bCs/>
                  <w:lang w:val="en-US"/>
                  <w:rPrChange w:id="3689"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3690" w:author="Borja Gonzalez" w:date="2017-09-28T19:10:00Z"/>
                <w:lang w:val="en-US"/>
                <w:rPrChange w:id="3691" w:author="Borja Gonzalez" w:date="2017-09-28T19:10:00Z">
                  <w:rPr>
                    <w:ins w:id="3692" w:author="Borja Gonzalez" w:date="2017-09-28T19:10:00Z"/>
                    <w:rFonts w:ascii="Monaco" w:eastAsiaTheme="majorEastAsia" w:hAnsi="Monaco" w:cs="Monaco"/>
                    <w:color w:val="243F60" w:themeColor="accent1" w:themeShade="7F"/>
                    <w:sz w:val="32"/>
                    <w:szCs w:val="32"/>
                    <w:lang w:val="en-US"/>
                  </w:rPr>
                </w:rPrChange>
              </w:rPr>
              <w:pPrChange w:id="3693" w:author="GONZALEZ DIAZ, BORJA" w:date="2017-09-29T19:27:00Z">
                <w:pPr>
                  <w:keepNext/>
                  <w:keepLines/>
                  <w:widowControl w:val="0"/>
                  <w:autoSpaceDE w:val="0"/>
                  <w:autoSpaceDN w:val="0"/>
                  <w:adjustRightInd w:val="0"/>
                  <w:spacing w:before="200"/>
                  <w:outlineLvl w:val="4"/>
                </w:pPr>
              </w:pPrChange>
            </w:pPr>
            <w:ins w:id="3694" w:author="Borja Gonzalez" w:date="2017-09-28T19:10:00Z">
              <w:r w:rsidRPr="00A47B4C">
                <w:rPr>
                  <w:lang w:val="en-US"/>
                  <w:rPrChange w:id="3695" w:author="Borja Gonzalez" w:date="2017-09-28T19:10:00Z">
                    <w:rPr>
                      <w:rFonts w:ascii="Monaco" w:hAnsi="Monaco" w:cs="Monaco"/>
                      <w:sz w:val="32"/>
                      <w:szCs w:val="32"/>
                      <w:lang w:val="en-US"/>
                    </w:rPr>
                  </w:rPrChange>
                </w:rPr>
                <w:t xml:space="preserve">    </w:t>
              </w:r>
              <w:r w:rsidRPr="00A47B4C">
                <w:rPr>
                  <w:b/>
                  <w:bCs/>
                  <w:lang w:val="en-US"/>
                  <w:rPrChange w:id="3696"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3697" w:author="Borja Gonzalez" w:date="2017-09-28T19:10:00Z"/>
                <w:lang w:val="en-US"/>
                <w:rPrChange w:id="3698" w:author="Borja Gonzalez" w:date="2017-09-28T19:10:00Z">
                  <w:rPr>
                    <w:ins w:id="3699" w:author="Borja Gonzalez" w:date="2017-09-28T19:10:00Z"/>
                    <w:rFonts w:ascii="Monaco" w:eastAsiaTheme="majorEastAsia" w:hAnsi="Monaco" w:cs="Monaco"/>
                    <w:color w:val="243F60" w:themeColor="accent1" w:themeShade="7F"/>
                    <w:sz w:val="32"/>
                    <w:szCs w:val="32"/>
                    <w:lang w:val="en-US"/>
                  </w:rPr>
                </w:rPrChange>
              </w:rPr>
              <w:pPrChange w:id="3700" w:author="GONZALEZ DIAZ, BORJA" w:date="2017-09-29T19:27:00Z">
                <w:pPr>
                  <w:keepNext/>
                  <w:keepLines/>
                  <w:widowControl w:val="0"/>
                  <w:autoSpaceDE w:val="0"/>
                  <w:autoSpaceDN w:val="0"/>
                  <w:adjustRightInd w:val="0"/>
                  <w:spacing w:before="200"/>
                  <w:outlineLvl w:val="4"/>
                </w:pPr>
              </w:pPrChange>
            </w:pPr>
            <w:ins w:id="3701" w:author="Borja Gonzalez" w:date="2017-09-28T19:10:00Z">
              <w:r w:rsidRPr="00A47B4C">
                <w:rPr>
                  <w:b/>
                  <w:bCs/>
                  <w:lang w:val="en-US"/>
                  <w:rPrChange w:id="3702"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703"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 xml:space="preserve">Observamos que se repite el proceso en el que se establece un websocket con el servidor, escuchando un mensaje de este y enviándole un objeto JSON con la cabecera “Datos paciente”. Se vuelve a escuchar al servidor mediante </w:t>
      </w:r>
      <w:proofErr w:type="gramStart"/>
      <w:r>
        <w:t>socket.on</w:t>
      </w:r>
      <w:proofErr w:type="gramEnd"/>
      <w:r>
        <w:t>(), y se reciben los datos requeridos.</w:t>
      </w:r>
    </w:p>
    <w:p w14:paraId="4F68FC1C" w14:textId="77777777" w:rsidR="007A4192" w:rsidRDefault="007A4192" w:rsidP="00BC4CE1"/>
    <w:p w14:paraId="5A467CD1" w14:textId="7A18EDBD" w:rsidR="007A4192" w:rsidDel="00A47B4C" w:rsidRDefault="007A4192" w:rsidP="007A4192">
      <w:pPr>
        <w:pStyle w:val="Ttulo4"/>
        <w:rPr>
          <w:del w:id="3704" w:author="Borja Gonzalez" w:date="2017-09-28T19:12:00Z"/>
        </w:rPr>
      </w:pPr>
      <w:r>
        <w:t>4.3.4.2.  Funcionalidad en el lado del servidor</w:t>
      </w:r>
    </w:p>
    <w:p w14:paraId="10157BE5" w14:textId="77777777" w:rsidR="00AF4608" w:rsidRDefault="00AF4608">
      <w:pPr>
        <w:pStyle w:val="Ttulo4"/>
        <w:pPrChange w:id="3705" w:author="Borja Gonzalez" w:date="2017-09-28T19:12:00Z">
          <w:pPr/>
        </w:pPrChange>
      </w:pPr>
    </w:p>
    <w:p w14:paraId="5D4AE69E" w14:textId="44F6401C" w:rsidR="00522970" w:rsidRDefault="006532AB" w:rsidP="00BC4CE1">
      <w:del w:id="3706"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707" w:author="Borja Gonzalez" w:date="2017-09-28T19:11:00Z"/>
        </w:rPr>
      </w:pPr>
      <w:del w:id="3708"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3709" w:author="Borja Gonzalez" w:date="2017-09-28T19:11:00Z"/>
        </w:trPr>
        <w:tc>
          <w:tcPr>
            <w:tcW w:w="8856" w:type="dxa"/>
          </w:tcPr>
          <w:p w14:paraId="2FE8789D" w14:textId="77777777" w:rsidR="00A47B4C" w:rsidRPr="00557475" w:rsidRDefault="00A47B4C">
            <w:pPr>
              <w:rPr>
                <w:ins w:id="3710" w:author="Borja Gonzalez" w:date="2017-09-28T19:12:00Z"/>
                <w:noProof/>
                <w:lang w:val="en-US"/>
              </w:rPr>
              <w:pPrChange w:id="3711" w:author="GONZALEZ DIAZ, BORJA" w:date="2017-09-29T19:27:00Z">
                <w:pPr>
                  <w:widowControl w:val="0"/>
                  <w:autoSpaceDE w:val="0"/>
                  <w:autoSpaceDN w:val="0"/>
                  <w:adjustRightInd w:val="0"/>
                </w:pPr>
              </w:pPrChange>
            </w:pPr>
            <w:ins w:id="3712"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3713" w:author="Borja Gonzalez" w:date="2017-09-28T19:12:00Z"/>
                <w:b/>
                <w:bCs/>
                <w:noProof/>
                <w:lang w:val="es-ES"/>
                <w:rPrChange w:id="3714" w:author="Rodrigo García" w:date="2017-09-29T10:06:00Z">
                  <w:rPr>
                    <w:ins w:id="3715" w:author="Borja Gonzalez" w:date="2017-09-28T19:12:00Z"/>
                    <w:rFonts w:ascii="Monaco" w:eastAsiaTheme="majorEastAsia" w:hAnsi="Monaco" w:cs="Monaco"/>
                    <w:b/>
                    <w:bCs/>
                    <w:noProof/>
                    <w:color w:val="000000"/>
                    <w:sz w:val="20"/>
                    <w:szCs w:val="20"/>
                    <w:lang w:val="en-US"/>
                  </w:rPr>
                </w:rPrChange>
              </w:rPr>
              <w:pPrChange w:id="3716" w:author="GONZALEZ DIAZ, BORJA" w:date="2017-09-29T19:27:00Z">
                <w:pPr>
                  <w:keepNext/>
                  <w:keepLines/>
                  <w:widowControl w:val="0"/>
                  <w:autoSpaceDE w:val="0"/>
                  <w:autoSpaceDN w:val="0"/>
                  <w:adjustRightInd w:val="0"/>
                  <w:spacing w:before="200"/>
                  <w:outlineLvl w:val="4"/>
                </w:pPr>
              </w:pPrChange>
            </w:pPr>
            <w:ins w:id="3717" w:author="Borja Gonzalez" w:date="2017-09-28T19:12:00Z">
              <w:r w:rsidRPr="00557475">
                <w:rPr>
                  <w:noProof/>
                  <w:lang w:val="en-US"/>
                </w:rPr>
                <w:t xml:space="preserve">    </w:t>
              </w:r>
              <w:r w:rsidRPr="0079203F">
                <w:rPr>
                  <w:noProof/>
                  <w:lang w:val="es-ES"/>
                  <w:rPrChange w:id="3718"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3719" w:author="Rodrigo García" w:date="2017-09-29T10:06:00Z">
                    <w:rPr>
                      <w:rFonts w:ascii="Monaco" w:hAnsi="Monaco" w:cs="Monaco"/>
                      <w:b/>
                      <w:bCs/>
                      <w:noProof/>
                      <w:color w:val="CE5C00"/>
                      <w:sz w:val="20"/>
                      <w:szCs w:val="20"/>
                      <w:lang w:val="en-US"/>
                    </w:rPr>
                  </w:rPrChange>
                </w:rPr>
                <w:t>=</w:t>
              </w:r>
              <w:r w:rsidRPr="0079203F">
                <w:rPr>
                  <w:noProof/>
                  <w:lang w:val="es-ES"/>
                  <w:rPrChange w:id="3720" w:author="Rodrigo García" w:date="2017-09-29T10:06:00Z">
                    <w:rPr>
                      <w:rFonts w:ascii="Monaco" w:hAnsi="Monaco" w:cs="Monaco"/>
                      <w:noProof/>
                      <w:sz w:val="20"/>
                      <w:szCs w:val="20"/>
                      <w:lang w:val="en-US"/>
                    </w:rPr>
                  </w:rPrChange>
                </w:rPr>
                <w:t xml:space="preserve"> JSON</w:t>
              </w:r>
              <w:r w:rsidRPr="0079203F">
                <w:rPr>
                  <w:b/>
                  <w:bCs/>
                  <w:noProof/>
                  <w:lang w:val="es-ES"/>
                  <w:rPrChange w:id="3721" w:author="Rodrigo García" w:date="2017-09-29T10:06:00Z">
                    <w:rPr>
                      <w:rFonts w:ascii="Monaco" w:hAnsi="Monaco" w:cs="Monaco"/>
                      <w:b/>
                      <w:bCs/>
                      <w:noProof/>
                      <w:color w:val="000000"/>
                      <w:sz w:val="20"/>
                      <w:szCs w:val="20"/>
                      <w:lang w:val="en-US"/>
                    </w:rPr>
                  </w:rPrChange>
                </w:rPr>
                <w:t>.</w:t>
              </w:r>
              <w:r w:rsidRPr="0079203F">
                <w:rPr>
                  <w:noProof/>
                  <w:lang w:val="es-ES"/>
                  <w:rPrChange w:id="3722" w:author="Rodrigo García" w:date="2017-09-29T10:06:00Z">
                    <w:rPr>
                      <w:rFonts w:ascii="Monaco" w:hAnsi="Monaco" w:cs="Monaco"/>
                      <w:noProof/>
                      <w:color w:val="000000"/>
                      <w:sz w:val="20"/>
                      <w:szCs w:val="20"/>
                      <w:lang w:val="en-US"/>
                    </w:rPr>
                  </w:rPrChange>
                </w:rPr>
                <w:t>parse</w:t>
              </w:r>
              <w:r w:rsidRPr="0079203F">
                <w:rPr>
                  <w:b/>
                  <w:bCs/>
                  <w:noProof/>
                  <w:lang w:val="es-ES"/>
                  <w:rPrChange w:id="3723" w:author="Rodrigo García" w:date="2017-09-29T10:06:00Z">
                    <w:rPr>
                      <w:rFonts w:ascii="Monaco" w:hAnsi="Monaco" w:cs="Monaco"/>
                      <w:b/>
                      <w:bCs/>
                      <w:noProof/>
                      <w:color w:val="000000"/>
                      <w:sz w:val="20"/>
                      <w:szCs w:val="20"/>
                      <w:lang w:val="en-US"/>
                    </w:rPr>
                  </w:rPrChange>
                </w:rPr>
                <w:t>(</w:t>
              </w:r>
              <w:r w:rsidRPr="0079203F">
                <w:rPr>
                  <w:noProof/>
                  <w:lang w:val="es-ES"/>
                  <w:rPrChange w:id="3724" w:author="Rodrigo García" w:date="2017-09-29T10:06:00Z">
                    <w:rPr>
                      <w:rFonts w:ascii="Monaco" w:hAnsi="Monaco" w:cs="Monaco"/>
                      <w:noProof/>
                      <w:color w:val="000000"/>
                      <w:sz w:val="20"/>
                      <w:szCs w:val="20"/>
                      <w:lang w:val="en-US"/>
                    </w:rPr>
                  </w:rPrChange>
                </w:rPr>
                <w:t>info</w:t>
              </w:r>
              <w:r w:rsidRPr="0079203F">
                <w:rPr>
                  <w:b/>
                  <w:bCs/>
                  <w:noProof/>
                  <w:lang w:val="es-ES"/>
                  <w:rPrChange w:id="3725"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3726" w:author="Borja Gonzalez" w:date="2017-09-28T19:11:00Z"/>
                <w:b/>
                <w:bCs/>
                <w:color w:val="204A87"/>
                <w:lang w:val="es-ES"/>
                <w:rPrChange w:id="3727" w:author="Rodrigo García" w:date="2017-09-29T10:06:00Z">
                  <w:rPr>
                    <w:ins w:id="3728" w:author="Borja Gonzalez" w:date="2017-09-28T19:11:00Z"/>
                    <w:rFonts w:ascii="Monaco" w:hAnsi="Monaco" w:cs="Monaco"/>
                    <w:b/>
                    <w:bCs/>
                    <w:color w:val="204A87"/>
                    <w:sz w:val="20"/>
                    <w:szCs w:val="20"/>
                    <w:lang w:val="en-US"/>
                  </w:rPr>
                </w:rPrChange>
              </w:rPr>
              <w:pPrChange w:id="3729" w:author="GONZALEZ DIAZ, BORJA" w:date="2017-09-29T19:27:00Z">
                <w:pPr>
                  <w:widowControl w:val="0"/>
                  <w:autoSpaceDE w:val="0"/>
                  <w:autoSpaceDN w:val="0"/>
                  <w:adjustRightInd w:val="0"/>
                </w:pPr>
              </w:pPrChange>
            </w:pPr>
          </w:p>
          <w:p w14:paraId="306D8315" w14:textId="77777777" w:rsidR="00A47B4C" w:rsidRPr="0079203F" w:rsidRDefault="00A47B4C">
            <w:pPr>
              <w:rPr>
                <w:ins w:id="3730" w:author="Borja Gonzalez" w:date="2017-09-28T19:11:00Z"/>
                <w:lang w:val="es-ES"/>
                <w:rPrChange w:id="3731" w:author="Rodrigo García" w:date="2017-09-29T10:06:00Z">
                  <w:rPr>
                    <w:ins w:id="3732" w:author="Borja Gonzalez" w:date="2017-09-28T19:11:00Z"/>
                    <w:rFonts w:ascii="Monaco" w:eastAsiaTheme="majorEastAsia" w:hAnsi="Monaco" w:cs="Monaco"/>
                    <w:color w:val="243F60" w:themeColor="accent1" w:themeShade="7F"/>
                    <w:sz w:val="32"/>
                    <w:szCs w:val="32"/>
                    <w:lang w:val="en-US"/>
                  </w:rPr>
                </w:rPrChange>
              </w:rPr>
              <w:pPrChange w:id="3733" w:author="GONZALEZ DIAZ, BORJA" w:date="2017-09-29T19:27:00Z">
                <w:pPr>
                  <w:keepNext/>
                  <w:keepLines/>
                  <w:widowControl w:val="0"/>
                  <w:autoSpaceDE w:val="0"/>
                  <w:autoSpaceDN w:val="0"/>
                  <w:adjustRightInd w:val="0"/>
                  <w:spacing w:before="200"/>
                  <w:outlineLvl w:val="4"/>
                </w:pPr>
              </w:pPrChange>
            </w:pPr>
            <w:proofErr w:type="gramStart"/>
            <w:ins w:id="3734" w:author="Borja Gonzalez" w:date="2017-09-28T19:11:00Z">
              <w:r w:rsidRPr="0079203F">
                <w:rPr>
                  <w:b/>
                  <w:bCs/>
                  <w:color w:val="204A87"/>
                  <w:lang w:val="es-ES"/>
                  <w:rPrChange w:id="3735" w:author="Rodrigo García" w:date="2017-09-29T10:06:00Z">
                    <w:rPr>
                      <w:rFonts w:ascii="Monaco" w:hAnsi="Monaco" w:cs="Monaco"/>
                      <w:b/>
                      <w:bCs/>
                      <w:color w:val="204A87"/>
                      <w:sz w:val="32"/>
                      <w:szCs w:val="32"/>
                      <w:lang w:val="en-US"/>
                    </w:rPr>
                  </w:rPrChange>
                </w:rPr>
                <w:t>if</w:t>
              </w:r>
              <w:r w:rsidRPr="0079203F">
                <w:rPr>
                  <w:b/>
                  <w:bCs/>
                  <w:lang w:val="es-ES"/>
                  <w:rPrChange w:id="3736" w:author="Rodrigo García" w:date="2017-09-29T10:06:00Z">
                    <w:rPr>
                      <w:rFonts w:ascii="Monaco" w:hAnsi="Monaco" w:cs="Monaco"/>
                      <w:b/>
                      <w:bCs/>
                      <w:color w:val="000000"/>
                      <w:sz w:val="32"/>
                      <w:szCs w:val="32"/>
                      <w:lang w:val="en-US"/>
                    </w:rPr>
                  </w:rPrChange>
                </w:rPr>
                <w:t>(</w:t>
              </w:r>
              <w:proofErr w:type="gramEnd"/>
              <w:r w:rsidRPr="0079203F">
                <w:rPr>
                  <w:lang w:val="es-ES"/>
                  <w:rPrChange w:id="3737" w:author="Rodrigo García" w:date="2017-09-29T10:06:00Z">
                    <w:rPr>
                      <w:rFonts w:ascii="Monaco" w:hAnsi="Monaco" w:cs="Monaco"/>
                      <w:color w:val="000000"/>
                      <w:sz w:val="32"/>
                      <w:szCs w:val="32"/>
                      <w:lang w:val="en-US"/>
                    </w:rPr>
                  </w:rPrChange>
                </w:rPr>
                <w:t>datos</w:t>
              </w:r>
              <w:r w:rsidRPr="0079203F">
                <w:rPr>
                  <w:b/>
                  <w:bCs/>
                  <w:lang w:val="es-ES"/>
                  <w:rPrChange w:id="3738" w:author="Rodrigo García" w:date="2017-09-29T10:06:00Z">
                    <w:rPr>
                      <w:rFonts w:ascii="Monaco" w:hAnsi="Monaco" w:cs="Monaco"/>
                      <w:b/>
                      <w:bCs/>
                      <w:color w:val="000000"/>
                      <w:sz w:val="32"/>
                      <w:szCs w:val="32"/>
                      <w:lang w:val="en-US"/>
                    </w:rPr>
                  </w:rPrChange>
                </w:rPr>
                <w:t>.</w:t>
              </w:r>
              <w:r w:rsidRPr="0079203F">
                <w:rPr>
                  <w:lang w:val="es-ES"/>
                  <w:rPrChange w:id="3739" w:author="Rodrigo García" w:date="2017-09-29T10:06:00Z">
                    <w:rPr>
                      <w:rFonts w:ascii="Monaco" w:hAnsi="Monaco" w:cs="Monaco"/>
                      <w:color w:val="000000"/>
                      <w:sz w:val="32"/>
                      <w:szCs w:val="32"/>
                      <w:lang w:val="en-US"/>
                    </w:rPr>
                  </w:rPrChange>
                </w:rPr>
                <w:t>operacion</w:t>
              </w:r>
              <w:r w:rsidRPr="0079203F">
                <w:rPr>
                  <w:b/>
                  <w:bCs/>
                  <w:color w:val="CE5C00"/>
                  <w:lang w:val="es-ES"/>
                  <w:rPrChange w:id="3740" w:author="Rodrigo García" w:date="2017-09-29T10:06:00Z">
                    <w:rPr>
                      <w:rFonts w:ascii="Monaco" w:hAnsi="Monaco" w:cs="Monaco"/>
                      <w:b/>
                      <w:bCs/>
                      <w:color w:val="CE5C00"/>
                      <w:sz w:val="32"/>
                      <w:szCs w:val="32"/>
                      <w:lang w:val="en-US"/>
                    </w:rPr>
                  </w:rPrChange>
                </w:rPr>
                <w:t>==</w:t>
              </w:r>
              <w:r w:rsidRPr="0079203F">
                <w:rPr>
                  <w:color w:val="4E9A06"/>
                  <w:lang w:val="es-ES"/>
                  <w:rPrChange w:id="3741" w:author="Rodrigo García" w:date="2017-09-29T10:06:00Z">
                    <w:rPr>
                      <w:rFonts w:ascii="Monaco" w:hAnsi="Monaco" w:cs="Monaco"/>
                      <w:color w:val="4E9A06"/>
                      <w:sz w:val="32"/>
                      <w:szCs w:val="32"/>
                      <w:lang w:val="en-US"/>
                    </w:rPr>
                  </w:rPrChange>
                </w:rPr>
                <w:t>"Datos paciente"</w:t>
              </w:r>
              <w:r w:rsidRPr="0079203F">
                <w:rPr>
                  <w:b/>
                  <w:bCs/>
                  <w:lang w:val="es-ES"/>
                  <w:rPrChange w:id="3742"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3743" w:author="Borja Gonzalez" w:date="2017-09-28T19:11:00Z"/>
                <w:lang w:val="es-ES"/>
                <w:rPrChange w:id="3744" w:author="Rodrigo García" w:date="2017-09-29T10:06:00Z">
                  <w:rPr>
                    <w:ins w:id="3745" w:author="Borja Gonzalez" w:date="2017-09-28T19:11:00Z"/>
                    <w:rFonts w:ascii="Monaco" w:eastAsiaTheme="majorEastAsia" w:hAnsi="Monaco" w:cs="Monaco"/>
                    <w:color w:val="243F60" w:themeColor="accent1" w:themeShade="7F"/>
                    <w:sz w:val="32"/>
                    <w:szCs w:val="32"/>
                    <w:lang w:val="en-US"/>
                  </w:rPr>
                </w:rPrChange>
              </w:rPr>
              <w:pPrChange w:id="3746" w:author="GONZALEZ DIAZ, BORJA" w:date="2017-09-29T19:27:00Z">
                <w:pPr>
                  <w:keepNext/>
                  <w:keepLines/>
                  <w:widowControl w:val="0"/>
                  <w:autoSpaceDE w:val="0"/>
                  <w:autoSpaceDN w:val="0"/>
                  <w:adjustRightInd w:val="0"/>
                  <w:spacing w:before="200"/>
                  <w:outlineLvl w:val="4"/>
                </w:pPr>
              </w:pPrChange>
            </w:pPr>
            <w:ins w:id="3747" w:author="Borja Gonzalez" w:date="2017-09-28T19:11:00Z">
              <w:r w:rsidRPr="0079203F">
                <w:rPr>
                  <w:lang w:val="es-ES"/>
                  <w:rPrChange w:id="3748" w:author="Rodrigo García" w:date="2017-09-29T10:06:00Z">
                    <w:rPr>
                      <w:rFonts w:ascii="Monaco" w:hAnsi="Monaco" w:cs="Monaco"/>
                      <w:sz w:val="32"/>
                      <w:szCs w:val="32"/>
                      <w:lang w:val="en-US"/>
                    </w:rPr>
                  </w:rPrChange>
                </w:rPr>
                <w:t xml:space="preserve">  </w:t>
              </w:r>
              <w:proofErr w:type="gramStart"/>
              <w:r w:rsidRPr="0079203F">
                <w:rPr>
                  <w:lang w:val="es-ES"/>
                  <w:rPrChange w:id="3749" w:author="Rodrigo García" w:date="2017-09-29T10:06:00Z">
                    <w:rPr>
                      <w:rFonts w:ascii="Monaco" w:hAnsi="Monaco" w:cs="Monaco"/>
                      <w:sz w:val="32"/>
                      <w:szCs w:val="32"/>
                      <w:lang w:val="en-US"/>
                    </w:rPr>
                  </w:rPrChange>
                </w:rPr>
                <w:t>console</w:t>
              </w:r>
              <w:r w:rsidRPr="0079203F">
                <w:rPr>
                  <w:b/>
                  <w:bCs/>
                  <w:lang w:val="es-ES"/>
                  <w:rPrChange w:id="3750" w:author="Rodrigo García" w:date="2017-09-29T10:06:00Z">
                    <w:rPr>
                      <w:rFonts w:ascii="Monaco" w:hAnsi="Monaco" w:cs="Monaco"/>
                      <w:b/>
                      <w:bCs/>
                      <w:color w:val="000000"/>
                      <w:sz w:val="32"/>
                      <w:szCs w:val="32"/>
                      <w:lang w:val="en-US"/>
                    </w:rPr>
                  </w:rPrChange>
                </w:rPr>
                <w:t>.</w:t>
              </w:r>
              <w:r w:rsidRPr="0079203F">
                <w:rPr>
                  <w:lang w:val="es-ES"/>
                  <w:rPrChange w:id="3751" w:author="Rodrigo García" w:date="2017-09-29T10:06:00Z">
                    <w:rPr>
                      <w:rFonts w:ascii="Monaco" w:hAnsi="Monaco" w:cs="Monaco"/>
                      <w:color w:val="000000"/>
                      <w:sz w:val="32"/>
                      <w:szCs w:val="32"/>
                      <w:lang w:val="en-US"/>
                    </w:rPr>
                  </w:rPrChange>
                </w:rPr>
                <w:t>log</w:t>
              </w:r>
              <w:r w:rsidRPr="0079203F">
                <w:rPr>
                  <w:b/>
                  <w:bCs/>
                  <w:lang w:val="es-ES"/>
                  <w:rPrChange w:id="3752"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3753" w:author="Rodrigo García" w:date="2017-09-29T10:06:00Z">
                    <w:rPr>
                      <w:rFonts w:ascii="Monaco" w:hAnsi="Monaco" w:cs="Monaco"/>
                      <w:color w:val="4E9A06"/>
                      <w:sz w:val="32"/>
                      <w:szCs w:val="32"/>
                      <w:lang w:val="en-US"/>
                    </w:rPr>
                  </w:rPrChange>
                </w:rPr>
                <w:t>"Mostrar datos de: "</w:t>
              </w:r>
              <w:r w:rsidRPr="0079203F">
                <w:rPr>
                  <w:b/>
                  <w:bCs/>
                  <w:color w:val="CE5C00"/>
                  <w:lang w:val="es-ES"/>
                  <w:rPrChange w:id="3754" w:author="Rodrigo García" w:date="2017-09-29T10:06:00Z">
                    <w:rPr>
                      <w:rFonts w:ascii="Monaco" w:hAnsi="Monaco" w:cs="Monaco"/>
                      <w:b/>
                      <w:bCs/>
                      <w:color w:val="CE5C00"/>
                      <w:sz w:val="32"/>
                      <w:szCs w:val="32"/>
                      <w:lang w:val="en-US"/>
                    </w:rPr>
                  </w:rPrChange>
                </w:rPr>
                <w:t>+</w:t>
              </w:r>
              <w:r w:rsidRPr="0079203F">
                <w:rPr>
                  <w:lang w:val="es-ES"/>
                  <w:rPrChange w:id="3755" w:author="Rodrigo García" w:date="2017-09-29T10:06:00Z">
                    <w:rPr>
                      <w:rFonts w:ascii="Monaco" w:hAnsi="Monaco" w:cs="Monaco"/>
                      <w:color w:val="000000"/>
                      <w:sz w:val="32"/>
                      <w:szCs w:val="32"/>
                      <w:lang w:val="en-US"/>
                    </w:rPr>
                  </w:rPrChange>
                </w:rPr>
                <w:t>datos</w:t>
              </w:r>
              <w:r w:rsidRPr="0079203F">
                <w:rPr>
                  <w:b/>
                  <w:bCs/>
                  <w:lang w:val="es-ES"/>
                  <w:rPrChange w:id="3756" w:author="Rodrigo García" w:date="2017-09-29T10:06:00Z">
                    <w:rPr>
                      <w:rFonts w:ascii="Monaco" w:hAnsi="Monaco" w:cs="Monaco"/>
                      <w:b/>
                      <w:bCs/>
                      <w:color w:val="000000"/>
                      <w:sz w:val="32"/>
                      <w:szCs w:val="32"/>
                      <w:lang w:val="en-US"/>
                    </w:rPr>
                  </w:rPrChange>
                </w:rPr>
                <w:t>.</w:t>
              </w:r>
              <w:r w:rsidRPr="0079203F">
                <w:rPr>
                  <w:lang w:val="es-ES"/>
                  <w:rPrChange w:id="3757" w:author="Rodrigo García" w:date="2017-09-29T10:06:00Z">
                    <w:rPr>
                      <w:rFonts w:ascii="Monaco" w:hAnsi="Monaco" w:cs="Monaco"/>
                      <w:color w:val="000000"/>
                      <w:sz w:val="32"/>
                      <w:szCs w:val="32"/>
                      <w:lang w:val="en-US"/>
                    </w:rPr>
                  </w:rPrChange>
                </w:rPr>
                <w:t>n</w:t>
              </w:r>
              <w:r w:rsidRPr="0079203F">
                <w:rPr>
                  <w:b/>
                  <w:bCs/>
                  <w:lang w:val="es-ES"/>
                  <w:rPrChange w:id="3758"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3759" w:author="Borja Gonzalez" w:date="2017-09-28T19:11:00Z"/>
                <w:lang w:val="en-US"/>
                <w:rPrChange w:id="3760" w:author="Borja Gonzalez" w:date="2017-09-28T19:11:00Z">
                  <w:rPr>
                    <w:ins w:id="3761" w:author="Borja Gonzalez" w:date="2017-09-28T19:11:00Z"/>
                    <w:rFonts w:ascii="Monaco" w:eastAsiaTheme="majorEastAsia" w:hAnsi="Monaco" w:cs="Monaco"/>
                    <w:color w:val="243F60" w:themeColor="accent1" w:themeShade="7F"/>
                    <w:sz w:val="32"/>
                    <w:szCs w:val="32"/>
                    <w:lang w:val="en-US"/>
                  </w:rPr>
                </w:rPrChange>
              </w:rPr>
              <w:pPrChange w:id="3762" w:author="GONZALEZ DIAZ, BORJA" w:date="2017-09-29T19:27:00Z">
                <w:pPr>
                  <w:keepNext/>
                  <w:keepLines/>
                  <w:widowControl w:val="0"/>
                  <w:autoSpaceDE w:val="0"/>
                  <w:autoSpaceDN w:val="0"/>
                  <w:adjustRightInd w:val="0"/>
                  <w:spacing w:before="200"/>
                  <w:outlineLvl w:val="4"/>
                </w:pPr>
              </w:pPrChange>
            </w:pPr>
            <w:ins w:id="3763" w:author="Borja Gonzalez" w:date="2017-09-28T19:11:00Z">
              <w:r w:rsidRPr="0079203F">
                <w:rPr>
                  <w:lang w:val="es-ES"/>
                  <w:rPrChange w:id="3764" w:author="Rodrigo García" w:date="2017-09-29T10:06:00Z">
                    <w:rPr>
                      <w:rFonts w:ascii="Monaco" w:hAnsi="Monaco" w:cs="Monaco"/>
                      <w:sz w:val="32"/>
                      <w:szCs w:val="32"/>
                      <w:lang w:val="en-US"/>
                    </w:rPr>
                  </w:rPrChange>
                </w:rPr>
                <w:t xml:space="preserve">    </w:t>
              </w:r>
              <w:r w:rsidRPr="00A47B4C">
                <w:rPr>
                  <w:b/>
                  <w:bCs/>
                  <w:color w:val="204A87"/>
                  <w:lang w:val="en-US"/>
                  <w:rPrChange w:id="3765" w:author="Borja Gonzalez" w:date="2017-09-28T19:11:00Z">
                    <w:rPr>
                      <w:rFonts w:ascii="Monaco" w:hAnsi="Monaco" w:cs="Monaco"/>
                      <w:b/>
                      <w:bCs/>
                      <w:color w:val="204A87"/>
                      <w:sz w:val="32"/>
                      <w:szCs w:val="32"/>
                      <w:lang w:val="en-US"/>
                    </w:rPr>
                  </w:rPrChange>
                </w:rPr>
                <w:t>var</w:t>
              </w:r>
              <w:r w:rsidRPr="00A47B4C">
                <w:rPr>
                  <w:lang w:val="en-US"/>
                  <w:rPrChange w:id="3766" w:author="Borja Gonzalez" w:date="2017-09-28T19:11:00Z">
                    <w:rPr>
                      <w:rFonts w:ascii="Monaco" w:hAnsi="Monaco" w:cs="Monaco"/>
                      <w:sz w:val="32"/>
                      <w:szCs w:val="32"/>
                      <w:lang w:val="en-US"/>
                    </w:rPr>
                  </w:rPrChange>
                </w:rPr>
                <w:t xml:space="preserve"> filebuffer </w:t>
              </w:r>
              <w:r w:rsidRPr="00A47B4C">
                <w:rPr>
                  <w:b/>
                  <w:bCs/>
                  <w:color w:val="CE5C00"/>
                  <w:lang w:val="en-US"/>
                  <w:rPrChange w:id="3767" w:author="Borja Gonzalez" w:date="2017-09-28T19:11:00Z">
                    <w:rPr>
                      <w:rFonts w:ascii="Monaco" w:hAnsi="Monaco" w:cs="Monaco"/>
                      <w:b/>
                      <w:bCs/>
                      <w:color w:val="CE5C00"/>
                      <w:sz w:val="32"/>
                      <w:szCs w:val="32"/>
                      <w:lang w:val="en-US"/>
                    </w:rPr>
                  </w:rPrChange>
                </w:rPr>
                <w:t>=</w:t>
              </w:r>
              <w:r w:rsidRPr="00A47B4C">
                <w:rPr>
                  <w:lang w:val="en-US"/>
                  <w:rPrChange w:id="3768" w:author="Borja Gonzalez" w:date="2017-09-28T19:11:00Z">
                    <w:rPr>
                      <w:rFonts w:ascii="Monaco" w:hAnsi="Monaco" w:cs="Monaco"/>
                      <w:sz w:val="32"/>
                      <w:szCs w:val="32"/>
                      <w:lang w:val="en-US"/>
                    </w:rPr>
                  </w:rPrChange>
                </w:rPr>
                <w:t xml:space="preserve"> </w:t>
              </w:r>
              <w:proofErr w:type="gramStart"/>
              <w:r w:rsidRPr="00A47B4C">
                <w:rPr>
                  <w:lang w:val="en-US"/>
                  <w:rPrChange w:id="3769" w:author="Borja Gonzalez" w:date="2017-09-28T19:11:00Z">
                    <w:rPr>
                      <w:rFonts w:ascii="Monaco" w:hAnsi="Monaco" w:cs="Monaco"/>
                      <w:sz w:val="32"/>
                      <w:szCs w:val="32"/>
                      <w:lang w:val="en-US"/>
                    </w:rPr>
                  </w:rPrChange>
                </w:rPr>
                <w:t>fs</w:t>
              </w:r>
              <w:r w:rsidRPr="00A47B4C">
                <w:rPr>
                  <w:b/>
                  <w:bCs/>
                  <w:lang w:val="en-US"/>
                  <w:rPrChange w:id="3770" w:author="Borja Gonzalez" w:date="2017-09-28T19:11:00Z">
                    <w:rPr>
                      <w:rFonts w:ascii="Monaco" w:hAnsi="Monaco" w:cs="Monaco"/>
                      <w:b/>
                      <w:bCs/>
                      <w:color w:val="000000"/>
                      <w:sz w:val="32"/>
                      <w:szCs w:val="32"/>
                      <w:lang w:val="en-US"/>
                    </w:rPr>
                  </w:rPrChange>
                </w:rPr>
                <w:t>.</w:t>
              </w:r>
              <w:r w:rsidRPr="00A47B4C">
                <w:rPr>
                  <w:lang w:val="en-US"/>
                  <w:rPrChange w:id="3771" w:author="Borja Gonzalez" w:date="2017-09-28T19:11:00Z">
                    <w:rPr>
                      <w:rFonts w:ascii="Monaco" w:hAnsi="Monaco" w:cs="Monaco"/>
                      <w:color w:val="000000"/>
                      <w:sz w:val="32"/>
                      <w:szCs w:val="32"/>
                      <w:lang w:val="en-US"/>
                    </w:rPr>
                  </w:rPrChange>
                </w:rPr>
                <w:t>readFileSync</w:t>
              </w:r>
              <w:proofErr w:type="gramEnd"/>
              <w:r w:rsidRPr="00A47B4C">
                <w:rPr>
                  <w:b/>
                  <w:bCs/>
                  <w:lang w:val="en-US"/>
                  <w:rPrChange w:id="3772" w:author="Borja Gonzalez" w:date="2017-09-28T19:11:00Z">
                    <w:rPr>
                      <w:rFonts w:ascii="Monaco" w:hAnsi="Monaco" w:cs="Monaco"/>
                      <w:b/>
                      <w:bCs/>
                      <w:color w:val="000000"/>
                      <w:sz w:val="32"/>
                      <w:szCs w:val="32"/>
                      <w:lang w:val="en-US"/>
                    </w:rPr>
                  </w:rPrChange>
                </w:rPr>
                <w:t>(</w:t>
              </w:r>
              <w:r w:rsidRPr="00A47B4C">
                <w:rPr>
                  <w:color w:val="4E9A06"/>
                  <w:lang w:val="en-US"/>
                  <w:rPrChange w:id="3773" w:author="Borja Gonzalez" w:date="2017-09-28T19:11:00Z">
                    <w:rPr>
                      <w:rFonts w:ascii="Monaco" w:hAnsi="Monaco" w:cs="Monaco"/>
                      <w:color w:val="4E9A06"/>
                      <w:sz w:val="32"/>
                      <w:szCs w:val="32"/>
                      <w:lang w:val="en-US"/>
                    </w:rPr>
                  </w:rPrChange>
                </w:rPr>
                <w:t>'./Pacientes_DB.db'</w:t>
              </w:r>
              <w:r w:rsidRPr="00A47B4C">
                <w:rPr>
                  <w:b/>
                  <w:bCs/>
                  <w:lang w:val="en-US"/>
                  <w:rPrChange w:id="3774"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3775" w:author="Borja Gonzalez" w:date="2017-09-28T19:11:00Z"/>
                <w:lang w:val="en-US"/>
                <w:rPrChange w:id="3776" w:author="Borja Gonzalez" w:date="2017-09-28T19:11:00Z">
                  <w:rPr>
                    <w:ins w:id="3777" w:author="Borja Gonzalez" w:date="2017-09-28T19:11:00Z"/>
                    <w:rFonts w:ascii="Monaco" w:hAnsi="Monaco" w:cs="Monaco"/>
                    <w:sz w:val="32"/>
                    <w:szCs w:val="32"/>
                    <w:lang w:val="en-US"/>
                  </w:rPr>
                </w:rPrChange>
              </w:rPr>
              <w:pPrChange w:id="3778" w:author="GONZALEZ DIAZ, BORJA" w:date="2017-09-29T19:27:00Z">
                <w:pPr>
                  <w:widowControl w:val="0"/>
                  <w:autoSpaceDE w:val="0"/>
                  <w:autoSpaceDN w:val="0"/>
                  <w:adjustRightInd w:val="0"/>
                </w:pPr>
              </w:pPrChange>
            </w:pPr>
          </w:p>
          <w:p w14:paraId="7A7D8C46" w14:textId="77777777" w:rsidR="00A47B4C" w:rsidRPr="00A47B4C" w:rsidRDefault="00A47B4C">
            <w:pPr>
              <w:rPr>
                <w:ins w:id="3779" w:author="Borja Gonzalez" w:date="2017-09-28T19:11:00Z"/>
                <w:lang w:val="en-US"/>
                <w:rPrChange w:id="3780" w:author="Borja Gonzalez" w:date="2017-09-28T19:11:00Z">
                  <w:rPr>
                    <w:ins w:id="3781" w:author="Borja Gonzalez" w:date="2017-09-28T19:11:00Z"/>
                    <w:rFonts w:ascii="Monaco" w:eastAsiaTheme="majorEastAsia" w:hAnsi="Monaco" w:cs="Monaco"/>
                    <w:color w:val="243F60" w:themeColor="accent1" w:themeShade="7F"/>
                    <w:sz w:val="32"/>
                    <w:szCs w:val="32"/>
                    <w:lang w:val="en-US"/>
                  </w:rPr>
                </w:rPrChange>
              </w:rPr>
              <w:pPrChange w:id="3782" w:author="GONZALEZ DIAZ, BORJA" w:date="2017-09-29T19:27:00Z">
                <w:pPr>
                  <w:keepNext/>
                  <w:keepLines/>
                  <w:widowControl w:val="0"/>
                  <w:autoSpaceDE w:val="0"/>
                  <w:autoSpaceDN w:val="0"/>
                  <w:adjustRightInd w:val="0"/>
                  <w:spacing w:before="200"/>
                  <w:outlineLvl w:val="4"/>
                </w:pPr>
              </w:pPrChange>
            </w:pPr>
            <w:ins w:id="3783" w:author="Borja Gonzalez" w:date="2017-09-28T19:11:00Z">
              <w:r w:rsidRPr="00A47B4C">
                <w:rPr>
                  <w:lang w:val="en-US"/>
                  <w:rPrChange w:id="3784" w:author="Borja Gonzalez" w:date="2017-09-28T19:11:00Z">
                    <w:rPr>
                      <w:rFonts w:ascii="Monaco" w:hAnsi="Monaco" w:cs="Monaco"/>
                      <w:sz w:val="32"/>
                      <w:szCs w:val="32"/>
                      <w:lang w:val="en-US"/>
                    </w:rPr>
                  </w:rPrChange>
                </w:rPr>
                <w:t xml:space="preserve">    </w:t>
              </w:r>
              <w:r w:rsidRPr="00A47B4C">
                <w:rPr>
                  <w:b/>
                  <w:bCs/>
                  <w:color w:val="204A87"/>
                  <w:lang w:val="en-US"/>
                  <w:rPrChange w:id="3785" w:author="Borja Gonzalez" w:date="2017-09-28T19:11:00Z">
                    <w:rPr>
                      <w:rFonts w:ascii="Monaco" w:hAnsi="Monaco" w:cs="Monaco"/>
                      <w:b/>
                      <w:bCs/>
                      <w:color w:val="204A87"/>
                      <w:sz w:val="32"/>
                      <w:szCs w:val="32"/>
                      <w:lang w:val="en-US"/>
                    </w:rPr>
                  </w:rPrChange>
                </w:rPr>
                <w:t>var</w:t>
              </w:r>
              <w:r w:rsidRPr="00A47B4C">
                <w:rPr>
                  <w:lang w:val="en-US"/>
                  <w:rPrChange w:id="3786" w:author="Borja Gonzalez" w:date="2017-09-28T19:11:00Z">
                    <w:rPr>
                      <w:rFonts w:ascii="Monaco" w:hAnsi="Monaco" w:cs="Monaco"/>
                      <w:sz w:val="32"/>
                      <w:szCs w:val="32"/>
                      <w:lang w:val="en-US"/>
                    </w:rPr>
                  </w:rPrChange>
                </w:rPr>
                <w:t xml:space="preserve"> db </w:t>
              </w:r>
              <w:r w:rsidRPr="00A47B4C">
                <w:rPr>
                  <w:b/>
                  <w:bCs/>
                  <w:color w:val="CE5C00"/>
                  <w:lang w:val="en-US"/>
                  <w:rPrChange w:id="3787" w:author="Borja Gonzalez" w:date="2017-09-28T19:11:00Z">
                    <w:rPr>
                      <w:rFonts w:ascii="Monaco" w:hAnsi="Monaco" w:cs="Monaco"/>
                      <w:b/>
                      <w:bCs/>
                      <w:color w:val="CE5C00"/>
                      <w:sz w:val="32"/>
                      <w:szCs w:val="32"/>
                      <w:lang w:val="en-US"/>
                    </w:rPr>
                  </w:rPrChange>
                </w:rPr>
                <w:t>=</w:t>
              </w:r>
              <w:r w:rsidRPr="00A47B4C">
                <w:rPr>
                  <w:lang w:val="en-US"/>
                  <w:rPrChange w:id="3788" w:author="Borja Gonzalez" w:date="2017-09-28T19:11:00Z">
                    <w:rPr>
                      <w:rFonts w:ascii="Monaco" w:hAnsi="Monaco" w:cs="Monaco"/>
                      <w:sz w:val="32"/>
                      <w:szCs w:val="32"/>
                      <w:lang w:val="en-US"/>
                    </w:rPr>
                  </w:rPrChange>
                </w:rPr>
                <w:t xml:space="preserve"> </w:t>
              </w:r>
              <w:r w:rsidRPr="00A47B4C">
                <w:rPr>
                  <w:b/>
                  <w:bCs/>
                  <w:color w:val="204A87"/>
                  <w:lang w:val="en-US"/>
                  <w:rPrChange w:id="3789" w:author="Borja Gonzalez" w:date="2017-09-28T19:11:00Z">
                    <w:rPr>
                      <w:rFonts w:ascii="Monaco" w:hAnsi="Monaco" w:cs="Monaco"/>
                      <w:b/>
                      <w:bCs/>
                      <w:color w:val="204A87"/>
                      <w:sz w:val="32"/>
                      <w:szCs w:val="32"/>
                      <w:lang w:val="en-US"/>
                    </w:rPr>
                  </w:rPrChange>
                </w:rPr>
                <w:t>new</w:t>
              </w:r>
              <w:r w:rsidRPr="00A47B4C">
                <w:rPr>
                  <w:lang w:val="en-US"/>
                  <w:rPrChange w:id="3790" w:author="Borja Gonzalez" w:date="2017-09-28T19:11:00Z">
                    <w:rPr>
                      <w:rFonts w:ascii="Monaco" w:hAnsi="Monaco" w:cs="Monaco"/>
                      <w:sz w:val="32"/>
                      <w:szCs w:val="32"/>
                      <w:lang w:val="en-US"/>
                    </w:rPr>
                  </w:rPrChange>
                </w:rPr>
                <w:t xml:space="preserve"> SQL</w:t>
              </w:r>
              <w:r w:rsidRPr="00A47B4C">
                <w:rPr>
                  <w:b/>
                  <w:bCs/>
                  <w:lang w:val="en-US"/>
                  <w:rPrChange w:id="3791" w:author="Borja Gonzalez" w:date="2017-09-28T19:11:00Z">
                    <w:rPr>
                      <w:rFonts w:ascii="Monaco" w:hAnsi="Monaco" w:cs="Monaco"/>
                      <w:b/>
                      <w:bCs/>
                      <w:color w:val="000000"/>
                      <w:sz w:val="32"/>
                      <w:szCs w:val="32"/>
                      <w:lang w:val="en-US"/>
                    </w:rPr>
                  </w:rPrChange>
                </w:rPr>
                <w:t>.</w:t>
              </w:r>
              <w:r w:rsidRPr="00A47B4C">
                <w:rPr>
                  <w:lang w:val="en-US"/>
                  <w:rPrChange w:id="3792" w:author="Borja Gonzalez" w:date="2017-09-28T19:11:00Z">
                    <w:rPr>
                      <w:rFonts w:ascii="Monaco" w:hAnsi="Monaco" w:cs="Monaco"/>
                      <w:color w:val="000000"/>
                      <w:sz w:val="32"/>
                      <w:szCs w:val="32"/>
                      <w:lang w:val="en-US"/>
                    </w:rPr>
                  </w:rPrChange>
                </w:rPr>
                <w:t>Database</w:t>
              </w:r>
              <w:r w:rsidRPr="00A47B4C">
                <w:rPr>
                  <w:b/>
                  <w:bCs/>
                  <w:lang w:val="en-US"/>
                  <w:rPrChange w:id="3793" w:author="Borja Gonzalez" w:date="2017-09-28T19:11:00Z">
                    <w:rPr>
                      <w:rFonts w:ascii="Monaco" w:hAnsi="Monaco" w:cs="Monaco"/>
                      <w:b/>
                      <w:bCs/>
                      <w:color w:val="000000"/>
                      <w:sz w:val="32"/>
                      <w:szCs w:val="32"/>
                      <w:lang w:val="en-US"/>
                    </w:rPr>
                  </w:rPrChange>
                </w:rPr>
                <w:t>(</w:t>
              </w:r>
              <w:r w:rsidRPr="00A47B4C">
                <w:rPr>
                  <w:lang w:val="en-US"/>
                  <w:rPrChange w:id="3794" w:author="Borja Gonzalez" w:date="2017-09-28T19:11:00Z">
                    <w:rPr>
                      <w:rFonts w:ascii="Monaco" w:hAnsi="Monaco" w:cs="Monaco"/>
                      <w:color w:val="000000"/>
                      <w:sz w:val="32"/>
                      <w:szCs w:val="32"/>
                      <w:lang w:val="en-US"/>
                    </w:rPr>
                  </w:rPrChange>
                </w:rPr>
                <w:t>filebuffer</w:t>
              </w:r>
              <w:r w:rsidRPr="00A47B4C">
                <w:rPr>
                  <w:b/>
                  <w:bCs/>
                  <w:lang w:val="en-US"/>
                  <w:rPrChange w:id="3795"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3796" w:author="Borja Gonzalez" w:date="2017-09-28T19:11:00Z"/>
                <w:lang w:val="es-ES"/>
                <w:rPrChange w:id="3797" w:author="Rodrigo García" w:date="2017-09-29T10:06:00Z">
                  <w:rPr>
                    <w:ins w:id="3798" w:author="Borja Gonzalez" w:date="2017-09-28T19:11:00Z"/>
                    <w:rFonts w:ascii="Monaco" w:eastAsiaTheme="majorEastAsia" w:hAnsi="Monaco" w:cs="Monaco"/>
                    <w:color w:val="243F60" w:themeColor="accent1" w:themeShade="7F"/>
                    <w:sz w:val="32"/>
                    <w:szCs w:val="32"/>
                    <w:lang w:val="en-US"/>
                  </w:rPr>
                </w:rPrChange>
              </w:rPr>
              <w:pPrChange w:id="3799" w:author="GONZALEZ DIAZ, BORJA" w:date="2017-09-29T19:27:00Z">
                <w:pPr>
                  <w:keepNext/>
                  <w:keepLines/>
                  <w:widowControl w:val="0"/>
                  <w:autoSpaceDE w:val="0"/>
                  <w:autoSpaceDN w:val="0"/>
                  <w:adjustRightInd w:val="0"/>
                  <w:spacing w:before="200"/>
                  <w:outlineLvl w:val="4"/>
                </w:pPr>
              </w:pPrChange>
            </w:pPr>
            <w:ins w:id="3800" w:author="Borja Gonzalez" w:date="2017-09-28T19:11:00Z">
              <w:r w:rsidRPr="00A47B4C">
                <w:rPr>
                  <w:lang w:val="en-US"/>
                  <w:rPrChange w:id="3801" w:author="Borja Gonzalez" w:date="2017-09-28T19:11:00Z">
                    <w:rPr>
                      <w:rFonts w:ascii="Monaco" w:hAnsi="Monaco" w:cs="Monaco"/>
                      <w:sz w:val="32"/>
                      <w:szCs w:val="32"/>
                      <w:lang w:val="en-US"/>
                    </w:rPr>
                  </w:rPrChange>
                </w:rPr>
                <w:t xml:space="preserve">    </w:t>
              </w:r>
              <w:r w:rsidRPr="0079203F">
                <w:rPr>
                  <w:lang w:val="es-ES"/>
                  <w:rPrChange w:id="3802" w:author="Rodrigo García" w:date="2017-09-29T10:06:00Z">
                    <w:rPr>
                      <w:rFonts w:ascii="Monaco" w:hAnsi="Monaco" w:cs="Monaco"/>
                      <w:color w:val="000000"/>
                      <w:sz w:val="32"/>
                      <w:szCs w:val="32"/>
                      <w:lang w:val="en-US"/>
                    </w:rPr>
                  </w:rPrChange>
                </w:rPr>
                <w:t>console</w:t>
              </w:r>
              <w:r w:rsidRPr="0079203F">
                <w:rPr>
                  <w:b/>
                  <w:bCs/>
                  <w:lang w:val="es-ES"/>
                  <w:rPrChange w:id="3803" w:author="Rodrigo García" w:date="2017-09-29T10:06:00Z">
                    <w:rPr>
                      <w:rFonts w:ascii="Monaco" w:hAnsi="Monaco" w:cs="Monaco"/>
                      <w:b/>
                      <w:bCs/>
                      <w:color w:val="000000"/>
                      <w:sz w:val="32"/>
                      <w:szCs w:val="32"/>
                      <w:lang w:val="en-US"/>
                    </w:rPr>
                  </w:rPrChange>
                </w:rPr>
                <w:t>.</w:t>
              </w:r>
              <w:r w:rsidRPr="0079203F">
                <w:rPr>
                  <w:lang w:val="es-ES"/>
                  <w:rPrChange w:id="3804" w:author="Rodrigo García" w:date="2017-09-29T10:06:00Z">
                    <w:rPr>
                      <w:rFonts w:ascii="Monaco" w:hAnsi="Monaco" w:cs="Monaco"/>
                      <w:color w:val="000000"/>
                      <w:sz w:val="32"/>
                      <w:szCs w:val="32"/>
                      <w:lang w:val="en-US"/>
                    </w:rPr>
                  </w:rPrChange>
                </w:rPr>
                <w:t>log</w:t>
              </w:r>
              <w:r w:rsidRPr="0079203F">
                <w:rPr>
                  <w:b/>
                  <w:bCs/>
                  <w:lang w:val="es-ES"/>
                  <w:rPrChange w:id="3805" w:author="Rodrigo García" w:date="2017-09-29T10:06:00Z">
                    <w:rPr>
                      <w:rFonts w:ascii="Monaco" w:hAnsi="Monaco" w:cs="Monaco"/>
                      <w:b/>
                      <w:bCs/>
                      <w:color w:val="000000"/>
                      <w:sz w:val="32"/>
                      <w:szCs w:val="32"/>
                      <w:lang w:val="en-US"/>
                    </w:rPr>
                  </w:rPrChange>
                </w:rPr>
                <w:t>(</w:t>
              </w:r>
              <w:r w:rsidRPr="0079203F">
                <w:rPr>
                  <w:lang w:val="es-ES"/>
                  <w:rPrChange w:id="3806" w:author="Rodrigo García" w:date="2017-09-29T10:06:00Z">
                    <w:rPr>
                      <w:rFonts w:ascii="Monaco" w:hAnsi="Monaco" w:cs="Monaco"/>
                      <w:color w:val="000000"/>
                      <w:sz w:val="32"/>
                      <w:szCs w:val="32"/>
                      <w:lang w:val="en-US"/>
                    </w:rPr>
                  </w:rPrChange>
                </w:rPr>
                <w:t>timestamp</w:t>
              </w:r>
              <w:r w:rsidRPr="0079203F">
                <w:rPr>
                  <w:b/>
                  <w:bCs/>
                  <w:lang w:val="es-ES"/>
                  <w:rPrChange w:id="3807" w:author="Rodrigo García" w:date="2017-09-29T10:06:00Z">
                    <w:rPr>
                      <w:rFonts w:ascii="Monaco" w:hAnsi="Monaco" w:cs="Monaco"/>
                      <w:b/>
                      <w:bCs/>
                      <w:color w:val="000000"/>
                      <w:sz w:val="32"/>
                      <w:szCs w:val="32"/>
                      <w:lang w:val="en-US"/>
                    </w:rPr>
                  </w:rPrChange>
                </w:rPr>
                <w:t>(</w:t>
              </w:r>
              <w:r w:rsidRPr="0079203F">
                <w:rPr>
                  <w:color w:val="4E9A06"/>
                  <w:lang w:val="es-ES"/>
                  <w:rPrChange w:id="3808"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3809"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3810" w:author="Rodrigo García" w:date="2017-09-29T10:06:00Z">
                    <w:rPr>
                      <w:rFonts w:ascii="Monaco" w:hAnsi="Monaco" w:cs="Monaco"/>
                      <w:color w:val="4E9A06"/>
                      <w:sz w:val="32"/>
                      <w:szCs w:val="32"/>
                      <w:lang w:val="en-US"/>
                    </w:rPr>
                  </w:rPrChange>
                </w:rPr>
                <w:t>:iii'</w:t>
              </w:r>
              <w:r w:rsidRPr="0079203F">
                <w:rPr>
                  <w:b/>
                  <w:bCs/>
                  <w:lang w:val="es-ES"/>
                  <w:rPrChange w:id="3811" w:author="Rodrigo García" w:date="2017-09-29T10:06:00Z">
                    <w:rPr>
                      <w:rFonts w:ascii="Monaco" w:hAnsi="Monaco" w:cs="Monaco"/>
                      <w:b/>
                      <w:bCs/>
                      <w:color w:val="000000"/>
                      <w:sz w:val="32"/>
                      <w:szCs w:val="32"/>
                      <w:lang w:val="en-US"/>
                    </w:rPr>
                  </w:rPrChange>
                </w:rPr>
                <w:t>)</w:t>
              </w:r>
              <w:r w:rsidRPr="0079203F">
                <w:rPr>
                  <w:b/>
                  <w:bCs/>
                  <w:color w:val="CE5C00"/>
                  <w:lang w:val="es-ES"/>
                  <w:rPrChange w:id="3812" w:author="Rodrigo García" w:date="2017-09-29T10:06:00Z">
                    <w:rPr>
                      <w:rFonts w:ascii="Monaco" w:hAnsi="Monaco" w:cs="Monaco"/>
                      <w:b/>
                      <w:bCs/>
                      <w:color w:val="CE5C00"/>
                      <w:sz w:val="32"/>
                      <w:szCs w:val="32"/>
                      <w:lang w:val="en-US"/>
                    </w:rPr>
                  </w:rPrChange>
                </w:rPr>
                <w:t>+</w:t>
              </w:r>
              <w:r w:rsidRPr="0079203F">
                <w:rPr>
                  <w:color w:val="4E9A06"/>
                  <w:lang w:val="es-ES"/>
                  <w:rPrChange w:id="3813" w:author="Rodrigo García" w:date="2017-09-29T10:06:00Z">
                    <w:rPr>
                      <w:rFonts w:ascii="Monaco" w:hAnsi="Monaco" w:cs="Monaco"/>
                      <w:color w:val="4E9A06"/>
                      <w:sz w:val="32"/>
                      <w:szCs w:val="32"/>
                      <w:lang w:val="en-US"/>
                    </w:rPr>
                  </w:rPrChange>
                </w:rPr>
                <w:t>" Base de datos abierta"</w:t>
              </w:r>
              <w:r w:rsidRPr="0079203F">
                <w:rPr>
                  <w:b/>
                  <w:bCs/>
                  <w:lang w:val="es-ES"/>
                  <w:rPrChange w:id="3814"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3815" w:author="Borja Gonzalez" w:date="2017-09-28T19:11:00Z"/>
                <w:lang w:val="en-US"/>
                <w:rPrChange w:id="3816" w:author="Borja Gonzalez" w:date="2017-09-28T19:11:00Z">
                  <w:rPr>
                    <w:ins w:id="3817" w:author="Borja Gonzalez" w:date="2017-09-28T19:11:00Z"/>
                    <w:rFonts w:ascii="Monaco" w:eastAsiaTheme="majorEastAsia" w:hAnsi="Monaco" w:cs="Monaco"/>
                    <w:color w:val="243F60" w:themeColor="accent1" w:themeShade="7F"/>
                    <w:sz w:val="32"/>
                    <w:szCs w:val="32"/>
                    <w:lang w:val="en-US"/>
                  </w:rPr>
                </w:rPrChange>
              </w:rPr>
              <w:pPrChange w:id="3818" w:author="GONZALEZ DIAZ, BORJA" w:date="2017-09-29T19:27:00Z">
                <w:pPr>
                  <w:keepNext/>
                  <w:keepLines/>
                  <w:widowControl w:val="0"/>
                  <w:autoSpaceDE w:val="0"/>
                  <w:autoSpaceDN w:val="0"/>
                  <w:adjustRightInd w:val="0"/>
                  <w:spacing w:before="200"/>
                  <w:outlineLvl w:val="4"/>
                </w:pPr>
              </w:pPrChange>
            </w:pPr>
            <w:ins w:id="3819" w:author="Borja Gonzalez" w:date="2017-09-28T19:11:00Z">
              <w:r w:rsidRPr="0079203F">
                <w:rPr>
                  <w:lang w:val="es-ES"/>
                  <w:rPrChange w:id="3820" w:author="Rodrigo García" w:date="2017-09-29T10:06:00Z">
                    <w:rPr>
                      <w:rFonts w:ascii="Monaco" w:hAnsi="Monaco" w:cs="Monaco"/>
                      <w:sz w:val="32"/>
                      <w:szCs w:val="32"/>
                      <w:lang w:val="en-US"/>
                    </w:rPr>
                  </w:rPrChange>
                </w:rPr>
                <w:t xml:space="preserve">    </w:t>
              </w:r>
              <w:r w:rsidRPr="00A47B4C">
                <w:rPr>
                  <w:b/>
                  <w:bCs/>
                  <w:color w:val="204A87"/>
                  <w:lang w:val="en-US"/>
                  <w:rPrChange w:id="3821" w:author="Borja Gonzalez" w:date="2017-09-28T19:11:00Z">
                    <w:rPr>
                      <w:rFonts w:ascii="Monaco" w:hAnsi="Monaco" w:cs="Monaco"/>
                      <w:b/>
                      <w:bCs/>
                      <w:color w:val="204A87"/>
                      <w:sz w:val="32"/>
                      <w:szCs w:val="32"/>
                      <w:lang w:val="en-US"/>
                    </w:rPr>
                  </w:rPrChange>
                </w:rPr>
                <w:t>var</w:t>
              </w:r>
              <w:r w:rsidRPr="00A47B4C">
                <w:rPr>
                  <w:lang w:val="en-US"/>
                  <w:rPrChange w:id="3822" w:author="Borja Gonzalez" w:date="2017-09-28T19:11:00Z">
                    <w:rPr>
                      <w:rFonts w:ascii="Monaco" w:hAnsi="Monaco" w:cs="Monaco"/>
                      <w:sz w:val="32"/>
                      <w:szCs w:val="32"/>
                      <w:lang w:val="en-US"/>
                    </w:rPr>
                  </w:rPrChange>
                </w:rPr>
                <w:t xml:space="preserve"> datos_paciente </w:t>
              </w:r>
              <w:r w:rsidRPr="00A47B4C">
                <w:rPr>
                  <w:b/>
                  <w:bCs/>
                  <w:color w:val="CE5C00"/>
                  <w:lang w:val="en-US"/>
                  <w:rPrChange w:id="3823" w:author="Borja Gonzalez" w:date="2017-09-28T19:11:00Z">
                    <w:rPr>
                      <w:rFonts w:ascii="Monaco" w:hAnsi="Monaco" w:cs="Monaco"/>
                      <w:b/>
                      <w:bCs/>
                      <w:color w:val="CE5C00"/>
                      <w:sz w:val="32"/>
                      <w:szCs w:val="32"/>
                      <w:lang w:val="en-US"/>
                    </w:rPr>
                  </w:rPrChange>
                </w:rPr>
                <w:t>=</w:t>
              </w:r>
              <w:r w:rsidRPr="00A47B4C">
                <w:rPr>
                  <w:lang w:val="en-US"/>
                  <w:rPrChange w:id="3824" w:author="Borja Gonzalez" w:date="2017-09-28T19:11:00Z">
                    <w:rPr>
                      <w:rFonts w:ascii="Monaco" w:hAnsi="Monaco" w:cs="Monaco"/>
                      <w:sz w:val="32"/>
                      <w:szCs w:val="32"/>
                      <w:lang w:val="en-US"/>
                    </w:rPr>
                  </w:rPrChange>
                </w:rPr>
                <w:t xml:space="preserve"> </w:t>
              </w:r>
              <w:proofErr w:type="gramStart"/>
              <w:r w:rsidRPr="00A47B4C">
                <w:rPr>
                  <w:lang w:val="en-US"/>
                  <w:rPrChange w:id="3825" w:author="Borja Gonzalez" w:date="2017-09-28T19:11:00Z">
                    <w:rPr>
                      <w:rFonts w:ascii="Monaco" w:hAnsi="Monaco" w:cs="Monaco"/>
                      <w:sz w:val="32"/>
                      <w:szCs w:val="32"/>
                      <w:lang w:val="en-US"/>
                    </w:rPr>
                  </w:rPrChange>
                </w:rPr>
                <w:t>db</w:t>
              </w:r>
              <w:r w:rsidRPr="00A47B4C">
                <w:rPr>
                  <w:b/>
                  <w:bCs/>
                  <w:lang w:val="en-US"/>
                  <w:rPrChange w:id="3826" w:author="Borja Gonzalez" w:date="2017-09-28T19:11:00Z">
                    <w:rPr>
                      <w:rFonts w:ascii="Monaco" w:hAnsi="Monaco" w:cs="Monaco"/>
                      <w:b/>
                      <w:bCs/>
                      <w:color w:val="000000"/>
                      <w:sz w:val="32"/>
                      <w:szCs w:val="32"/>
                      <w:lang w:val="en-US"/>
                    </w:rPr>
                  </w:rPrChange>
                </w:rPr>
                <w:t>.</w:t>
              </w:r>
              <w:r w:rsidRPr="00A47B4C">
                <w:rPr>
                  <w:lang w:val="en-US"/>
                  <w:rPrChange w:id="3827" w:author="Borja Gonzalez" w:date="2017-09-28T19:11:00Z">
                    <w:rPr>
                      <w:rFonts w:ascii="Monaco" w:hAnsi="Monaco" w:cs="Monaco"/>
                      <w:color w:val="000000"/>
                      <w:sz w:val="32"/>
                      <w:szCs w:val="32"/>
                      <w:lang w:val="en-US"/>
                    </w:rPr>
                  </w:rPrChange>
                </w:rPr>
                <w:t>exec</w:t>
              </w:r>
              <w:proofErr w:type="gramEnd"/>
              <w:r w:rsidRPr="00A47B4C">
                <w:rPr>
                  <w:b/>
                  <w:bCs/>
                  <w:lang w:val="en-US"/>
                  <w:rPrChange w:id="3828" w:author="Borja Gonzalez" w:date="2017-09-28T19:11:00Z">
                    <w:rPr>
                      <w:rFonts w:ascii="Monaco" w:hAnsi="Monaco" w:cs="Monaco"/>
                      <w:b/>
                      <w:bCs/>
                      <w:color w:val="000000"/>
                      <w:sz w:val="32"/>
                      <w:szCs w:val="32"/>
                      <w:lang w:val="en-US"/>
                    </w:rPr>
                  </w:rPrChange>
                </w:rPr>
                <w:t>(</w:t>
              </w:r>
              <w:r w:rsidRPr="00A47B4C">
                <w:rPr>
                  <w:color w:val="4E9A06"/>
                  <w:lang w:val="en-US"/>
                  <w:rPrChange w:id="3829"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3830" w:author="Borja Gonzalez" w:date="2017-09-28T19:11:00Z">
                    <w:rPr>
                      <w:rFonts w:ascii="Monaco" w:hAnsi="Monaco" w:cs="Monaco"/>
                      <w:b/>
                      <w:bCs/>
                      <w:color w:val="CE5C00"/>
                      <w:sz w:val="32"/>
                      <w:szCs w:val="32"/>
                      <w:lang w:val="en-US"/>
                    </w:rPr>
                  </w:rPrChange>
                </w:rPr>
                <w:t>+</w:t>
              </w:r>
              <w:r w:rsidRPr="00A47B4C">
                <w:rPr>
                  <w:lang w:val="en-US"/>
                  <w:rPrChange w:id="3831" w:author="Borja Gonzalez" w:date="2017-09-28T19:11:00Z">
                    <w:rPr>
                      <w:rFonts w:ascii="Monaco" w:hAnsi="Monaco" w:cs="Monaco"/>
                      <w:color w:val="000000"/>
                      <w:sz w:val="32"/>
                      <w:szCs w:val="32"/>
                      <w:lang w:val="en-US"/>
                    </w:rPr>
                  </w:rPrChange>
                </w:rPr>
                <w:t>datos</w:t>
              </w:r>
              <w:r w:rsidRPr="00A47B4C">
                <w:rPr>
                  <w:b/>
                  <w:bCs/>
                  <w:lang w:val="en-US"/>
                  <w:rPrChange w:id="3832" w:author="Borja Gonzalez" w:date="2017-09-28T19:11:00Z">
                    <w:rPr>
                      <w:rFonts w:ascii="Monaco" w:hAnsi="Monaco" w:cs="Monaco"/>
                      <w:b/>
                      <w:bCs/>
                      <w:color w:val="000000"/>
                      <w:sz w:val="32"/>
                      <w:szCs w:val="32"/>
                      <w:lang w:val="en-US"/>
                    </w:rPr>
                  </w:rPrChange>
                </w:rPr>
                <w:t>.</w:t>
              </w:r>
              <w:r w:rsidRPr="00A47B4C">
                <w:rPr>
                  <w:lang w:val="en-US"/>
                  <w:rPrChange w:id="3833" w:author="Borja Gonzalez" w:date="2017-09-28T19:11:00Z">
                    <w:rPr>
                      <w:rFonts w:ascii="Monaco" w:hAnsi="Monaco" w:cs="Monaco"/>
                      <w:color w:val="000000"/>
                      <w:sz w:val="32"/>
                      <w:szCs w:val="32"/>
                      <w:lang w:val="en-US"/>
                    </w:rPr>
                  </w:rPrChange>
                </w:rPr>
                <w:t>id</w:t>
              </w:r>
              <w:r w:rsidRPr="00A47B4C">
                <w:rPr>
                  <w:b/>
                  <w:bCs/>
                  <w:color w:val="CE5C00"/>
                  <w:lang w:val="en-US"/>
                  <w:rPrChange w:id="3834" w:author="Borja Gonzalez" w:date="2017-09-28T19:11:00Z">
                    <w:rPr>
                      <w:rFonts w:ascii="Monaco" w:hAnsi="Monaco" w:cs="Monaco"/>
                      <w:b/>
                      <w:bCs/>
                      <w:color w:val="CE5C00"/>
                      <w:sz w:val="32"/>
                      <w:szCs w:val="32"/>
                      <w:lang w:val="en-US"/>
                    </w:rPr>
                  </w:rPrChange>
                </w:rPr>
                <w:t>+</w:t>
              </w:r>
              <w:r w:rsidRPr="00A47B4C">
                <w:rPr>
                  <w:color w:val="4E9A06"/>
                  <w:lang w:val="en-US"/>
                  <w:rPrChange w:id="3835"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3836"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3837" w:author="Borja Gonzalez" w:date="2017-09-28T19:11:00Z"/>
                <w:lang w:val="en-US"/>
                <w:rPrChange w:id="3838" w:author="Borja Gonzalez" w:date="2017-09-28T19:11:00Z">
                  <w:rPr>
                    <w:ins w:id="3839" w:author="Borja Gonzalez" w:date="2017-09-28T19:11:00Z"/>
                    <w:rFonts w:ascii="Monaco" w:hAnsi="Monaco" w:cs="Monaco"/>
                    <w:sz w:val="32"/>
                    <w:szCs w:val="32"/>
                    <w:lang w:val="en-US"/>
                  </w:rPr>
                </w:rPrChange>
              </w:rPr>
              <w:pPrChange w:id="3840" w:author="GONZALEZ DIAZ, BORJA" w:date="2017-09-29T19:27:00Z">
                <w:pPr>
                  <w:widowControl w:val="0"/>
                  <w:autoSpaceDE w:val="0"/>
                  <w:autoSpaceDN w:val="0"/>
                  <w:adjustRightInd w:val="0"/>
                </w:pPr>
              </w:pPrChange>
            </w:pPr>
          </w:p>
          <w:p w14:paraId="3989DD49" w14:textId="77777777" w:rsidR="00A47B4C" w:rsidRPr="0079203F" w:rsidRDefault="00A47B4C">
            <w:pPr>
              <w:rPr>
                <w:ins w:id="3841" w:author="Borja Gonzalez" w:date="2017-09-28T19:11:00Z"/>
                <w:lang w:val="es-ES"/>
                <w:rPrChange w:id="3842" w:author="Rodrigo García" w:date="2017-09-29T10:06:00Z">
                  <w:rPr>
                    <w:ins w:id="3843" w:author="Borja Gonzalez" w:date="2017-09-28T19:11:00Z"/>
                    <w:rFonts w:ascii="Monaco" w:eastAsiaTheme="majorEastAsia" w:hAnsi="Monaco" w:cs="Monaco"/>
                    <w:color w:val="243F60" w:themeColor="accent1" w:themeShade="7F"/>
                    <w:sz w:val="32"/>
                    <w:szCs w:val="32"/>
                    <w:lang w:val="en-US"/>
                  </w:rPr>
                </w:rPrChange>
              </w:rPr>
              <w:pPrChange w:id="3844" w:author="GONZALEZ DIAZ, BORJA" w:date="2017-09-29T19:27:00Z">
                <w:pPr>
                  <w:keepNext/>
                  <w:keepLines/>
                  <w:widowControl w:val="0"/>
                  <w:autoSpaceDE w:val="0"/>
                  <w:autoSpaceDN w:val="0"/>
                  <w:adjustRightInd w:val="0"/>
                  <w:spacing w:before="200"/>
                  <w:outlineLvl w:val="4"/>
                </w:pPr>
              </w:pPrChange>
            </w:pPr>
            <w:ins w:id="3845" w:author="Borja Gonzalez" w:date="2017-09-28T19:11:00Z">
              <w:r w:rsidRPr="00A47B4C">
                <w:rPr>
                  <w:lang w:val="en-US"/>
                  <w:rPrChange w:id="3846" w:author="Borja Gonzalez" w:date="2017-09-28T19:11:00Z">
                    <w:rPr>
                      <w:rFonts w:ascii="Monaco" w:hAnsi="Monaco" w:cs="Monaco"/>
                      <w:sz w:val="32"/>
                      <w:szCs w:val="32"/>
                      <w:lang w:val="en-US"/>
                    </w:rPr>
                  </w:rPrChange>
                </w:rPr>
                <w:t xml:space="preserve">    </w:t>
              </w:r>
              <w:proofErr w:type="gramStart"/>
              <w:r w:rsidRPr="0079203F">
                <w:rPr>
                  <w:lang w:val="es-ES"/>
                  <w:rPrChange w:id="3847" w:author="Rodrigo García" w:date="2017-09-29T10:06:00Z">
                    <w:rPr>
                      <w:rFonts w:ascii="Monaco" w:hAnsi="Monaco" w:cs="Monaco"/>
                      <w:color w:val="000000"/>
                      <w:sz w:val="32"/>
                      <w:szCs w:val="32"/>
                      <w:lang w:val="en-US"/>
                    </w:rPr>
                  </w:rPrChange>
                </w:rPr>
                <w:t>socket</w:t>
              </w:r>
              <w:r w:rsidRPr="0079203F">
                <w:rPr>
                  <w:b/>
                  <w:bCs/>
                  <w:lang w:val="es-ES"/>
                  <w:rPrChange w:id="3848" w:author="Rodrigo García" w:date="2017-09-29T10:06:00Z">
                    <w:rPr>
                      <w:rFonts w:ascii="Monaco" w:hAnsi="Monaco" w:cs="Monaco"/>
                      <w:b/>
                      <w:bCs/>
                      <w:color w:val="000000"/>
                      <w:sz w:val="32"/>
                      <w:szCs w:val="32"/>
                      <w:lang w:val="en-US"/>
                    </w:rPr>
                  </w:rPrChange>
                </w:rPr>
                <w:t>.</w:t>
              </w:r>
              <w:r w:rsidRPr="0079203F">
                <w:rPr>
                  <w:lang w:val="es-ES"/>
                  <w:rPrChange w:id="3849" w:author="Rodrigo García" w:date="2017-09-29T10:06:00Z">
                    <w:rPr>
                      <w:rFonts w:ascii="Monaco" w:hAnsi="Monaco" w:cs="Monaco"/>
                      <w:color w:val="000000"/>
                      <w:sz w:val="32"/>
                      <w:szCs w:val="32"/>
                      <w:lang w:val="en-US"/>
                    </w:rPr>
                  </w:rPrChange>
                </w:rPr>
                <w:t>emit</w:t>
              </w:r>
              <w:proofErr w:type="gramEnd"/>
              <w:r w:rsidRPr="0079203F">
                <w:rPr>
                  <w:b/>
                  <w:bCs/>
                  <w:lang w:val="es-ES"/>
                  <w:rPrChange w:id="3850" w:author="Rodrigo García" w:date="2017-09-29T10:06:00Z">
                    <w:rPr>
                      <w:rFonts w:ascii="Monaco" w:hAnsi="Monaco" w:cs="Monaco"/>
                      <w:b/>
                      <w:bCs/>
                      <w:color w:val="000000"/>
                      <w:sz w:val="32"/>
                      <w:szCs w:val="32"/>
                      <w:lang w:val="en-US"/>
                    </w:rPr>
                  </w:rPrChange>
                </w:rPr>
                <w:t>(</w:t>
              </w:r>
              <w:r w:rsidRPr="0079203F">
                <w:rPr>
                  <w:color w:val="4E9A06"/>
                  <w:lang w:val="es-ES"/>
                  <w:rPrChange w:id="3851" w:author="Rodrigo García" w:date="2017-09-29T10:06:00Z">
                    <w:rPr>
                      <w:rFonts w:ascii="Monaco" w:hAnsi="Monaco" w:cs="Monaco"/>
                      <w:color w:val="4E9A06"/>
                      <w:sz w:val="32"/>
                      <w:szCs w:val="32"/>
                      <w:lang w:val="en-US"/>
                    </w:rPr>
                  </w:rPrChange>
                </w:rPr>
                <w:t>"datos_paciente"</w:t>
              </w:r>
              <w:r w:rsidRPr="0079203F">
                <w:rPr>
                  <w:b/>
                  <w:bCs/>
                  <w:lang w:val="es-ES"/>
                  <w:rPrChange w:id="3852" w:author="Rodrigo García" w:date="2017-09-29T10:06:00Z">
                    <w:rPr>
                      <w:rFonts w:ascii="Monaco" w:hAnsi="Monaco" w:cs="Monaco"/>
                      <w:b/>
                      <w:bCs/>
                      <w:color w:val="000000"/>
                      <w:sz w:val="32"/>
                      <w:szCs w:val="32"/>
                      <w:lang w:val="en-US"/>
                    </w:rPr>
                  </w:rPrChange>
                </w:rPr>
                <w:t>,</w:t>
              </w:r>
              <w:r w:rsidRPr="0079203F">
                <w:rPr>
                  <w:lang w:val="es-ES"/>
                  <w:rPrChange w:id="3853" w:author="Rodrigo García" w:date="2017-09-29T10:06:00Z">
                    <w:rPr>
                      <w:rFonts w:ascii="Monaco" w:hAnsi="Monaco" w:cs="Monaco"/>
                      <w:color w:val="000000"/>
                      <w:sz w:val="32"/>
                      <w:szCs w:val="32"/>
                      <w:lang w:val="en-US"/>
                    </w:rPr>
                  </w:rPrChange>
                </w:rPr>
                <w:t>datos_paciente</w:t>
              </w:r>
              <w:r w:rsidRPr="0079203F">
                <w:rPr>
                  <w:b/>
                  <w:bCs/>
                  <w:lang w:val="es-ES"/>
                  <w:rPrChange w:id="3854"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3855" w:author="Borja Gonzalez" w:date="2017-09-28T19:11:00Z"/>
                <w:lang w:val="es-ES"/>
                <w:rPrChange w:id="3856" w:author="Rodrigo García" w:date="2017-09-29T10:06:00Z">
                  <w:rPr>
                    <w:ins w:id="3857" w:author="Borja Gonzalez" w:date="2017-09-28T19:11:00Z"/>
                    <w:rFonts w:ascii="Monaco" w:hAnsi="Monaco" w:cs="Monaco"/>
                    <w:sz w:val="32"/>
                    <w:szCs w:val="32"/>
                    <w:lang w:val="en-US"/>
                  </w:rPr>
                </w:rPrChange>
              </w:rPr>
              <w:pPrChange w:id="3858" w:author="GONZALEZ DIAZ, BORJA" w:date="2017-09-29T19:27:00Z">
                <w:pPr>
                  <w:widowControl w:val="0"/>
                  <w:autoSpaceDE w:val="0"/>
                  <w:autoSpaceDN w:val="0"/>
                  <w:adjustRightInd w:val="0"/>
                </w:pPr>
              </w:pPrChange>
            </w:pPr>
          </w:p>
          <w:p w14:paraId="5413F73B" w14:textId="77777777" w:rsidR="00A47B4C" w:rsidRPr="0079203F" w:rsidRDefault="00A47B4C">
            <w:pPr>
              <w:rPr>
                <w:ins w:id="3859" w:author="Borja Gonzalez" w:date="2017-09-28T19:11:00Z"/>
                <w:lang w:val="es-ES"/>
                <w:rPrChange w:id="3860" w:author="Rodrigo García" w:date="2017-09-29T10:06:00Z">
                  <w:rPr>
                    <w:ins w:id="3861" w:author="Borja Gonzalez" w:date="2017-09-28T19:11:00Z"/>
                    <w:rFonts w:ascii="Monaco" w:eastAsiaTheme="majorEastAsia" w:hAnsi="Monaco" w:cs="Monaco"/>
                    <w:color w:val="243F60" w:themeColor="accent1" w:themeShade="7F"/>
                    <w:sz w:val="32"/>
                    <w:szCs w:val="32"/>
                    <w:lang w:val="en-US"/>
                  </w:rPr>
                </w:rPrChange>
              </w:rPr>
              <w:pPrChange w:id="3862" w:author="GONZALEZ DIAZ, BORJA" w:date="2017-09-29T19:27:00Z">
                <w:pPr>
                  <w:keepNext/>
                  <w:keepLines/>
                  <w:widowControl w:val="0"/>
                  <w:autoSpaceDE w:val="0"/>
                  <w:autoSpaceDN w:val="0"/>
                  <w:adjustRightInd w:val="0"/>
                  <w:spacing w:before="200"/>
                  <w:outlineLvl w:val="4"/>
                </w:pPr>
              </w:pPrChange>
            </w:pPr>
            <w:ins w:id="3863" w:author="Borja Gonzalez" w:date="2017-09-28T19:11:00Z">
              <w:r w:rsidRPr="0079203F">
                <w:rPr>
                  <w:lang w:val="es-ES"/>
                  <w:rPrChange w:id="3864" w:author="Rodrigo García" w:date="2017-09-29T10:06:00Z">
                    <w:rPr>
                      <w:rFonts w:ascii="Monaco" w:hAnsi="Monaco" w:cs="Monaco"/>
                      <w:sz w:val="32"/>
                      <w:szCs w:val="32"/>
                      <w:lang w:val="en-US"/>
                    </w:rPr>
                  </w:rPrChange>
                </w:rPr>
                <w:t xml:space="preserve">    </w:t>
              </w:r>
              <w:proofErr w:type="gramStart"/>
              <w:r w:rsidRPr="0079203F">
                <w:rPr>
                  <w:lang w:val="es-ES"/>
                  <w:rPrChange w:id="3865" w:author="Rodrigo García" w:date="2017-09-29T10:06:00Z">
                    <w:rPr>
                      <w:rFonts w:ascii="Monaco" w:hAnsi="Monaco" w:cs="Monaco"/>
                      <w:sz w:val="32"/>
                      <w:szCs w:val="32"/>
                      <w:lang w:val="en-US"/>
                    </w:rPr>
                  </w:rPrChange>
                </w:rPr>
                <w:t>db</w:t>
              </w:r>
              <w:r w:rsidRPr="0079203F">
                <w:rPr>
                  <w:b/>
                  <w:bCs/>
                  <w:lang w:val="es-ES"/>
                  <w:rPrChange w:id="3866" w:author="Rodrigo García" w:date="2017-09-29T10:06:00Z">
                    <w:rPr>
                      <w:rFonts w:ascii="Monaco" w:hAnsi="Monaco" w:cs="Monaco"/>
                      <w:b/>
                      <w:bCs/>
                      <w:color w:val="000000"/>
                      <w:sz w:val="32"/>
                      <w:szCs w:val="32"/>
                      <w:lang w:val="en-US"/>
                    </w:rPr>
                  </w:rPrChange>
                </w:rPr>
                <w:t>.</w:t>
              </w:r>
              <w:r w:rsidRPr="0079203F">
                <w:rPr>
                  <w:lang w:val="es-ES"/>
                  <w:rPrChange w:id="3867" w:author="Rodrigo García" w:date="2017-09-29T10:06:00Z">
                    <w:rPr>
                      <w:rFonts w:ascii="Monaco" w:hAnsi="Monaco" w:cs="Monaco"/>
                      <w:color w:val="000000"/>
                      <w:sz w:val="32"/>
                      <w:szCs w:val="32"/>
                      <w:lang w:val="en-US"/>
                    </w:rPr>
                  </w:rPrChange>
                </w:rPr>
                <w:t>close</w:t>
              </w:r>
              <w:proofErr w:type="gramEnd"/>
              <w:r w:rsidRPr="0079203F">
                <w:rPr>
                  <w:b/>
                  <w:bCs/>
                  <w:lang w:val="es-ES"/>
                  <w:rPrChange w:id="3868"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3869" w:author="Borja Gonzalez" w:date="2017-09-28T19:11:00Z"/>
                <w:lang w:val="es-ES"/>
                <w:rPrChange w:id="3870" w:author="Rodrigo García" w:date="2017-09-29T10:06:00Z">
                  <w:rPr>
                    <w:ins w:id="3871" w:author="Borja Gonzalez" w:date="2017-09-28T19:11:00Z"/>
                    <w:rFonts w:ascii="Monaco" w:eastAsiaTheme="majorEastAsia" w:hAnsi="Monaco" w:cs="Monaco"/>
                    <w:color w:val="243F60" w:themeColor="accent1" w:themeShade="7F"/>
                    <w:sz w:val="32"/>
                    <w:szCs w:val="32"/>
                    <w:lang w:val="en-US"/>
                  </w:rPr>
                </w:rPrChange>
              </w:rPr>
              <w:pPrChange w:id="3872" w:author="GONZALEZ DIAZ, BORJA" w:date="2017-09-29T19:27:00Z">
                <w:pPr>
                  <w:keepNext/>
                  <w:keepLines/>
                  <w:widowControl w:val="0"/>
                  <w:autoSpaceDE w:val="0"/>
                  <w:autoSpaceDN w:val="0"/>
                  <w:adjustRightInd w:val="0"/>
                  <w:spacing w:before="200"/>
                  <w:outlineLvl w:val="4"/>
                </w:pPr>
              </w:pPrChange>
            </w:pPr>
            <w:ins w:id="3873" w:author="Borja Gonzalez" w:date="2017-09-28T19:11:00Z">
              <w:r w:rsidRPr="0079203F">
                <w:rPr>
                  <w:lang w:val="es-ES"/>
                  <w:rPrChange w:id="3874" w:author="Rodrigo García" w:date="2017-09-29T10:06:00Z">
                    <w:rPr>
                      <w:rFonts w:ascii="Monaco" w:hAnsi="Monaco" w:cs="Monaco"/>
                      <w:sz w:val="32"/>
                      <w:szCs w:val="32"/>
                      <w:lang w:val="en-US"/>
                    </w:rPr>
                  </w:rPrChange>
                </w:rPr>
                <w:t xml:space="preserve">    console</w:t>
              </w:r>
              <w:r w:rsidRPr="0079203F">
                <w:rPr>
                  <w:b/>
                  <w:bCs/>
                  <w:lang w:val="es-ES"/>
                  <w:rPrChange w:id="3875" w:author="Rodrigo García" w:date="2017-09-29T10:06:00Z">
                    <w:rPr>
                      <w:rFonts w:ascii="Monaco" w:hAnsi="Monaco" w:cs="Monaco"/>
                      <w:b/>
                      <w:bCs/>
                      <w:color w:val="000000"/>
                      <w:sz w:val="32"/>
                      <w:szCs w:val="32"/>
                      <w:lang w:val="en-US"/>
                    </w:rPr>
                  </w:rPrChange>
                </w:rPr>
                <w:t>.</w:t>
              </w:r>
              <w:r w:rsidRPr="0079203F">
                <w:rPr>
                  <w:lang w:val="es-ES"/>
                  <w:rPrChange w:id="3876" w:author="Rodrigo García" w:date="2017-09-29T10:06:00Z">
                    <w:rPr>
                      <w:rFonts w:ascii="Monaco" w:hAnsi="Monaco" w:cs="Monaco"/>
                      <w:color w:val="000000"/>
                      <w:sz w:val="32"/>
                      <w:szCs w:val="32"/>
                      <w:lang w:val="en-US"/>
                    </w:rPr>
                  </w:rPrChange>
                </w:rPr>
                <w:t>log</w:t>
              </w:r>
              <w:r w:rsidRPr="0079203F">
                <w:rPr>
                  <w:b/>
                  <w:bCs/>
                  <w:lang w:val="es-ES"/>
                  <w:rPrChange w:id="3877" w:author="Rodrigo García" w:date="2017-09-29T10:06:00Z">
                    <w:rPr>
                      <w:rFonts w:ascii="Monaco" w:hAnsi="Monaco" w:cs="Monaco"/>
                      <w:b/>
                      <w:bCs/>
                      <w:color w:val="000000"/>
                      <w:sz w:val="32"/>
                      <w:szCs w:val="32"/>
                      <w:lang w:val="en-US"/>
                    </w:rPr>
                  </w:rPrChange>
                </w:rPr>
                <w:t>(</w:t>
              </w:r>
              <w:r w:rsidRPr="0079203F">
                <w:rPr>
                  <w:lang w:val="es-ES"/>
                  <w:rPrChange w:id="3878" w:author="Rodrigo García" w:date="2017-09-29T10:06:00Z">
                    <w:rPr>
                      <w:rFonts w:ascii="Monaco" w:hAnsi="Monaco" w:cs="Monaco"/>
                      <w:color w:val="000000"/>
                      <w:sz w:val="32"/>
                      <w:szCs w:val="32"/>
                      <w:lang w:val="en-US"/>
                    </w:rPr>
                  </w:rPrChange>
                </w:rPr>
                <w:t>timestamp</w:t>
              </w:r>
              <w:r w:rsidRPr="0079203F">
                <w:rPr>
                  <w:b/>
                  <w:bCs/>
                  <w:lang w:val="es-ES"/>
                  <w:rPrChange w:id="3879" w:author="Rodrigo García" w:date="2017-09-29T10:06:00Z">
                    <w:rPr>
                      <w:rFonts w:ascii="Monaco" w:hAnsi="Monaco" w:cs="Monaco"/>
                      <w:b/>
                      <w:bCs/>
                      <w:color w:val="000000"/>
                      <w:sz w:val="32"/>
                      <w:szCs w:val="32"/>
                      <w:lang w:val="en-US"/>
                    </w:rPr>
                  </w:rPrChange>
                </w:rPr>
                <w:t>(</w:t>
              </w:r>
              <w:r w:rsidRPr="0079203F">
                <w:rPr>
                  <w:color w:val="4E9A06"/>
                  <w:lang w:val="es-ES"/>
                  <w:rPrChange w:id="3880"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3881"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3882" w:author="Rodrigo García" w:date="2017-09-29T10:06:00Z">
                    <w:rPr>
                      <w:rFonts w:ascii="Monaco" w:hAnsi="Monaco" w:cs="Monaco"/>
                      <w:color w:val="4E9A06"/>
                      <w:sz w:val="32"/>
                      <w:szCs w:val="32"/>
                      <w:lang w:val="en-US"/>
                    </w:rPr>
                  </w:rPrChange>
                </w:rPr>
                <w:t>:iii'</w:t>
              </w:r>
              <w:r w:rsidRPr="0079203F">
                <w:rPr>
                  <w:b/>
                  <w:bCs/>
                  <w:lang w:val="es-ES"/>
                  <w:rPrChange w:id="3883" w:author="Rodrigo García" w:date="2017-09-29T10:06:00Z">
                    <w:rPr>
                      <w:rFonts w:ascii="Monaco" w:hAnsi="Monaco" w:cs="Monaco"/>
                      <w:b/>
                      <w:bCs/>
                      <w:color w:val="000000"/>
                      <w:sz w:val="32"/>
                      <w:szCs w:val="32"/>
                      <w:lang w:val="en-US"/>
                    </w:rPr>
                  </w:rPrChange>
                </w:rPr>
                <w:t>)</w:t>
              </w:r>
              <w:r w:rsidRPr="0079203F">
                <w:rPr>
                  <w:b/>
                  <w:bCs/>
                  <w:color w:val="CE5C00"/>
                  <w:lang w:val="es-ES"/>
                  <w:rPrChange w:id="3884" w:author="Rodrigo García" w:date="2017-09-29T10:06:00Z">
                    <w:rPr>
                      <w:rFonts w:ascii="Monaco" w:hAnsi="Monaco" w:cs="Monaco"/>
                      <w:b/>
                      <w:bCs/>
                      <w:color w:val="CE5C00"/>
                      <w:sz w:val="32"/>
                      <w:szCs w:val="32"/>
                      <w:lang w:val="en-US"/>
                    </w:rPr>
                  </w:rPrChange>
                </w:rPr>
                <w:t>+</w:t>
              </w:r>
              <w:r w:rsidRPr="0079203F">
                <w:rPr>
                  <w:color w:val="4E9A06"/>
                  <w:lang w:val="es-ES"/>
                  <w:rPrChange w:id="3885" w:author="Rodrigo García" w:date="2017-09-29T10:06:00Z">
                    <w:rPr>
                      <w:rFonts w:ascii="Monaco" w:hAnsi="Monaco" w:cs="Monaco"/>
                      <w:color w:val="4E9A06"/>
                      <w:sz w:val="32"/>
                      <w:szCs w:val="32"/>
                      <w:lang w:val="en-US"/>
                    </w:rPr>
                  </w:rPrChange>
                </w:rPr>
                <w:t>" Base de datos cerrada"</w:t>
              </w:r>
              <w:r w:rsidRPr="0079203F">
                <w:rPr>
                  <w:b/>
                  <w:bCs/>
                  <w:lang w:val="es-ES"/>
                  <w:rPrChange w:id="3886"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3887" w:author="Borja Gonzalez" w:date="2017-09-28T19:11:00Z"/>
                <w:lang w:val="en-US"/>
                <w:rPrChange w:id="3888" w:author="Borja Gonzalez" w:date="2017-09-28T19:11:00Z">
                  <w:rPr>
                    <w:ins w:id="3889" w:author="Borja Gonzalez" w:date="2017-09-28T19:11:00Z"/>
                    <w:rFonts w:ascii="Monaco" w:eastAsiaTheme="majorEastAsia" w:hAnsi="Monaco" w:cs="Monaco"/>
                    <w:color w:val="243F60" w:themeColor="accent1" w:themeShade="7F"/>
                    <w:sz w:val="32"/>
                    <w:szCs w:val="32"/>
                    <w:lang w:val="en-US"/>
                  </w:rPr>
                </w:rPrChange>
              </w:rPr>
              <w:pPrChange w:id="3890" w:author="GONZALEZ DIAZ, BORJA" w:date="2017-09-29T19:27:00Z">
                <w:pPr>
                  <w:keepNext/>
                  <w:keepLines/>
                  <w:widowControl w:val="0"/>
                  <w:autoSpaceDE w:val="0"/>
                  <w:autoSpaceDN w:val="0"/>
                  <w:adjustRightInd w:val="0"/>
                  <w:spacing w:before="200"/>
                  <w:outlineLvl w:val="4"/>
                </w:pPr>
              </w:pPrChange>
            </w:pPr>
            <w:ins w:id="3891" w:author="Borja Gonzalez" w:date="2017-09-28T19:11:00Z">
              <w:r w:rsidRPr="00A47B4C">
                <w:rPr>
                  <w:b/>
                  <w:bCs/>
                  <w:lang w:val="en-US"/>
                  <w:rPrChange w:id="3892"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893"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w:t>
      </w:r>
      <w:r>
        <w:lastRenderedPageBreak/>
        <w:t>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3894" w:name="_Toc494476021"/>
      <w:bookmarkStart w:id="3895" w:name="_Toc494496071"/>
      <w:r>
        <w:t>4.3.5.  Añadir datos de movimiento</w:t>
      </w:r>
      <w:bookmarkEnd w:id="3894"/>
      <w:bookmarkEnd w:id="3895"/>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3896" w:author="Borja Gonzalez" w:date="2017-09-28T19:13:00Z"/>
        </w:rPr>
      </w:pPr>
      <w:del w:id="3897"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3898" w:author="Borja Gonzalez" w:date="2017-09-28T19:13:00Z"/>
        </w:trPr>
        <w:tc>
          <w:tcPr>
            <w:tcW w:w="8856" w:type="dxa"/>
          </w:tcPr>
          <w:p w14:paraId="1A6F4BE9" w14:textId="77777777" w:rsidR="00A47B4C" w:rsidRPr="00A47B4C" w:rsidRDefault="00A47B4C">
            <w:pPr>
              <w:rPr>
                <w:ins w:id="3899" w:author="Borja Gonzalez" w:date="2017-09-28T19:13:00Z"/>
                <w:lang w:val="en-US"/>
                <w:rPrChange w:id="3900" w:author="Borja Gonzalez" w:date="2017-09-28T19:13:00Z">
                  <w:rPr>
                    <w:ins w:id="3901" w:author="Borja Gonzalez" w:date="2017-09-28T19:13:00Z"/>
                    <w:rFonts w:ascii="Monaco" w:eastAsiaTheme="majorEastAsia" w:hAnsi="Monaco" w:cs="Monaco"/>
                    <w:color w:val="243F60" w:themeColor="accent1" w:themeShade="7F"/>
                    <w:sz w:val="32"/>
                    <w:szCs w:val="32"/>
                    <w:lang w:val="en-US"/>
                  </w:rPr>
                </w:rPrChange>
              </w:rPr>
              <w:pPrChange w:id="3902" w:author="GONZALEZ DIAZ, BORJA" w:date="2017-09-29T19:27:00Z">
                <w:pPr>
                  <w:keepNext/>
                  <w:keepLines/>
                  <w:widowControl w:val="0"/>
                  <w:autoSpaceDE w:val="0"/>
                  <w:autoSpaceDN w:val="0"/>
                  <w:adjustRightInd w:val="0"/>
                  <w:spacing w:before="200"/>
                  <w:outlineLvl w:val="4"/>
                </w:pPr>
              </w:pPrChange>
            </w:pPr>
            <w:ins w:id="3903" w:author="Borja Gonzalez" w:date="2017-09-28T19:13:00Z">
              <w:r w:rsidRPr="00A47B4C">
                <w:rPr>
                  <w:b/>
                  <w:bCs/>
                  <w:lang w:val="en-US"/>
                  <w:rPrChange w:id="3904" w:author="Borja Gonzalez" w:date="2017-09-28T19:13:00Z">
                    <w:rPr>
                      <w:rFonts w:ascii="Monaco" w:hAnsi="Monaco" w:cs="Monaco"/>
                      <w:b/>
                      <w:bCs/>
                      <w:color w:val="204A87"/>
                      <w:sz w:val="32"/>
                      <w:szCs w:val="32"/>
                      <w:lang w:val="en-US"/>
                    </w:rPr>
                  </w:rPrChange>
                </w:rPr>
                <w:t>&lt;button</w:t>
              </w:r>
              <w:r w:rsidRPr="00A47B4C">
                <w:rPr>
                  <w:lang w:val="en-US"/>
                  <w:rPrChange w:id="3905" w:author="Borja Gonzalez" w:date="2017-09-28T19:13:00Z">
                    <w:rPr>
                      <w:rFonts w:ascii="Monaco" w:hAnsi="Monaco" w:cs="Monaco"/>
                      <w:sz w:val="32"/>
                      <w:szCs w:val="32"/>
                      <w:lang w:val="en-US"/>
                    </w:rPr>
                  </w:rPrChange>
                </w:rPr>
                <w:t xml:space="preserve"> </w:t>
              </w:r>
              <w:r w:rsidRPr="00A47B4C">
                <w:rPr>
                  <w:color w:val="C4A000"/>
                  <w:lang w:val="en-US"/>
                  <w:rPrChange w:id="3906" w:author="Borja Gonzalez" w:date="2017-09-28T19:13:00Z">
                    <w:rPr>
                      <w:rFonts w:ascii="Monaco" w:hAnsi="Monaco" w:cs="Monaco"/>
                      <w:color w:val="C4A000"/>
                      <w:sz w:val="32"/>
                      <w:szCs w:val="32"/>
                      <w:lang w:val="en-US"/>
                    </w:rPr>
                  </w:rPrChange>
                </w:rPr>
                <w:t>id=</w:t>
              </w:r>
              <w:r w:rsidRPr="00A47B4C">
                <w:rPr>
                  <w:color w:val="4E9A06"/>
                  <w:lang w:val="en-US"/>
                  <w:rPrChange w:id="3907" w:author="Borja Gonzalez" w:date="2017-09-28T19:13:00Z">
                    <w:rPr>
                      <w:rFonts w:ascii="Monaco" w:hAnsi="Monaco" w:cs="Monaco"/>
                      <w:color w:val="4E9A06"/>
                      <w:sz w:val="32"/>
                      <w:szCs w:val="32"/>
                      <w:lang w:val="en-US"/>
                    </w:rPr>
                  </w:rPrChange>
                </w:rPr>
                <w:t>"boton_x"</w:t>
              </w:r>
              <w:r w:rsidRPr="00A47B4C">
                <w:rPr>
                  <w:lang w:val="en-US"/>
                  <w:rPrChange w:id="3908" w:author="Borja Gonzalez" w:date="2017-09-28T19:13:00Z">
                    <w:rPr>
                      <w:rFonts w:ascii="Monaco" w:hAnsi="Monaco" w:cs="Monaco"/>
                      <w:sz w:val="32"/>
                      <w:szCs w:val="32"/>
                      <w:lang w:val="en-US"/>
                    </w:rPr>
                  </w:rPrChange>
                </w:rPr>
                <w:t xml:space="preserve"> </w:t>
              </w:r>
              <w:r w:rsidRPr="00A47B4C">
                <w:rPr>
                  <w:color w:val="C4A000"/>
                  <w:lang w:val="en-US"/>
                  <w:rPrChange w:id="3909" w:author="Borja Gonzalez" w:date="2017-09-28T19:13:00Z">
                    <w:rPr>
                      <w:rFonts w:ascii="Monaco" w:hAnsi="Monaco" w:cs="Monaco"/>
                      <w:color w:val="C4A000"/>
                      <w:sz w:val="32"/>
                      <w:szCs w:val="32"/>
                      <w:lang w:val="en-US"/>
                    </w:rPr>
                  </w:rPrChange>
                </w:rPr>
                <w:t>type=</w:t>
              </w:r>
              <w:r w:rsidRPr="00A47B4C">
                <w:rPr>
                  <w:color w:val="4E9A06"/>
                  <w:lang w:val="en-US"/>
                  <w:rPrChange w:id="3910" w:author="Borja Gonzalez" w:date="2017-09-28T19:13:00Z">
                    <w:rPr>
                      <w:rFonts w:ascii="Monaco" w:hAnsi="Monaco" w:cs="Monaco"/>
                      <w:color w:val="4E9A06"/>
                      <w:sz w:val="32"/>
                      <w:szCs w:val="32"/>
                      <w:lang w:val="en-US"/>
                    </w:rPr>
                  </w:rPrChange>
                </w:rPr>
                <w:t>"button"</w:t>
              </w:r>
              <w:r w:rsidRPr="00A47B4C">
                <w:rPr>
                  <w:b/>
                  <w:bCs/>
                  <w:lang w:val="en-US"/>
                  <w:rPrChange w:id="3911" w:author="Borja Gonzalez" w:date="2017-09-28T19:13:00Z">
                    <w:rPr>
                      <w:rFonts w:ascii="Monaco" w:hAnsi="Monaco" w:cs="Monaco"/>
                      <w:b/>
                      <w:bCs/>
                      <w:color w:val="204A87"/>
                      <w:sz w:val="32"/>
                      <w:szCs w:val="32"/>
                      <w:lang w:val="en-US"/>
                    </w:rPr>
                  </w:rPrChange>
                </w:rPr>
                <w:t>&gt;</w:t>
              </w:r>
              <w:r w:rsidRPr="00A47B4C">
                <w:rPr>
                  <w:lang w:val="en-US"/>
                  <w:rPrChange w:id="3912" w:author="Borja Gonzalez" w:date="2017-09-28T19:13:00Z">
                    <w:rPr>
                      <w:rFonts w:ascii="Monaco" w:hAnsi="Monaco" w:cs="Monaco"/>
                      <w:sz w:val="32"/>
                      <w:szCs w:val="32"/>
                      <w:lang w:val="en-US"/>
                    </w:rPr>
                  </w:rPrChange>
                </w:rPr>
                <w:t>Añadir datos</w:t>
              </w:r>
              <w:r w:rsidRPr="00A47B4C">
                <w:rPr>
                  <w:b/>
                  <w:bCs/>
                  <w:lang w:val="en-US"/>
                  <w:rPrChange w:id="3913"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3914" w:author="Borja Gonzalez" w:date="2017-09-28T19:13:00Z"/>
                <w:lang w:val="en-US"/>
                <w:rPrChange w:id="3915" w:author="Borja Gonzalez" w:date="2017-09-28T19:13:00Z">
                  <w:rPr>
                    <w:ins w:id="3916" w:author="Borja Gonzalez" w:date="2017-09-28T19:13:00Z"/>
                    <w:rFonts w:ascii="Monaco" w:eastAsiaTheme="majorEastAsia" w:hAnsi="Monaco" w:cs="Monaco"/>
                    <w:color w:val="243F60" w:themeColor="accent1" w:themeShade="7F"/>
                    <w:sz w:val="32"/>
                    <w:szCs w:val="32"/>
                    <w:lang w:val="en-US"/>
                  </w:rPr>
                </w:rPrChange>
              </w:rPr>
              <w:pPrChange w:id="3917" w:author="GONZALEZ DIAZ, BORJA" w:date="2017-09-29T19:27:00Z">
                <w:pPr>
                  <w:keepNext/>
                  <w:keepLines/>
                  <w:widowControl w:val="0"/>
                  <w:autoSpaceDE w:val="0"/>
                  <w:autoSpaceDN w:val="0"/>
                  <w:adjustRightInd w:val="0"/>
                  <w:spacing w:before="200"/>
                  <w:outlineLvl w:val="4"/>
                </w:pPr>
              </w:pPrChange>
            </w:pPr>
            <w:ins w:id="3918" w:author="Borja Gonzalez" w:date="2017-09-28T19:13:00Z">
              <w:r w:rsidRPr="00A47B4C">
                <w:rPr>
                  <w:b/>
                  <w:bCs/>
                  <w:lang w:val="en-US"/>
                  <w:rPrChange w:id="3919" w:author="Borja Gonzalez" w:date="2017-09-28T19:13:00Z">
                    <w:rPr>
                      <w:rFonts w:ascii="Monaco" w:hAnsi="Monaco" w:cs="Monaco"/>
                      <w:b/>
                      <w:bCs/>
                      <w:color w:val="204A87"/>
                      <w:sz w:val="32"/>
                      <w:szCs w:val="32"/>
                      <w:lang w:val="en-US"/>
                    </w:rPr>
                  </w:rPrChange>
                </w:rPr>
                <w:t xml:space="preserve">&lt;script </w:t>
              </w:r>
              <w:r w:rsidRPr="00A47B4C">
                <w:rPr>
                  <w:color w:val="C4A000"/>
                  <w:lang w:val="en-US"/>
                  <w:rPrChange w:id="3920" w:author="Borja Gonzalez" w:date="2017-09-28T19:13:00Z">
                    <w:rPr>
                      <w:rFonts w:ascii="Monaco" w:hAnsi="Monaco" w:cs="Monaco"/>
                      <w:color w:val="C4A000"/>
                      <w:sz w:val="32"/>
                      <w:szCs w:val="32"/>
                      <w:lang w:val="en-US"/>
                    </w:rPr>
                  </w:rPrChange>
                </w:rPr>
                <w:t>type=</w:t>
              </w:r>
              <w:r w:rsidRPr="00A47B4C">
                <w:rPr>
                  <w:color w:val="4E9A06"/>
                  <w:lang w:val="en-US"/>
                  <w:rPrChange w:id="3921" w:author="Borja Gonzalez" w:date="2017-09-28T19:13:00Z">
                    <w:rPr>
                      <w:rFonts w:ascii="Monaco" w:hAnsi="Monaco" w:cs="Monaco"/>
                      <w:color w:val="4E9A06"/>
                      <w:sz w:val="32"/>
                      <w:szCs w:val="32"/>
                      <w:lang w:val="en-US"/>
                    </w:rPr>
                  </w:rPrChange>
                </w:rPr>
                <w:t>"text/javascript"</w:t>
              </w:r>
              <w:r w:rsidRPr="00A47B4C">
                <w:rPr>
                  <w:b/>
                  <w:bCs/>
                  <w:lang w:val="en-US"/>
                  <w:rPrChange w:id="3922"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3923" w:author="Borja Gonzalez" w:date="2017-09-28T19:13:00Z"/>
                <w:lang w:val="en-US"/>
                <w:rPrChange w:id="3924" w:author="Borja Gonzalez" w:date="2017-09-28T19:13:00Z">
                  <w:rPr>
                    <w:ins w:id="3925" w:author="Borja Gonzalez" w:date="2017-09-28T19:13:00Z"/>
                    <w:rFonts w:ascii="Monaco" w:eastAsiaTheme="majorEastAsia" w:hAnsi="Monaco" w:cs="Monaco"/>
                    <w:color w:val="243F60" w:themeColor="accent1" w:themeShade="7F"/>
                    <w:sz w:val="32"/>
                    <w:szCs w:val="32"/>
                    <w:lang w:val="en-US"/>
                  </w:rPr>
                </w:rPrChange>
              </w:rPr>
              <w:pPrChange w:id="3926" w:author="GONZALEZ DIAZ, BORJA" w:date="2017-09-29T19:27:00Z">
                <w:pPr>
                  <w:keepNext/>
                  <w:keepLines/>
                  <w:widowControl w:val="0"/>
                  <w:autoSpaceDE w:val="0"/>
                  <w:autoSpaceDN w:val="0"/>
                  <w:adjustRightInd w:val="0"/>
                  <w:spacing w:before="200"/>
                  <w:outlineLvl w:val="4"/>
                </w:pPr>
              </w:pPrChange>
            </w:pPr>
            <w:ins w:id="3927" w:author="Borja Gonzalez" w:date="2017-09-28T19:13:00Z">
              <w:r w:rsidRPr="00A47B4C">
                <w:rPr>
                  <w:lang w:val="en-US"/>
                  <w:rPrChange w:id="3928" w:author="Borja Gonzalez" w:date="2017-09-28T19:13:00Z">
                    <w:rPr>
                      <w:rFonts w:ascii="Monaco" w:hAnsi="Monaco" w:cs="Monaco"/>
                      <w:sz w:val="32"/>
                      <w:szCs w:val="32"/>
                      <w:lang w:val="en-US"/>
                    </w:rPr>
                  </w:rPrChange>
                </w:rPr>
                <w:tab/>
              </w:r>
              <w:r w:rsidRPr="00A47B4C">
                <w:rPr>
                  <w:b/>
                  <w:bCs/>
                  <w:lang w:val="en-US"/>
                  <w:rPrChange w:id="3929" w:author="Borja Gonzalez" w:date="2017-09-28T19:13:00Z">
                    <w:rPr>
                      <w:rFonts w:ascii="Monaco" w:hAnsi="Monaco" w:cs="Monaco"/>
                      <w:b/>
                      <w:bCs/>
                      <w:color w:val="204A87"/>
                      <w:sz w:val="32"/>
                      <w:szCs w:val="32"/>
                      <w:lang w:val="en-US"/>
                    </w:rPr>
                  </w:rPrChange>
                </w:rPr>
                <w:t>var</w:t>
              </w:r>
              <w:r w:rsidRPr="00A47B4C">
                <w:rPr>
                  <w:lang w:val="en-US"/>
                  <w:rPrChange w:id="3930" w:author="Borja Gonzalez" w:date="2017-09-28T19:13:00Z">
                    <w:rPr>
                      <w:rFonts w:ascii="Monaco" w:hAnsi="Monaco" w:cs="Monaco"/>
                      <w:sz w:val="32"/>
                      <w:szCs w:val="32"/>
                      <w:lang w:val="en-US"/>
                    </w:rPr>
                  </w:rPrChange>
                </w:rPr>
                <w:t xml:space="preserve"> </w:t>
              </w:r>
              <w:r w:rsidRPr="00A47B4C">
                <w:rPr>
                  <w:color w:val="000000"/>
                  <w:lang w:val="en-US"/>
                  <w:rPrChange w:id="3931" w:author="Borja Gonzalez" w:date="2017-09-28T19:13:00Z">
                    <w:rPr>
                      <w:rFonts w:ascii="Monaco" w:hAnsi="Monaco" w:cs="Monaco"/>
                      <w:color w:val="000000"/>
                      <w:sz w:val="32"/>
                      <w:szCs w:val="32"/>
                      <w:lang w:val="en-US"/>
                    </w:rPr>
                  </w:rPrChange>
                </w:rPr>
                <w:t>Boton_pres</w:t>
              </w:r>
              <w:r w:rsidRPr="00A47B4C">
                <w:rPr>
                  <w:lang w:val="en-US"/>
                  <w:rPrChange w:id="3932" w:author="Borja Gonzalez" w:date="2017-09-28T19:13:00Z">
                    <w:rPr>
                      <w:rFonts w:ascii="Monaco" w:hAnsi="Monaco" w:cs="Monaco"/>
                      <w:sz w:val="32"/>
                      <w:szCs w:val="32"/>
                      <w:lang w:val="en-US"/>
                    </w:rPr>
                  </w:rPrChange>
                </w:rPr>
                <w:t xml:space="preserve"> </w:t>
              </w:r>
              <w:r w:rsidRPr="00A47B4C">
                <w:rPr>
                  <w:b/>
                  <w:bCs/>
                  <w:color w:val="CE5C00"/>
                  <w:lang w:val="en-US"/>
                  <w:rPrChange w:id="3933" w:author="Borja Gonzalez" w:date="2017-09-28T19:13:00Z">
                    <w:rPr>
                      <w:rFonts w:ascii="Monaco" w:hAnsi="Monaco" w:cs="Monaco"/>
                      <w:b/>
                      <w:bCs/>
                      <w:color w:val="CE5C00"/>
                      <w:sz w:val="32"/>
                      <w:szCs w:val="32"/>
                      <w:lang w:val="en-US"/>
                    </w:rPr>
                  </w:rPrChange>
                </w:rPr>
                <w:t>=</w:t>
              </w:r>
              <w:r w:rsidRPr="00A47B4C">
                <w:rPr>
                  <w:lang w:val="en-US"/>
                  <w:rPrChange w:id="3934" w:author="Borja Gonzalez" w:date="2017-09-28T19:13:00Z">
                    <w:rPr>
                      <w:rFonts w:ascii="Monaco" w:hAnsi="Monaco" w:cs="Monaco"/>
                      <w:sz w:val="32"/>
                      <w:szCs w:val="32"/>
                      <w:lang w:val="en-US"/>
                    </w:rPr>
                  </w:rPrChange>
                </w:rPr>
                <w:t xml:space="preserve"> </w:t>
              </w:r>
              <w:proofErr w:type="gramStart"/>
              <w:r w:rsidRPr="00A47B4C">
                <w:rPr>
                  <w:lang w:val="en-US"/>
                  <w:rPrChange w:id="3935" w:author="Borja Gonzalez" w:date="2017-09-28T19:13:00Z">
                    <w:rPr>
                      <w:rFonts w:ascii="Monaco" w:hAnsi="Monaco" w:cs="Monaco"/>
                      <w:sz w:val="32"/>
                      <w:szCs w:val="32"/>
                      <w:lang w:val="en-US"/>
                    </w:rPr>
                  </w:rPrChange>
                </w:rPr>
                <w:t>document</w:t>
              </w:r>
              <w:r w:rsidRPr="00A47B4C">
                <w:rPr>
                  <w:b/>
                  <w:bCs/>
                  <w:color w:val="000000"/>
                  <w:lang w:val="en-US"/>
                  <w:rPrChange w:id="3936" w:author="Borja Gonzalez" w:date="2017-09-28T19:13:00Z">
                    <w:rPr>
                      <w:rFonts w:ascii="Monaco" w:hAnsi="Monaco" w:cs="Monaco"/>
                      <w:b/>
                      <w:bCs/>
                      <w:color w:val="000000"/>
                      <w:sz w:val="32"/>
                      <w:szCs w:val="32"/>
                      <w:lang w:val="en-US"/>
                    </w:rPr>
                  </w:rPrChange>
                </w:rPr>
                <w:t>.</w:t>
              </w:r>
              <w:r w:rsidRPr="00A47B4C">
                <w:rPr>
                  <w:color w:val="000000"/>
                  <w:lang w:val="en-US"/>
                  <w:rPrChange w:id="3937"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3938" w:author="Borja Gonzalez" w:date="2017-09-28T19:13:00Z">
                    <w:rPr>
                      <w:rFonts w:ascii="Monaco" w:hAnsi="Monaco" w:cs="Monaco"/>
                      <w:b/>
                      <w:bCs/>
                      <w:color w:val="000000"/>
                      <w:sz w:val="32"/>
                      <w:szCs w:val="32"/>
                      <w:lang w:val="en-US"/>
                    </w:rPr>
                  </w:rPrChange>
                </w:rPr>
                <w:t>(</w:t>
              </w:r>
              <w:r w:rsidRPr="00A47B4C">
                <w:rPr>
                  <w:color w:val="4E9A06"/>
                  <w:lang w:val="en-US"/>
                  <w:rPrChange w:id="3939" w:author="Borja Gonzalez" w:date="2017-09-28T19:13:00Z">
                    <w:rPr>
                      <w:rFonts w:ascii="Monaco" w:hAnsi="Monaco" w:cs="Monaco"/>
                      <w:color w:val="4E9A06"/>
                      <w:sz w:val="32"/>
                      <w:szCs w:val="32"/>
                      <w:lang w:val="en-US"/>
                    </w:rPr>
                  </w:rPrChange>
                </w:rPr>
                <w:t>"boton_x"</w:t>
              </w:r>
              <w:r w:rsidRPr="00A47B4C">
                <w:rPr>
                  <w:b/>
                  <w:bCs/>
                  <w:color w:val="000000"/>
                  <w:lang w:val="en-US"/>
                  <w:rPrChange w:id="3940"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3941" w:author="Borja Gonzalez" w:date="2017-09-28T19:13:00Z"/>
                <w:lang w:val="en-US"/>
                <w:rPrChange w:id="3942" w:author="Borja Gonzalez" w:date="2017-09-28T19:13:00Z">
                  <w:rPr>
                    <w:ins w:id="3943" w:author="Borja Gonzalez" w:date="2017-09-28T19:13:00Z"/>
                    <w:rFonts w:ascii="Monaco" w:eastAsiaTheme="majorEastAsia" w:hAnsi="Monaco" w:cs="Monaco"/>
                    <w:color w:val="243F60" w:themeColor="accent1" w:themeShade="7F"/>
                    <w:sz w:val="32"/>
                    <w:szCs w:val="32"/>
                    <w:lang w:val="en-US"/>
                  </w:rPr>
                </w:rPrChange>
              </w:rPr>
              <w:pPrChange w:id="3944" w:author="GONZALEZ DIAZ, BORJA" w:date="2017-09-29T19:27:00Z">
                <w:pPr>
                  <w:keepNext/>
                  <w:keepLines/>
                  <w:widowControl w:val="0"/>
                  <w:autoSpaceDE w:val="0"/>
                  <w:autoSpaceDN w:val="0"/>
                  <w:adjustRightInd w:val="0"/>
                  <w:spacing w:before="200"/>
                  <w:outlineLvl w:val="4"/>
                </w:pPr>
              </w:pPrChange>
            </w:pPr>
            <w:ins w:id="3945" w:author="Borja Gonzalez" w:date="2017-09-28T19:13:00Z">
              <w:r w:rsidRPr="00A47B4C">
                <w:rPr>
                  <w:lang w:val="en-US"/>
                  <w:rPrChange w:id="3946" w:author="Borja Gonzalez" w:date="2017-09-28T19:13:00Z">
                    <w:rPr>
                      <w:rFonts w:ascii="Monaco" w:hAnsi="Monaco" w:cs="Monaco"/>
                      <w:sz w:val="32"/>
                      <w:szCs w:val="32"/>
                      <w:lang w:val="en-US"/>
                    </w:rPr>
                  </w:rPrChange>
                </w:rPr>
                <w:tab/>
              </w:r>
              <w:r w:rsidRPr="00A47B4C">
                <w:rPr>
                  <w:b/>
                  <w:bCs/>
                  <w:lang w:val="en-US"/>
                  <w:rPrChange w:id="3947" w:author="Borja Gonzalez" w:date="2017-09-28T19:13:00Z">
                    <w:rPr>
                      <w:rFonts w:ascii="Monaco" w:hAnsi="Monaco" w:cs="Monaco"/>
                      <w:b/>
                      <w:bCs/>
                      <w:color w:val="204A87"/>
                      <w:sz w:val="32"/>
                      <w:szCs w:val="32"/>
                      <w:lang w:val="en-US"/>
                    </w:rPr>
                  </w:rPrChange>
                </w:rPr>
                <w:t>var</w:t>
              </w:r>
              <w:r w:rsidRPr="00A47B4C">
                <w:rPr>
                  <w:lang w:val="en-US"/>
                  <w:rPrChange w:id="3948" w:author="Borja Gonzalez" w:date="2017-09-28T19:13:00Z">
                    <w:rPr>
                      <w:rFonts w:ascii="Monaco" w:hAnsi="Monaco" w:cs="Monaco"/>
                      <w:sz w:val="32"/>
                      <w:szCs w:val="32"/>
                      <w:lang w:val="en-US"/>
                    </w:rPr>
                  </w:rPrChange>
                </w:rPr>
                <w:t xml:space="preserve"> </w:t>
              </w:r>
              <w:r w:rsidRPr="00A47B4C">
                <w:rPr>
                  <w:color w:val="000000"/>
                  <w:lang w:val="en-US"/>
                  <w:rPrChange w:id="3949" w:author="Borja Gonzalez" w:date="2017-09-28T19:13:00Z">
                    <w:rPr>
                      <w:rFonts w:ascii="Monaco" w:hAnsi="Monaco" w:cs="Monaco"/>
                      <w:color w:val="000000"/>
                      <w:sz w:val="32"/>
                      <w:szCs w:val="32"/>
                      <w:lang w:val="en-US"/>
                    </w:rPr>
                  </w:rPrChange>
                </w:rPr>
                <w:t>fileInput</w:t>
              </w:r>
              <w:r w:rsidRPr="00A47B4C">
                <w:rPr>
                  <w:lang w:val="en-US"/>
                  <w:rPrChange w:id="3950" w:author="Borja Gonzalez" w:date="2017-09-28T19:13:00Z">
                    <w:rPr>
                      <w:rFonts w:ascii="Monaco" w:hAnsi="Monaco" w:cs="Monaco"/>
                      <w:sz w:val="32"/>
                      <w:szCs w:val="32"/>
                      <w:lang w:val="en-US"/>
                    </w:rPr>
                  </w:rPrChange>
                </w:rPr>
                <w:t xml:space="preserve"> </w:t>
              </w:r>
              <w:r w:rsidRPr="00A47B4C">
                <w:rPr>
                  <w:b/>
                  <w:bCs/>
                  <w:color w:val="CE5C00"/>
                  <w:lang w:val="en-US"/>
                  <w:rPrChange w:id="3951" w:author="Borja Gonzalez" w:date="2017-09-28T19:13:00Z">
                    <w:rPr>
                      <w:rFonts w:ascii="Monaco" w:hAnsi="Monaco" w:cs="Monaco"/>
                      <w:b/>
                      <w:bCs/>
                      <w:color w:val="CE5C00"/>
                      <w:sz w:val="32"/>
                      <w:szCs w:val="32"/>
                      <w:lang w:val="en-US"/>
                    </w:rPr>
                  </w:rPrChange>
                </w:rPr>
                <w:t>=</w:t>
              </w:r>
              <w:r w:rsidRPr="00A47B4C">
                <w:rPr>
                  <w:lang w:val="en-US"/>
                  <w:rPrChange w:id="3952" w:author="Borja Gonzalez" w:date="2017-09-28T19:13:00Z">
                    <w:rPr>
                      <w:rFonts w:ascii="Monaco" w:hAnsi="Monaco" w:cs="Monaco"/>
                      <w:sz w:val="32"/>
                      <w:szCs w:val="32"/>
                      <w:lang w:val="en-US"/>
                    </w:rPr>
                  </w:rPrChange>
                </w:rPr>
                <w:t xml:space="preserve"> </w:t>
              </w:r>
              <w:proofErr w:type="gramStart"/>
              <w:r w:rsidRPr="00A47B4C">
                <w:rPr>
                  <w:lang w:val="en-US"/>
                  <w:rPrChange w:id="3953" w:author="Borja Gonzalez" w:date="2017-09-28T19:13:00Z">
                    <w:rPr>
                      <w:rFonts w:ascii="Monaco" w:hAnsi="Monaco" w:cs="Monaco"/>
                      <w:sz w:val="32"/>
                      <w:szCs w:val="32"/>
                      <w:lang w:val="en-US"/>
                    </w:rPr>
                  </w:rPrChange>
                </w:rPr>
                <w:t>document</w:t>
              </w:r>
              <w:r w:rsidRPr="00A47B4C">
                <w:rPr>
                  <w:b/>
                  <w:bCs/>
                  <w:color w:val="000000"/>
                  <w:lang w:val="en-US"/>
                  <w:rPrChange w:id="3954" w:author="Borja Gonzalez" w:date="2017-09-28T19:13:00Z">
                    <w:rPr>
                      <w:rFonts w:ascii="Monaco" w:hAnsi="Monaco" w:cs="Monaco"/>
                      <w:b/>
                      <w:bCs/>
                      <w:color w:val="000000"/>
                      <w:sz w:val="32"/>
                      <w:szCs w:val="32"/>
                      <w:lang w:val="en-US"/>
                    </w:rPr>
                  </w:rPrChange>
                </w:rPr>
                <w:t>.</w:t>
              </w:r>
              <w:r w:rsidRPr="00A47B4C">
                <w:rPr>
                  <w:color w:val="000000"/>
                  <w:lang w:val="en-US"/>
                  <w:rPrChange w:id="3955"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3956" w:author="Borja Gonzalez" w:date="2017-09-28T19:13:00Z">
                    <w:rPr>
                      <w:rFonts w:ascii="Monaco" w:hAnsi="Monaco" w:cs="Monaco"/>
                      <w:b/>
                      <w:bCs/>
                      <w:color w:val="000000"/>
                      <w:sz w:val="32"/>
                      <w:szCs w:val="32"/>
                      <w:lang w:val="en-US"/>
                    </w:rPr>
                  </w:rPrChange>
                </w:rPr>
                <w:t>(</w:t>
              </w:r>
              <w:r w:rsidRPr="00A47B4C">
                <w:rPr>
                  <w:color w:val="4E9A06"/>
                  <w:lang w:val="en-US"/>
                  <w:rPrChange w:id="3957" w:author="Borja Gonzalez" w:date="2017-09-28T19:13:00Z">
                    <w:rPr>
                      <w:rFonts w:ascii="Monaco" w:hAnsi="Monaco" w:cs="Monaco"/>
                      <w:color w:val="4E9A06"/>
                      <w:sz w:val="32"/>
                      <w:szCs w:val="32"/>
                      <w:lang w:val="en-US"/>
                    </w:rPr>
                  </w:rPrChange>
                </w:rPr>
                <w:t>"csv"</w:t>
              </w:r>
              <w:r w:rsidRPr="00A47B4C">
                <w:rPr>
                  <w:b/>
                  <w:bCs/>
                  <w:color w:val="000000"/>
                  <w:lang w:val="en-US"/>
                  <w:rPrChange w:id="3958"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3959" w:author="Borja Gonzalez" w:date="2017-09-28T19:13:00Z"/>
                <w:lang w:val="en-US"/>
                <w:rPrChange w:id="3960" w:author="Borja Gonzalez" w:date="2017-09-28T19:13:00Z">
                  <w:rPr>
                    <w:ins w:id="3961" w:author="Borja Gonzalez" w:date="2017-09-28T19:13:00Z"/>
                    <w:rFonts w:ascii="Monaco" w:eastAsiaTheme="majorEastAsia" w:hAnsi="Monaco" w:cs="Monaco"/>
                    <w:color w:val="243F60" w:themeColor="accent1" w:themeShade="7F"/>
                    <w:sz w:val="32"/>
                    <w:szCs w:val="32"/>
                    <w:lang w:val="en-US"/>
                  </w:rPr>
                </w:rPrChange>
              </w:rPr>
              <w:pPrChange w:id="3962" w:author="GONZALEZ DIAZ, BORJA" w:date="2017-09-29T19:27:00Z">
                <w:pPr>
                  <w:keepNext/>
                  <w:keepLines/>
                  <w:widowControl w:val="0"/>
                  <w:autoSpaceDE w:val="0"/>
                  <w:autoSpaceDN w:val="0"/>
                  <w:adjustRightInd w:val="0"/>
                  <w:spacing w:before="200"/>
                  <w:outlineLvl w:val="4"/>
                </w:pPr>
              </w:pPrChange>
            </w:pPr>
            <w:ins w:id="3963" w:author="Borja Gonzalez" w:date="2017-09-28T19:13:00Z">
              <w:r w:rsidRPr="00A47B4C">
                <w:rPr>
                  <w:lang w:val="en-US"/>
                  <w:rPrChange w:id="3964" w:author="Borja Gonzalez" w:date="2017-09-28T19:13:00Z">
                    <w:rPr>
                      <w:rFonts w:ascii="Monaco" w:hAnsi="Monaco" w:cs="Monaco"/>
                      <w:sz w:val="32"/>
                      <w:szCs w:val="32"/>
                      <w:lang w:val="en-US"/>
                    </w:rPr>
                  </w:rPrChange>
                </w:rPr>
                <w:tab/>
              </w:r>
              <w:r w:rsidRPr="00A47B4C">
                <w:rPr>
                  <w:color w:val="000000"/>
                  <w:lang w:val="en-US"/>
                  <w:rPrChange w:id="3965" w:author="Borja Gonzalez" w:date="2017-09-28T19:13:00Z">
                    <w:rPr>
                      <w:rFonts w:ascii="Monaco" w:hAnsi="Monaco" w:cs="Monaco"/>
                      <w:color w:val="000000"/>
                      <w:sz w:val="32"/>
                      <w:szCs w:val="32"/>
                      <w:lang w:val="en-US"/>
                    </w:rPr>
                  </w:rPrChange>
                </w:rPr>
                <w:t>readFile</w:t>
              </w:r>
              <w:r w:rsidRPr="00A47B4C">
                <w:rPr>
                  <w:lang w:val="en-US"/>
                  <w:rPrChange w:id="3966" w:author="Borja Gonzalez" w:date="2017-09-28T19:13:00Z">
                    <w:rPr>
                      <w:rFonts w:ascii="Monaco" w:hAnsi="Monaco" w:cs="Monaco"/>
                      <w:sz w:val="32"/>
                      <w:szCs w:val="32"/>
                      <w:lang w:val="en-US"/>
                    </w:rPr>
                  </w:rPrChange>
                </w:rPr>
                <w:t xml:space="preserve"> </w:t>
              </w:r>
              <w:r w:rsidRPr="00A47B4C">
                <w:rPr>
                  <w:b/>
                  <w:bCs/>
                  <w:color w:val="CE5C00"/>
                  <w:lang w:val="en-US"/>
                  <w:rPrChange w:id="3967" w:author="Borja Gonzalez" w:date="2017-09-28T19:13:00Z">
                    <w:rPr>
                      <w:rFonts w:ascii="Monaco" w:hAnsi="Monaco" w:cs="Monaco"/>
                      <w:b/>
                      <w:bCs/>
                      <w:color w:val="CE5C00"/>
                      <w:sz w:val="32"/>
                      <w:szCs w:val="32"/>
                      <w:lang w:val="en-US"/>
                    </w:rPr>
                  </w:rPrChange>
                </w:rPr>
                <w:t>=</w:t>
              </w:r>
              <w:r w:rsidRPr="00A47B4C">
                <w:rPr>
                  <w:lang w:val="en-US"/>
                  <w:rPrChange w:id="3968" w:author="Borja Gonzalez" w:date="2017-09-28T19:13:00Z">
                    <w:rPr>
                      <w:rFonts w:ascii="Monaco" w:hAnsi="Monaco" w:cs="Monaco"/>
                      <w:sz w:val="32"/>
                      <w:szCs w:val="32"/>
                      <w:lang w:val="en-US"/>
                    </w:rPr>
                  </w:rPrChange>
                </w:rPr>
                <w:t xml:space="preserve"> </w:t>
              </w:r>
              <w:r w:rsidRPr="00A47B4C">
                <w:rPr>
                  <w:b/>
                  <w:bCs/>
                  <w:lang w:val="en-US"/>
                  <w:rPrChange w:id="3969" w:author="Borja Gonzalez" w:date="2017-09-28T19:13:00Z">
                    <w:rPr>
                      <w:rFonts w:ascii="Monaco" w:hAnsi="Monaco" w:cs="Monaco"/>
                      <w:b/>
                      <w:bCs/>
                      <w:color w:val="204A87"/>
                      <w:sz w:val="32"/>
                      <w:szCs w:val="32"/>
                      <w:lang w:val="en-US"/>
                    </w:rPr>
                  </w:rPrChange>
                </w:rPr>
                <w:t>function</w:t>
              </w:r>
              <w:r w:rsidRPr="00A47B4C">
                <w:rPr>
                  <w:lang w:val="en-US"/>
                  <w:rPrChange w:id="3970" w:author="Borja Gonzalez" w:date="2017-09-28T19:13:00Z">
                    <w:rPr>
                      <w:rFonts w:ascii="Monaco" w:hAnsi="Monaco" w:cs="Monaco"/>
                      <w:sz w:val="32"/>
                      <w:szCs w:val="32"/>
                      <w:lang w:val="en-US"/>
                    </w:rPr>
                  </w:rPrChange>
                </w:rPr>
                <w:t xml:space="preserve"> </w:t>
              </w:r>
              <w:r w:rsidRPr="00A47B4C">
                <w:rPr>
                  <w:b/>
                  <w:bCs/>
                  <w:color w:val="000000"/>
                  <w:lang w:val="en-US"/>
                  <w:rPrChange w:id="3971" w:author="Borja Gonzalez" w:date="2017-09-28T19:13:00Z">
                    <w:rPr>
                      <w:rFonts w:ascii="Monaco" w:hAnsi="Monaco" w:cs="Monaco"/>
                      <w:b/>
                      <w:bCs/>
                      <w:color w:val="000000"/>
                      <w:sz w:val="32"/>
                      <w:szCs w:val="32"/>
                      <w:lang w:val="en-US"/>
                    </w:rPr>
                  </w:rPrChange>
                </w:rPr>
                <w:t>()</w:t>
              </w:r>
              <w:r w:rsidRPr="00A47B4C">
                <w:rPr>
                  <w:lang w:val="en-US"/>
                  <w:rPrChange w:id="3972" w:author="Borja Gonzalez" w:date="2017-09-28T19:13:00Z">
                    <w:rPr>
                      <w:rFonts w:ascii="Monaco" w:hAnsi="Monaco" w:cs="Monaco"/>
                      <w:sz w:val="32"/>
                      <w:szCs w:val="32"/>
                      <w:lang w:val="en-US"/>
                    </w:rPr>
                  </w:rPrChange>
                </w:rPr>
                <w:t xml:space="preserve"> </w:t>
              </w:r>
              <w:r w:rsidRPr="00A47B4C">
                <w:rPr>
                  <w:b/>
                  <w:bCs/>
                  <w:color w:val="000000"/>
                  <w:lang w:val="en-US"/>
                  <w:rPrChange w:id="3973"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3974" w:author="Borja Gonzalez" w:date="2017-09-28T19:13:00Z"/>
                <w:lang w:val="en-US"/>
                <w:rPrChange w:id="3975" w:author="Borja Gonzalez" w:date="2017-09-28T19:13:00Z">
                  <w:rPr>
                    <w:ins w:id="3976" w:author="Borja Gonzalez" w:date="2017-09-28T19:13:00Z"/>
                    <w:rFonts w:ascii="Monaco" w:eastAsiaTheme="majorEastAsia" w:hAnsi="Monaco" w:cs="Monaco"/>
                    <w:color w:val="243F60" w:themeColor="accent1" w:themeShade="7F"/>
                    <w:sz w:val="32"/>
                    <w:szCs w:val="32"/>
                    <w:lang w:val="en-US"/>
                  </w:rPr>
                </w:rPrChange>
              </w:rPr>
              <w:pPrChange w:id="3977" w:author="GONZALEZ DIAZ, BORJA" w:date="2017-09-29T19:27:00Z">
                <w:pPr>
                  <w:keepNext/>
                  <w:keepLines/>
                  <w:widowControl w:val="0"/>
                  <w:autoSpaceDE w:val="0"/>
                  <w:autoSpaceDN w:val="0"/>
                  <w:adjustRightInd w:val="0"/>
                  <w:spacing w:before="200"/>
                  <w:outlineLvl w:val="4"/>
                </w:pPr>
              </w:pPrChange>
            </w:pPr>
            <w:ins w:id="3978" w:author="Borja Gonzalez" w:date="2017-09-28T19:13:00Z">
              <w:r w:rsidRPr="00A47B4C">
                <w:rPr>
                  <w:lang w:val="en-US"/>
                  <w:rPrChange w:id="3979" w:author="Borja Gonzalez" w:date="2017-09-28T19:13:00Z">
                    <w:rPr>
                      <w:rFonts w:ascii="Monaco" w:hAnsi="Monaco" w:cs="Monaco"/>
                      <w:sz w:val="32"/>
                      <w:szCs w:val="32"/>
                      <w:lang w:val="en-US"/>
                    </w:rPr>
                  </w:rPrChange>
                </w:rPr>
                <w:tab/>
              </w:r>
              <w:r w:rsidRPr="00A47B4C">
                <w:rPr>
                  <w:lang w:val="en-US"/>
                  <w:rPrChange w:id="3980" w:author="Borja Gonzalez" w:date="2017-09-28T19:13:00Z">
                    <w:rPr>
                      <w:rFonts w:ascii="Monaco" w:hAnsi="Monaco" w:cs="Monaco"/>
                      <w:sz w:val="32"/>
                      <w:szCs w:val="32"/>
                      <w:lang w:val="en-US"/>
                    </w:rPr>
                  </w:rPrChange>
                </w:rPr>
                <w:tab/>
              </w:r>
              <w:r w:rsidRPr="00A47B4C">
                <w:rPr>
                  <w:lang w:val="en-US"/>
                  <w:rPrChange w:id="3981" w:author="Borja Gonzalez" w:date="2017-09-28T19:13:00Z">
                    <w:rPr>
                      <w:rFonts w:ascii="Monaco" w:hAnsi="Monaco" w:cs="Monaco"/>
                      <w:sz w:val="32"/>
                      <w:szCs w:val="32"/>
                      <w:lang w:val="en-US"/>
                    </w:rPr>
                  </w:rPrChange>
                </w:rPr>
                <w:tab/>
              </w:r>
              <w:r w:rsidRPr="00A47B4C">
                <w:rPr>
                  <w:b/>
                  <w:bCs/>
                  <w:lang w:val="en-US"/>
                  <w:rPrChange w:id="3982" w:author="Borja Gonzalez" w:date="2017-09-28T19:13:00Z">
                    <w:rPr>
                      <w:rFonts w:ascii="Monaco" w:hAnsi="Monaco" w:cs="Monaco"/>
                      <w:b/>
                      <w:bCs/>
                      <w:color w:val="204A87"/>
                      <w:sz w:val="32"/>
                      <w:szCs w:val="32"/>
                      <w:lang w:val="en-US"/>
                    </w:rPr>
                  </w:rPrChange>
                </w:rPr>
                <w:t>var</w:t>
              </w:r>
              <w:r w:rsidRPr="00A47B4C">
                <w:rPr>
                  <w:lang w:val="en-US"/>
                  <w:rPrChange w:id="3983" w:author="Borja Gonzalez" w:date="2017-09-28T19:13:00Z">
                    <w:rPr>
                      <w:rFonts w:ascii="Monaco" w:hAnsi="Monaco" w:cs="Monaco"/>
                      <w:sz w:val="32"/>
                      <w:szCs w:val="32"/>
                      <w:lang w:val="en-US"/>
                    </w:rPr>
                  </w:rPrChange>
                </w:rPr>
                <w:t xml:space="preserve"> </w:t>
              </w:r>
              <w:r w:rsidRPr="00A47B4C">
                <w:rPr>
                  <w:color w:val="000000"/>
                  <w:lang w:val="en-US"/>
                  <w:rPrChange w:id="3984" w:author="Borja Gonzalez" w:date="2017-09-28T19:13:00Z">
                    <w:rPr>
                      <w:rFonts w:ascii="Monaco" w:hAnsi="Monaco" w:cs="Monaco"/>
                      <w:color w:val="000000"/>
                      <w:sz w:val="32"/>
                      <w:szCs w:val="32"/>
                      <w:lang w:val="en-US"/>
                    </w:rPr>
                  </w:rPrChange>
                </w:rPr>
                <w:t>reader</w:t>
              </w:r>
              <w:r w:rsidRPr="00A47B4C">
                <w:rPr>
                  <w:lang w:val="en-US"/>
                  <w:rPrChange w:id="3985" w:author="Borja Gonzalez" w:date="2017-09-28T19:13:00Z">
                    <w:rPr>
                      <w:rFonts w:ascii="Monaco" w:hAnsi="Monaco" w:cs="Monaco"/>
                      <w:sz w:val="32"/>
                      <w:szCs w:val="32"/>
                      <w:lang w:val="en-US"/>
                    </w:rPr>
                  </w:rPrChange>
                </w:rPr>
                <w:t xml:space="preserve"> </w:t>
              </w:r>
              <w:r w:rsidRPr="00A47B4C">
                <w:rPr>
                  <w:b/>
                  <w:bCs/>
                  <w:color w:val="CE5C00"/>
                  <w:lang w:val="en-US"/>
                  <w:rPrChange w:id="3986" w:author="Borja Gonzalez" w:date="2017-09-28T19:13:00Z">
                    <w:rPr>
                      <w:rFonts w:ascii="Monaco" w:hAnsi="Monaco" w:cs="Monaco"/>
                      <w:b/>
                      <w:bCs/>
                      <w:color w:val="CE5C00"/>
                      <w:sz w:val="32"/>
                      <w:szCs w:val="32"/>
                      <w:lang w:val="en-US"/>
                    </w:rPr>
                  </w:rPrChange>
                </w:rPr>
                <w:t>=</w:t>
              </w:r>
              <w:r w:rsidRPr="00A47B4C">
                <w:rPr>
                  <w:lang w:val="en-US"/>
                  <w:rPrChange w:id="3987" w:author="Borja Gonzalez" w:date="2017-09-28T19:13:00Z">
                    <w:rPr>
                      <w:rFonts w:ascii="Monaco" w:hAnsi="Monaco" w:cs="Monaco"/>
                      <w:sz w:val="32"/>
                      <w:szCs w:val="32"/>
                      <w:lang w:val="en-US"/>
                    </w:rPr>
                  </w:rPrChange>
                </w:rPr>
                <w:t xml:space="preserve"> </w:t>
              </w:r>
              <w:r w:rsidRPr="00A47B4C">
                <w:rPr>
                  <w:b/>
                  <w:bCs/>
                  <w:lang w:val="en-US"/>
                  <w:rPrChange w:id="3988" w:author="Borja Gonzalez" w:date="2017-09-28T19:13:00Z">
                    <w:rPr>
                      <w:rFonts w:ascii="Monaco" w:hAnsi="Monaco" w:cs="Monaco"/>
                      <w:b/>
                      <w:bCs/>
                      <w:color w:val="204A87"/>
                      <w:sz w:val="32"/>
                      <w:szCs w:val="32"/>
                      <w:lang w:val="en-US"/>
                    </w:rPr>
                  </w:rPrChange>
                </w:rPr>
                <w:t>new</w:t>
              </w:r>
              <w:r w:rsidRPr="00A47B4C">
                <w:rPr>
                  <w:lang w:val="en-US"/>
                  <w:rPrChange w:id="3989" w:author="Borja Gonzalez" w:date="2017-09-28T19:13:00Z">
                    <w:rPr>
                      <w:rFonts w:ascii="Monaco" w:hAnsi="Monaco" w:cs="Monaco"/>
                      <w:sz w:val="32"/>
                      <w:szCs w:val="32"/>
                      <w:lang w:val="en-US"/>
                    </w:rPr>
                  </w:rPrChange>
                </w:rPr>
                <w:t xml:space="preserve"> </w:t>
              </w:r>
              <w:proofErr w:type="gramStart"/>
              <w:r w:rsidRPr="00A47B4C">
                <w:rPr>
                  <w:color w:val="000000"/>
                  <w:lang w:val="en-US"/>
                  <w:rPrChange w:id="3990" w:author="Borja Gonzalez" w:date="2017-09-28T19:13:00Z">
                    <w:rPr>
                      <w:rFonts w:ascii="Monaco" w:hAnsi="Monaco" w:cs="Monaco"/>
                      <w:color w:val="000000"/>
                      <w:sz w:val="32"/>
                      <w:szCs w:val="32"/>
                      <w:lang w:val="en-US"/>
                    </w:rPr>
                  </w:rPrChange>
                </w:rPr>
                <w:t>FileReader</w:t>
              </w:r>
              <w:r w:rsidRPr="00A47B4C">
                <w:rPr>
                  <w:b/>
                  <w:bCs/>
                  <w:color w:val="000000"/>
                  <w:lang w:val="en-US"/>
                  <w:rPrChange w:id="3991" w:author="Borja Gonzalez" w:date="2017-09-28T19:13:00Z">
                    <w:rPr>
                      <w:rFonts w:ascii="Monaco" w:hAnsi="Monaco" w:cs="Monaco"/>
                      <w:b/>
                      <w:bCs/>
                      <w:color w:val="000000"/>
                      <w:sz w:val="32"/>
                      <w:szCs w:val="32"/>
                      <w:lang w:val="en-US"/>
                    </w:rPr>
                  </w:rPrChange>
                </w:rPr>
                <w:t>(</w:t>
              </w:r>
              <w:proofErr w:type="gramEnd"/>
              <w:r w:rsidRPr="00A47B4C">
                <w:rPr>
                  <w:b/>
                  <w:bCs/>
                  <w:color w:val="000000"/>
                  <w:lang w:val="en-US"/>
                  <w:rPrChange w:id="3992"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3993" w:author="Borja Gonzalez" w:date="2017-09-28T19:13:00Z"/>
                <w:lang w:val="en-US"/>
                <w:rPrChange w:id="3994" w:author="Borja Gonzalez" w:date="2017-09-28T19:13:00Z">
                  <w:rPr>
                    <w:ins w:id="3995" w:author="Borja Gonzalez" w:date="2017-09-28T19:13:00Z"/>
                    <w:rFonts w:ascii="Monaco" w:eastAsiaTheme="majorEastAsia" w:hAnsi="Monaco" w:cs="Monaco"/>
                    <w:color w:val="243F60" w:themeColor="accent1" w:themeShade="7F"/>
                    <w:sz w:val="32"/>
                    <w:szCs w:val="32"/>
                    <w:lang w:val="en-US"/>
                  </w:rPr>
                </w:rPrChange>
              </w:rPr>
              <w:pPrChange w:id="3996" w:author="GONZALEZ DIAZ, BORJA" w:date="2017-09-29T19:27:00Z">
                <w:pPr>
                  <w:keepNext/>
                  <w:keepLines/>
                  <w:widowControl w:val="0"/>
                  <w:autoSpaceDE w:val="0"/>
                  <w:autoSpaceDN w:val="0"/>
                  <w:adjustRightInd w:val="0"/>
                  <w:spacing w:before="200"/>
                  <w:outlineLvl w:val="4"/>
                </w:pPr>
              </w:pPrChange>
            </w:pPr>
            <w:ins w:id="3997" w:author="Borja Gonzalez" w:date="2017-09-28T19:13:00Z">
              <w:r w:rsidRPr="00A47B4C">
                <w:rPr>
                  <w:lang w:val="en-US"/>
                  <w:rPrChange w:id="3998" w:author="Borja Gonzalez" w:date="2017-09-28T19:13:00Z">
                    <w:rPr>
                      <w:rFonts w:ascii="Monaco" w:hAnsi="Monaco" w:cs="Monaco"/>
                      <w:sz w:val="32"/>
                      <w:szCs w:val="32"/>
                      <w:lang w:val="en-US"/>
                    </w:rPr>
                  </w:rPrChange>
                </w:rPr>
                <w:tab/>
              </w:r>
              <w:r w:rsidRPr="00A47B4C">
                <w:rPr>
                  <w:lang w:val="en-US"/>
                  <w:rPrChange w:id="3999" w:author="Borja Gonzalez" w:date="2017-09-28T19:13:00Z">
                    <w:rPr>
                      <w:rFonts w:ascii="Monaco" w:hAnsi="Monaco" w:cs="Monaco"/>
                      <w:sz w:val="32"/>
                      <w:szCs w:val="32"/>
                      <w:lang w:val="en-US"/>
                    </w:rPr>
                  </w:rPrChange>
                </w:rPr>
                <w:tab/>
              </w:r>
              <w:r w:rsidRPr="00A47B4C">
                <w:rPr>
                  <w:lang w:val="en-US"/>
                  <w:rPrChange w:id="4000" w:author="Borja Gonzalez" w:date="2017-09-28T19:13:00Z">
                    <w:rPr>
                      <w:rFonts w:ascii="Monaco" w:hAnsi="Monaco" w:cs="Monaco"/>
                      <w:sz w:val="32"/>
                      <w:szCs w:val="32"/>
                      <w:lang w:val="en-US"/>
                    </w:rPr>
                  </w:rPrChange>
                </w:rPr>
                <w:tab/>
              </w:r>
              <w:proofErr w:type="gramStart"/>
              <w:r w:rsidRPr="00A47B4C">
                <w:rPr>
                  <w:color w:val="000000"/>
                  <w:lang w:val="en-US"/>
                  <w:rPrChange w:id="4001" w:author="Borja Gonzalez" w:date="2017-09-28T19:13:00Z">
                    <w:rPr>
                      <w:rFonts w:ascii="Monaco" w:hAnsi="Monaco" w:cs="Monaco"/>
                      <w:color w:val="000000"/>
                      <w:sz w:val="32"/>
                      <w:szCs w:val="32"/>
                      <w:lang w:val="en-US"/>
                    </w:rPr>
                  </w:rPrChange>
                </w:rPr>
                <w:t>reader</w:t>
              </w:r>
              <w:r w:rsidRPr="00A47B4C">
                <w:rPr>
                  <w:b/>
                  <w:bCs/>
                  <w:color w:val="000000"/>
                  <w:lang w:val="en-US"/>
                  <w:rPrChange w:id="4002" w:author="Borja Gonzalez" w:date="2017-09-28T19:13:00Z">
                    <w:rPr>
                      <w:rFonts w:ascii="Monaco" w:hAnsi="Monaco" w:cs="Monaco"/>
                      <w:b/>
                      <w:bCs/>
                      <w:color w:val="000000"/>
                      <w:sz w:val="32"/>
                      <w:szCs w:val="32"/>
                      <w:lang w:val="en-US"/>
                    </w:rPr>
                  </w:rPrChange>
                </w:rPr>
                <w:t>.</w:t>
              </w:r>
              <w:r w:rsidRPr="00A47B4C">
                <w:rPr>
                  <w:color w:val="000000"/>
                  <w:lang w:val="en-US"/>
                  <w:rPrChange w:id="4003" w:author="Borja Gonzalez" w:date="2017-09-28T19:13:00Z">
                    <w:rPr>
                      <w:rFonts w:ascii="Monaco" w:hAnsi="Monaco" w:cs="Monaco"/>
                      <w:color w:val="000000"/>
                      <w:sz w:val="32"/>
                      <w:szCs w:val="32"/>
                      <w:lang w:val="en-US"/>
                    </w:rPr>
                  </w:rPrChange>
                </w:rPr>
                <w:t>onload</w:t>
              </w:r>
              <w:proofErr w:type="gramEnd"/>
              <w:r w:rsidRPr="00A47B4C">
                <w:rPr>
                  <w:lang w:val="en-US"/>
                  <w:rPrChange w:id="4004" w:author="Borja Gonzalez" w:date="2017-09-28T19:13:00Z">
                    <w:rPr>
                      <w:rFonts w:ascii="Monaco" w:hAnsi="Monaco" w:cs="Monaco"/>
                      <w:sz w:val="32"/>
                      <w:szCs w:val="32"/>
                      <w:lang w:val="en-US"/>
                    </w:rPr>
                  </w:rPrChange>
                </w:rPr>
                <w:t xml:space="preserve"> </w:t>
              </w:r>
              <w:r w:rsidRPr="00A47B4C">
                <w:rPr>
                  <w:b/>
                  <w:bCs/>
                  <w:color w:val="CE5C00"/>
                  <w:lang w:val="en-US"/>
                  <w:rPrChange w:id="4005" w:author="Borja Gonzalez" w:date="2017-09-28T19:13:00Z">
                    <w:rPr>
                      <w:rFonts w:ascii="Monaco" w:hAnsi="Monaco" w:cs="Monaco"/>
                      <w:b/>
                      <w:bCs/>
                      <w:color w:val="CE5C00"/>
                      <w:sz w:val="32"/>
                      <w:szCs w:val="32"/>
                      <w:lang w:val="en-US"/>
                    </w:rPr>
                  </w:rPrChange>
                </w:rPr>
                <w:t>=</w:t>
              </w:r>
              <w:r w:rsidRPr="00A47B4C">
                <w:rPr>
                  <w:lang w:val="en-US"/>
                  <w:rPrChange w:id="4006" w:author="Borja Gonzalez" w:date="2017-09-28T19:13:00Z">
                    <w:rPr>
                      <w:rFonts w:ascii="Monaco" w:hAnsi="Monaco" w:cs="Monaco"/>
                      <w:sz w:val="32"/>
                      <w:szCs w:val="32"/>
                      <w:lang w:val="en-US"/>
                    </w:rPr>
                  </w:rPrChange>
                </w:rPr>
                <w:t xml:space="preserve"> </w:t>
              </w:r>
              <w:r w:rsidRPr="00A47B4C">
                <w:rPr>
                  <w:b/>
                  <w:bCs/>
                  <w:lang w:val="en-US"/>
                  <w:rPrChange w:id="4007" w:author="Borja Gonzalez" w:date="2017-09-28T19:13:00Z">
                    <w:rPr>
                      <w:rFonts w:ascii="Monaco" w:hAnsi="Monaco" w:cs="Monaco"/>
                      <w:b/>
                      <w:bCs/>
                      <w:color w:val="204A87"/>
                      <w:sz w:val="32"/>
                      <w:szCs w:val="32"/>
                      <w:lang w:val="en-US"/>
                    </w:rPr>
                  </w:rPrChange>
                </w:rPr>
                <w:t>function</w:t>
              </w:r>
              <w:r w:rsidRPr="00A47B4C">
                <w:rPr>
                  <w:lang w:val="en-US"/>
                  <w:rPrChange w:id="4008" w:author="Borja Gonzalez" w:date="2017-09-28T19:13:00Z">
                    <w:rPr>
                      <w:rFonts w:ascii="Monaco" w:hAnsi="Monaco" w:cs="Monaco"/>
                      <w:sz w:val="32"/>
                      <w:szCs w:val="32"/>
                      <w:lang w:val="en-US"/>
                    </w:rPr>
                  </w:rPrChange>
                </w:rPr>
                <w:t xml:space="preserve"> </w:t>
              </w:r>
              <w:r w:rsidRPr="00A47B4C">
                <w:rPr>
                  <w:b/>
                  <w:bCs/>
                  <w:color w:val="000000"/>
                  <w:lang w:val="en-US"/>
                  <w:rPrChange w:id="4009" w:author="Borja Gonzalez" w:date="2017-09-28T19:13:00Z">
                    <w:rPr>
                      <w:rFonts w:ascii="Monaco" w:hAnsi="Monaco" w:cs="Monaco"/>
                      <w:b/>
                      <w:bCs/>
                      <w:color w:val="000000"/>
                      <w:sz w:val="32"/>
                      <w:szCs w:val="32"/>
                      <w:lang w:val="en-US"/>
                    </w:rPr>
                  </w:rPrChange>
                </w:rPr>
                <w:t>()</w:t>
              </w:r>
              <w:r w:rsidRPr="00A47B4C">
                <w:rPr>
                  <w:lang w:val="en-US"/>
                  <w:rPrChange w:id="4010" w:author="Borja Gonzalez" w:date="2017-09-28T19:13:00Z">
                    <w:rPr>
                      <w:rFonts w:ascii="Monaco" w:hAnsi="Monaco" w:cs="Monaco"/>
                      <w:sz w:val="32"/>
                      <w:szCs w:val="32"/>
                      <w:lang w:val="en-US"/>
                    </w:rPr>
                  </w:rPrChange>
                </w:rPr>
                <w:t xml:space="preserve"> </w:t>
              </w:r>
              <w:r w:rsidRPr="00A47B4C">
                <w:rPr>
                  <w:b/>
                  <w:bCs/>
                  <w:color w:val="000000"/>
                  <w:lang w:val="en-US"/>
                  <w:rPrChange w:id="4011"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012" w:author="Borja Gonzalez" w:date="2017-09-28T19:13:00Z"/>
                <w:lang w:val="en-US"/>
                <w:rPrChange w:id="4013" w:author="Borja Gonzalez" w:date="2017-09-28T19:13:00Z">
                  <w:rPr>
                    <w:ins w:id="4014" w:author="Borja Gonzalez" w:date="2017-09-28T19:13:00Z"/>
                    <w:rFonts w:ascii="Monaco" w:eastAsiaTheme="majorEastAsia" w:hAnsi="Monaco" w:cs="Monaco"/>
                    <w:color w:val="243F60" w:themeColor="accent1" w:themeShade="7F"/>
                    <w:sz w:val="32"/>
                    <w:szCs w:val="32"/>
                    <w:lang w:val="en-US"/>
                  </w:rPr>
                </w:rPrChange>
              </w:rPr>
              <w:pPrChange w:id="4015" w:author="GONZALEZ DIAZ, BORJA" w:date="2017-09-29T19:27:00Z">
                <w:pPr>
                  <w:keepNext/>
                  <w:keepLines/>
                  <w:widowControl w:val="0"/>
                  <w:autoSpaceDE w:val="0"/>
                  <w:autoSpaceDN w:val="0"/>
                  <w:adjustRightInd w:val="0"/>
                  <w:spacing w:before="200"/>
                  <w:outlineLvl w:val="4"/>
                </w:pPr>
              </w:pPrChange>
            </w:pPr>
            <w:ins w:id="4016" w:author="Borja Gonzalez" w:date="2017-09-28T19:13:00Z">
              <w:r w:rsidRPr="00A47B4C">
                <w:rPr>
                  <w:lang w:val="en-US"/>
                  <w:rPrChange w:id="4017" w:author="Borja Gonzalez" w:date="2017-09-28T19:13:00Z">
                    <w:rPr>
                      <w:rFonts w:ascii="Monaco" w:hAnsi="Monaco" w:cs="Monaco"/>
                      <w:sz w:val="32"/>
                      <w:szCs w:val="32"/>
                      <w:lang w:val="en-US"/>
                    </w:rPr>
                  </w:rPrChange>
                </w:rPr>
                <w:t xml:space="preserve">    </w:t>
              </w:r>
              <w:r w:rsidRPr="00A47B4C">
                <w:rPr>
                  <w:lang w:val="en-US"/>
                  <w:rPrChange w:id="4018" w:author="Borja Gonzalez" w:date="2017-09-28T19:13:00Z">
                    <w:rPr>
                      <w:rFonts w:ascii="Monaco" w:hAnsi="Monaco" w:cs="Monaco"/>
                      <w:sz w:val="32"/>
                      <w:szCs w:val="32"/>
                      <w:lang w:val="en-US"/>
                    </w:rPr>
                  </w:rPrChange>
                </w:rPr>
                <w:tab/>
              </w:r>
              <w:r w:rsidRPr="00A47B4C">
                <w:rPr>
                  <w:lang w:val="en-US"/>
                  <w:rPrChange w:id="4019" w:author="Borja Gonzalez" w:date="2017-09-28T19:13:00Z">
                    <w:rPr>
                      <w:rFonts w:ascii="Monaco" w:hAnsi="Monaco" w:cs="Monaco"/>
                      <w:sz w:val="32"/>
                      <w:szCs w:val="32"/>
                      <w:lang w:val="en-US"/>
                    </w:rPr>
                  </w:rPrChange>
                </w:rPr>
                <w:tab/>
              </w:r>
              <w:r w:rsidRPr="00A47B4C">
                <w:rPr>
                  <w:lang w:val="en-US"/>
                  <w:rPrChange w:id="4020" w:author="Borja Gonzalez" w:date="2017-09-28T19:13:00Z">
                    <w:rPr>
                      <w:rFonts w:ascii="Monaco" w:hAnsi="Monaco" w:cs="Monaco"/>
                      <w:sz w:val="32"/>
                      <w:szCs w:val="32"/>
                      <w:lang w:val="en-US"/>
                    </w:rPr>
                  </w:rPrChange>
                </w:rPr>
                <w:tab/>
              </w:r>
              <w:r w:rsidRPr="00A47B4C">
                <w:rPr>
                  <w:color w:val="000000"/>
                  <w:lang w:val="en-US"/>
                  <w:rPrChange w:id="4021" w:author="Borja Gonzalez" w:date="2017-09-28T19:13:00Z">
                    <w:rPr>
                      <w:rFonts w:ascii="Monaco" w:hAnsi="Monaco" w:cs="Monaco"/>
                      <w:color w:val="000000"/>
                      <w:sz w:val="32"/>
                      <w:szCs w:val="32"/>
                      <w:lang w:val="en-US"/>
                    </w:rPr>
                  </w:rPrChange>
                </w:rPr>
                <w:t>Papa</w:t>
              </w:r>
              <w:r w:rsidRPr="00A47B4C">
                <w:rPr>
                  <w:b/>
                  <w:bCs/>
                  <w:color w:val="000000"/>
                  <w:lang w:val="en-US"/>
                  <w:rPrChange w:id="4022" w:author="Borja Gonzalez" w:date="2017-09-28T19:13:00Z">
                    <w:rPr>
                      <w:rFonts w:ascii="Monaco" w:hAnsi="Monaco" w:cs="Monaco"/>
                      <w:b/>
                      <w:bCs/>
                      <w:color w:val="000000"/>
                      <w:sz w:val="32"/>
                      <w:szCs w:val="32"/>
                      <w:lang w:val="en-US"/>
                    </w:rPr>
                  </w:rPrChange>
                </w:rPr>
                <w:t>.</w:t>
              </w:r>
              <w:r w:rsidRPr="00A47B4C">
                <w:rPr>
                  <w:color w:val="000000"/>
                  <w:lang w:val="en-US"/>
                  <w:rPrChange w:id="4023" w:author="Borja Gonzalez" w:date="2017-09-28T19:13:00Z">
                    <w:rPr>
                      <w:rFonts w:ascii="Monaco" w:hAnsi="Monaco" w:cs="Monaco"/>
                      <w:color w:val="000000"/>
                      <w:sz w:val="32"/>
                      <w:szCs w:val="32"/>
                      <w:lang w:val="en-US"/>
                    </w:rPr>
                  </w:rPrChange>
                </w:rPr>
                <w:t>parse</w:t>
              </w:r>
              <w:r w:rsidRPr="00A47B4C">
                <w:rPr>
                  <w:b/>
                  <w:bCs/>
                  <w:color w:val="000000"/>
                  <w:lang w:val="en-US"/>
                  <w:rPrChange w:id="4024" w:author="Borja Gonzalez" w:date="2017-09-28T19:13:00Z">
                    <w:rPr>
                      <w:rFonts w:ascii="Monaco" w:hAnsi="Monaco" w:cs="Monaco"/>
                      <w:b/>
                      <w:bCs/>
                      <w:color w:val="000000"/>
                      <w:sz w:val="32"/>
                      <w:szCs w:val="32"/>
                      <w:lang w:val="en-US"/>
                    </w:rPr>
                  </w:rPrChange>
                </w:rPr>
                <w:t>(</w:t>
              </w:r>
              <w:proofErr w:type="gramStart"/>
              <w:r w:rsidRPr="00A47B4C">
                <w:rPr>
                  <w:color w:val="000000"/>
                  <w:lang w:val="en-US"/>
                  <w:rPrChange w:id="4025" w:author="Borja Gonzalez" w:date="2017-09-28T19:13:00Z">
                    <w:rPr>
                      <w:rFonts w:ascii="Monaco" w:hAnsi="Monaco" w:cs="Monaco"/>
                      <w:color w:val="000000"/>
                      <w:sz w:val="32"/>
                      <w:szCs w:val="32"/>
                      <w:lang w:val="en-US"/>
                    </w:rPr>
                  </w:rPrChange>
                </w:rPr>
                <w:t>reader</w:t>
              </w:r>
              <w:r w:rsidRPr="00A47B4C">
                <w:rPr>
                  <w:b/>
                  <w:bCs/>
                  <w:color w:val="000000"/>
                  <w:lang w:val="en-US"/>
                  <w:rPrChange w:id="4026" w:author="Borja Gonzalez" w:date="2017-09-28T19:13:00Z">
                    <w:rPr>
                      <w:rFonts w:ascii="Monaco" w:hAnsi="Monaco" w:cs="Monaco"/>
                      <w:b/>
                      <w:bCs/>
                      <w:color w:val="000000"/>
                      <w:sz w:val="32"/>
                      <w:szCs w:val="32"/>
                      <w:lang w:val="en-US"/>
                    </w:rPr>
                  </w:rPrChange>
                </w:rPr>
                <w:t>.</w:t>
              </w:r>
              <w:r w:rsidRPr="00A47B4C">
                <w:rPr>
                  <w:color w:val="000000"/>
                  <w:lang w:val="en-US"/>
                  <w:rPrChange w:id="4027" w:author="Borja Gonzalez" w:date="2017-09-28T19:13:00Z">
                    <w:rPr>
                      <w:rFonts w:ascii="Monaco" w:hAnsi="Monaco" w:cs="Monaco"/>
                      <w:color w:val="000000"/>
                      <w:sz w:val="32"/>
                      <w:szCs w:val="32"/>
                      <w:lang w:val="en-US"/>
                    </w:rPr>
                  </w:rPrChange>
                </w:rPr>
                <w:t>result</w:t>
              </w:r>
              <w:proofErr w:type="gramEnd"/>
              <w:r w:rsidRPr="00A47B4C">
                <w:rPr>
                  <w:b/>
                  <w:bCs/>
                  <w:color w:val="000000"/>
                  <w:lang w:val="en-US"/>
                  <w:rPrChange w:id="4028" w:author="Borja Gonzalez" w:date="2017-09-28T19:13:00Z">
                    <w:rPr>
                      <w:rFonts w:ascii="Monaco" w:hAnsi="Monaco" w:cs="Monaco"/>
                      <w:b/>
                      <w:bCs/>
                      <w:color w:val="000000"/>
                      <w:sz w:val="32"/>
                      <w:szCs w:val="32"/>
                      <w:lang w:val="en-US"/>
                    </w:rPr>
                  </w:rPrChange>
                </w:rPr>
                <w:t>,</w:t>
              </w:r>
              <w:r w:rsidRPr="00A47B4C">
                <w:rPr>
                  <w:lang w:val="en-US"/>
                  <w:rPrChange w:id="4029" w:author="Borja Gonzalez" w:date="2017-09-28T19:13:00Z">
                    <w:rPr>
                      <w:rFonts w:ascii="Monaco" w:hAnsi="Monaco" w:cs="Monaco"/>
                      <w:sz w:val="32"/>
                      <w:szCs w:val="32"/>
                      <w:lang w:val="en-US"/>
                    </w:rPr>
                  </w:rPrChange>
                </w:rPr>
                <w:t xml:space="preserve"> </w:t>
              </w:r>
              <w:r w:rsidRPr="00A47B4C">
                <w:rPr>
                  <w:b/>
                  <w:bCs/>
                  <w:color w:val="000000"/>
                  <w:lang w:val="en-US"/>
                  <w:rPrChange w:id="4030"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031" w:author="Borja Gonzalez" w:date="2017-09-28T19:13:00Z"/>
                <w:lang w:val="en-US"/>
                <w:rPrChange w:id="4032" w:author="Borja Gonzalez" w:date="2017-09-28T19:13:00Z">
                  <w:rPr>
                    <w:ins w:id="4033" w:author="Borja Gonzalez" w:date="2017-09-28T19:13:00Z"/>
                    <w:rFonts w:ascii="Monaco" w:eastAsiaTheme="majorEastAsia" w:hAnsi="Monaco" w:cs="Monaco"/>
                    <w:color w:val="243F60" w:themeColor="accent1" w:themeShade="7F"/>
                    <w:sz w:val="32"/>
                    <w:szCs w:val="32"/>
                    <w:lang w:val="en-US"/>
                  </w:rPr>
                </w:rPrChange>
              </w:rPr>
              <w:pPrChange w:id="4034" w:author="GONZALEZ DIAZ, BORJA" w:date="2017-09-29T19:27:00Z">
                <w:pPr>
                  <w:keepNext/>
                  <w:keepLines/>
                  <w:widowControl w:val="0"/>
                  <w:autoSpaceDE w:val="0"/>
                  <w:autoSpaceDN w:val="0"/>
                  <w:adjustRightInd w:val="0"/>
                  <w:spacing w:before="200"/>
                  <w:outlineLvl w:val="4"/>
                </w:pPr>
              </w:pPrChange>
            </w:pPr>
            <w:ins w:id="4035" w:author="Borja Gonzalez" w:date="2017-09-28T19:13:00Z">
              <w:r w:rsidRPr="00A47B4C">
                <w:rPr>
                  <w:lang w:val="en-US"/>
                  <w:rPrChange w:id="4036" w:author="Borja Gonzalez" w:date="2017-09-28T19:13:00Z">
                    <w:rPr>
                      <w:rFonts w:ascii="Monaco" w:hAnsi="Monaco" w:cs="Monaco"/>
                      <w:sz w:val="32"/>
                      <w:szCs w:val="32"/>
                      <w:lang w:val="en-US"/>
                    </w:rPr>
                  </w:rPrChange>
                </w:rPr>
                <w:t xml:space="preserve">        </w:t>
              </w:r>
              <w:r w:rsidRPr="00A47B4C">
                <w:rPr>
                  <w:lang w:val="en-US"/>
                  <w:rPrChange w:id="4037" w:author="Borja Gonzalez" w:date="2017-09-28T19:13:00Z">
                    <w:rPr>
                      <w:rFonts w:ascii="Monaco" w:hAnsi="Monaco" w:cs="Monaco"/>
                      <w:sz w:val="32"/>
                      <w:szCs w:val="32"/>
                      <w:lang w:val="en-US"/>
                    </w:rPr>
                  </w:rPrChange>
                </w:rPr>
                <w:tab/>
              </w:r>
              <w:r w:rsidRPr="00A47B4C">
                <w:rPr>
                  <w:lang w:val="en-US"/>
                  <w:rPrChange w:id="4038" w:author="Borja Gonzalez" w:date="2017-09-28T19:13:00Z">
                    <w:rPr>
                      <w:rFonts w:ascii="Monaco" w:hAnsi="Monaco" w:cs="Monaco"/>
                      <w:sz w:val="32"/>
                      <w:szCs w:val="32"/>
                      <w:lang w:val="en-US"/>
                    </w:rPr>
                  </w:rPrChange>
                </w:rPr>
                <w:tab/>
              </w:r>
              <w:r w:rsidRPr="00A47B4C">
                <w:rPr>
                  <w:lang w:val="en-US"/>
                  <w:rPrChange w:id="4039" w:author="Borja Gonzalez" w:date="2017-09-28T19:13:00Z">
                    <w:rPr>
                      <w:rFonts w:ascii="Monaco" w:hAnsi="Monaco" w:cs="Monaco"/>
                      <w:sz w:val="32"/>
                      <w:szCs w:val="32"/>
                      <w:lang w:val="en-US"/>
                    </w:rPr>
                  </w:rPrChange>
                </w:rPr>
                <w:tab/>
              </w:r>
              <w:r w:rsidRPr="00A47B4C">
                <w:rPr>
                  <w:color w:val="000000"/>
                  <w:lang w:val="en-US"/>
                  <w:rPrChange w:id="4040" w:author="Borja Gonzalez" w:date="2017-09-28T19:13:00Z">
                    <w:rPr>
                      <w:rFonts w:ascii="Monaco" w:hAnsi="Monaco" w:cs="Monaco"/>
                      <w:color w:val="000000"/>
                      <w:sz w:val="32"/>
                      <w:szCs w:val="32"/>
                      <w:lang w:val="en-US"/>
                    </w:rPr>
                  </w:rPrChange>
                </w:rPr>
                <w:t>complete</w:t>
              </w:r>
              <w:r w:rsidRPr="00A47B4C">
                <w:rPr>
                  <w:b/>
                  <w:bCs/>
                  <w:color w:val="CE5C00"/>
                  <w:lang w:val="en-US"/>
                  <w:rPrChange w:id="4041" w:author="Borja Gonzalez" w:date="2017-09-28T19:13:00Z">
                    <w:rPr>
                      <w:rFonts w:ascii="Monaco" w:hAnsi="Monaco" w:cs="Monaco"/>
                      <w:b/>
                      <w:bCs/>
                      <w:color w:val="CE5C00"/>
                      <w:sz w:val="32"/>
                      <w:szCs w:val="32"/>
                      <w:lang w:val="en-US"/>
                    </w:rPr>
                  </w:rPrChange>
                </w:rPr>
                <w:t>:</w:t>
              </w:r>
              <w:r w:rsidRPr="00A47B4C">
                <w:rPr>
                  <w:lang w:val="en-US"/>
                  <w:rPrChange w:id="4042" w:author="Borja Gonzalez" w:date="2017-09-28T19:13:00Z">
                    <w:rPr>
                      <w:rFonts w:ascii="Monaco" w:hAnsi="Monaco" w:cs="Monaco"/>
                      <w:sz w:val="32"/>
                      <w:szCs w:val="32"/>
                      <w:lang w:val="en-US"/>
                    </w:rPr>
                  </w:rPrChange>
                </w:rPr>
                <w:t xml:space="preserve"> </w:t>
              </w:r>
              <w:r w:rsidRPr="00A47B4C">
                <w:rPr>
                  <w:b/>
                  <w:bCs/>
                  <w:lang w:val="en-US"/>
                  <w:rPrChange w:id="4043" w:author="Borja Gonzalez" w:date="2017-09-28T19:13:00Z">
                    <w:rPr>
                      <w:rFonts w:ascii="Monaco" w:hAnsi="Monaco" w:cs="Monaco"/>
                      <w:b/>
                      <w:bCs/>
                      <w:color w:val="204A87"/>
                      <w:sz w:val="32"/>
                      <w:szCs w:val="32"/>
                      <w:lang w:val="en-US"/>
                    </w:rPr>
                  </w:rPrChange>
                </w:rPr>
                <w:t>function</w:t>
              </w:r>
              <w:r w:rsidRPr="00A47B4C">
                <w:rPr>
                  <w:b/>
                  <w:bCs/>
                  <w:color w:val="000000"/>
                  <w:lang w:val="en-US"/>
                  <w:rPrChange w:id="4044" w:author="Borja Gonzalez" w:date="2017-09-28T19:13:00Z">
                    <w:rPr>
                      <w:rFonts w:ascii="Monaco" w:hAnsi="Monaco" w:cs="Monaco"/>
                      <w:b/>
                      <w:bCs/>
                      <w:color w:val="000000"/>
                      <w:sz w:val="32"/>
                      <w:szCs w:val="32"/>
                      <w:lang w:val="en-US"/>
                    </w:rPr>
                  </w:rPrChange>
                </w:rPr>
                <w:t>(</w:t>
              </w:r>
              <w:r w:rsidRPr="00A47B4C">
                <w:rPr>
                  <w:color w:val="000000"/>
                  <w:lang w:val="en-US"/>
                  <w:rPrChange w:id="4045" w:author="Borja Gonzalez" w:date="2017-09-28T19:13:00Z">
                    <w:rPr>
                      <w:rFonts w:ascii="Monaco" w:hAnsi="Monaco" w:cs="Monaco"/>
                      <w:color w:val="000000"/>
                      <w:sz w:val="32"/>
                      <w:szCs w:val="32"/>
                      <w:lang w:val="en-US"/>
                    </w:rPr>
                  </w:rPrChange>
                </w:rPr>
                <w:t>results</w:t>
              </w:r>
              <w:r w:rsidRPr="00A47B4C">
                <w:rPr>
                  <w:b/>
                  <w:bCs/>
                  <w:color w:val="000000"/>
                  <w:lang w:val="en-US"/>
                  <w:rPrChange w:id="4046" w:author="Borja Gonzalez" w:date="2017-09-28T19:13:00Z">
                    <w:rPr>
                      <w:rFonts w:ascii="Monaco" w:hAnsi="Monaco" w:cs="Monaco"/>
                      <w:b/>
                      <w:bCs/>
                      <w:color w:val="000000"/>
                      <w:sz w:val="32"/>
                      <w:szCs w:val="32"/>
                      <w:lang w:val="en-US"/>
                    </w:rPr>
                  </w:rPrChange>
                </w:rPr>
                <w:t>)</w:t>
              </w:r>
              <w:r w:rsidRPr="00A47B4C">
                <w:rPr>
                  <w:lang w:val="en-US"/>
                  <w:rPrChange w:id="4047" w:author="Borja Gonzalez" w:date="2017-09-28T19:13:00Z">
                    <w:rPr>
                      <w:rFonts w:ascii="Monaco" w:hAnsi="Monaco" w:cs="Monaco"/>
                      <w:sz w:val="32"/>
                      <w:szCs w:val="32"/>
                      <w:lang w:val="en-US"/>
                    </w:rPr>
                  </w:rPrChange>
                </w:rPr>
                <w:t xml:space="preserve"> </w:t>
              </w:r>
              <w:r w:rsidRPr="00A47B4C">
                <w:rPr>
                  <w:b/>
                  <w:bCs/>
                  <w:color w:val="000000"/>
                  <w:lang w:val="en-US"/>
                  <w:rPrChange w:id="4048"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049" w:author="Borja Gonzalez" w:date="2017-09-28T19:13:00Z"/>
                <w:lang w:val="es-ES"/>
                <w:rPrChange w:id="4050" w:author="Rodrigo García" w:date="2017-09-29T10:06:00Z">
                  <w:rPr>
                    <w:ins w:id="4051" w:author="Borja Gonzalez" w:date="2017-09-28T19:13:00Z"/>
                    <w:rFonts w:ascii="Monaco" w:eastAsiaTheme="majorEastAsia" w:hAnsi="Monaco" w:cs="Monaco"/>
                    <w:color w:val="243F60" w:themeColor="accent1" w:themeShade="7F"/>
                    <w:sz w:val="32"/>
                    <w:szCs w:val="32"/>
                    <w:lang w:val="en-US"/>
                  </w:rPr>
                </w:rPrChange>
              </w:rPr>
              <w:pPrChange w:id="4052" w:author="GONZALEZ DIAZ, BORJA" w:date="2017-09-29T19:27:00Z">
                <w:pPr>
                  <w:keepNext/>
                  <w:keepLines/>
                  <w:widowControl w:val="0"/>
                  <w:autoSpaceDE w:val="0"/>
                  <w:autoSpaceDN w:val="0"/>
                  <w:adjustRightInd w:val="0"/>
                  <w:spacing w:before="200"/>
                  <w:outlineLvl w:val="4"/>
                </w:pPr>
              </w:pPrChange>
            </w:pPr>
            <w:ins w:id="4053" w:author="Borja Gonzalez" w:date="2017-09-28T19:13:00Z">
              <w:r w:rsidRPr="00A47B4C">
                <w:rPr>
                  <w:lang w:val="en-US"/>
                  <w:rPrChange w:id="4054" w:author="Borja Gonzalez" w:date="2017-09-28T19:13:00Z">
                    <w:rPr>
                      <w:rFonts w:ascii="Monaco" w:hAnsi="Monaco" w:cs="Monaco"/>
                      <w:sz w:val="32"/>
                      <w:szCs w:val="32"/>
                      <w:lang w:val="en-US"/>
                    </w:rPr>
                  </w:rPrChange>
                </w:rPr>
                <w:t xml:space="preserve">                </w:t>
              </w:r>
              <w:r w:rsidRPr="00A47B4C">
                <w:rPr>
                  <w:lang w:val="en-US"/>
                  <w:rPrChange w:id="4055" w:author="Borja Gonzalez" w:date="2017-09-28T19:13:00Z">
                    <w:rPr>
                      <w:rFonts w:ascii="Monaco" w:hAnsi="Monaco" w:cs="Monaco"/>
                      <w:sz w:val="32"/>
                      <w:szCs w:val="32"/>
                      <w:lang w:val="en-US"/>
                    </w:rPr>
                  </w:rPrChange>
                </w:rPr>
                <w:tab/>
              </w:r>
              <w:r w:rsidRPr="0079203F">
                <w:rPr>
                  <w:b/>
                  <w:bCs/>
                  <w:lang w:val="es-ES"/>
                  <w:rPrChange w:id="4056" w:author="Rodrigo García" w:date="2017-09-29T10:06:00Z">
                    <w:rPr>
                      <w:rFonts w:ascii="Monaco" w:hAnsi="Monaco" w:cs="Monaco"/>
                      <w:b/>
                      <w:bCs/>
                      <w:color w:val="204A87"/>
                      <w:sz w:val="32"/>
                      <w:szCs w:val="32"/>
                      <w:lang w:val="en-US"/>
                    </w:rPr>
                  </w:rPrChange>
                </w:rPr>
                <w:t>if</w:t>
              </w:r>
              <w:proofErr w:type="gramStart"/>
              <w:r w:rsidRPr="0079203F">
                <w:rPr>
                  <w:b/>
                  <w:bCs/>
                  <w:color w:val="000000"/>
                  <w:lang w:val="es-ES"/>
                  <w:rPrChange w:id="4057" w:author="Rodrigo García" w:date="2017-09-29T10:06:00Z">
                    <w:rPr>
                      <w:rFonts w:ascii="Monaco" w:hAnsi="Monaco" w:cs="Monaco"/>
                      <w:b/>
                      <w:bCs/>
                      <w:color w:val="000000"/>
                      <w:sz w:val="32"/>
                      <w:szCs w:val="32"/>
                      <w:lang w:val="en-US"/>
                    </w:rPr>
                  </w:rPrChange>
                </w:rPr>
                <w:t>(</w:t>
              </w:r>
              <w:r w:rsidRPr="0079203F">
                <w:rPr>
                  <w:b/>
                  <w:bCs/>
                  <w:color w:val="CE5C00"/>
                  <w:lang w:val="es-ES"/>
                  <w:rPrChange w:id="4058" w:author="Rodrigo García" w:date="2017-09-29T10:06:00Z">
                    <w:rPr>
                      <w:rFonts w:ascii="Monaco" w:hAnsi="Monaco" w:cs="Monaco"/>
                      <w:b/>
                      <w:bCs/>
                      <w:color w:val="CE5C00"/>
                      <w:sz w:val="32"/>
                      <w:szCs w:val="32"/>
                      <w:lang w:val="en-US"/>
                    </w:rPr>
                  </w:rPrChange>
                </w:rPr>
                <w:t>!</w:t>
              </w:r>
              <w:r w:rsidRPr="0079203F">
                <w:rPr>
                  <w:lang w:val="es-ES"/>
                  <w:rPrChange w:id="4059" w:author="Rodrigo García" w:date="2017-09-29T10:06:00Z">
                    <w:rPr>
                      <w:rFonts w:ascii="Monaco" w:hAnsi="Monaco" w:cs="Monaco"/>
                      <w:color w:val="204A87"/>
                      <w:sz w:val="32"/>
                      <w:szCs w:val="32"/>
                      <w:lang w:val="en-US"/>
                    </w:rPr>
                  </w:rPrChange>
                </w:rPr>
                <w:t>document</w:t>
              </w:r>
              <w:proofErr w:type="gramEnd"/>
              <w:r w:rsidRPr="0079203F">
                <w:rPr>
                  <w:b/>
                  <w:bCs/>
                  <w:color w:val="000000"/>
                  <w:lang w:val="es-ES"/>
                  <w:rPrChange w:id="4060" w:author="Rodrigo García" w:date="2017-09-29T10:06:00Z">
                    <w:rPr>
                      <w:rFonts w:ascii="Monaco" w:hAnsi="Monaco" w:cs="Monaco"/>
                      <w:b/>
                      <w:bCs/>
                      <w:color w:val="000000"/>
                      <w:sz w:val="32"/>
                      <w:szCs w:val="32"/>
                      <w:lang w:val="en-US"/>
                    </w:rPr>
                  </w:rPrChange>
                </w:rPr>
                <w:t>.</w:t>
              </w:r>
              <w:r w:rsidRPr="0079203F">
                <w:rPr>
                  <w:color w:val="000000"/>
                  <w:lang w:val="es-ES"/>
                  <w:rPrChange w:id="4061" w:author="Rodrigo García" w:date="2017-09-29T10:06:00Z">
                    <w:rPr>
                      <w:rFonts w:ascii="Monaco" w:hAnsi="Monaco" w:cs="Monaco"/>
                      <w:color w:val="000000"/>
                      <w:sz w:val="32"/>
                      <w:szCs w:val="32"/>
                      <w:lang w:val="en-US"/>
                    </w:rPr>
                  </w:rPrChange>
                </w:rPr>
                <w:t>getElementById</w:t>
              </w:r>
              <w:r w:rsidRPr="0079203F">
                <w:rPr>
                  <w:b/>
                  <w:bCs/>
                  <w:color w:val="000000"/>
                  <w:lang w:val="es-ES"/>
                  <w:rPrChange w:id="4062" w:author="Rodrigo García" w:date="2017-09-29T10:06:00Z">
                    <w:rPr>
                      <w:rFonts w:ascii="Monaco" w:hAnsi="Monaco" w:cs="Monaco"/>
                      <w:b/>
                      <w:bCs/>
                      <w:color w:val="000000"/>
                      <w:sz w:val="32"/>
                      <w:szCs w:val="32"/>
                      <w:lang w:val="en-US"/>
                    </w:rPr>
                  </w:rPrChange>
                </w:rPr>
                <w:t>(</w:t>
              </w:r>
              <w:r w:rsidRPr="0079203F">
                <w:rPr>
                  <w:color w:val="4E9A06"/>
                  <w:lang w:val="es-ES"/>
                  <w:rPrChange w:id="4063" w:author="Rodrigo García" w:date="2017-09-29T10:06:00Z">
                    <w:rPr>
                      <w:rFonts w:ascii="Monaco" w:hAnsi="Monaco" w:cs="Monaco"/>
                      <w:color w:val="4E9A06"/>
                      <w:sz w:val="32"/>
                      <w:szCs w:val="32"/>
                      <w:lang w:val="en-US"/>
                    </w:rPr>
                  </w:rPrChange>
                </w:rPr>
                <w:t>"miFecha"</w:t>
              </w:r>
              <w:r w:rsidRPr="0079203F">
                <w:rPr>
                  <w:b/>
                  <w:bCs/>
                  <w:color w:val="000000"/>
                  <w:lang w:val="es-ES"/>
                  <w:rPrChange w:id="4064" w:author="Rodrigo García" w:date="2017-09-29T10:06:00Z">
                    <w:rPr>
                      <w:rFonts w:ascii="Monaco" w:hAnsi="Monaco" w:cs="Monaco"/>
                      <w:b/>
                      <w:bCs/>
                      <w:color w:val="000000"/>
                      <w:sz w:val="32"/>
                      <w:szCs w:val="32"/>
                      <w:lang w:val="en-US"/>
                    </w:rPr>
                  </w:rPrChange>
                </w:rPr>
                <w:t>).</w:t>
              </w:r>
              <w:r w:rsidRPr="0079203F">
                <w:rPr>
                  <w:color w:val="000000"/>
                  <w:lang w:val="es-ES"/>
                  <w:rPrChange w:id="4065" w:author="Rodrigo García" w:date="2017-09-29T10:06:00Z">
                    <w:rPr>
                      <w:rFonts w:ascii="Monaco" w:hAnsi="Monaco" w:cs="Monaco"/>
                      <w:color w:val="000000"/>
                      <w:sz w:val="32"/>
                      <w:szCs w:val="32"/>
                      <w:lang w:val="en-US"/>
                    </w:rPr>
                  </w:rPrChange>
                </w:rPr>
                <w:t>value</w:t>
              </w:r>
              <w:r w:rsidRPr="0079203F">
                <w:rPr>
                  <w:b/>
                  <w:bCs/>
                  <w:color w:val="000000"/>
                  <w:lang w:val="es-ES"/>
                  <w:rPrChange w:id="4066"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067" w:author="Borja Gonzalez" w:date="2017-09-28T19:13:00Z"/>
                <w:lang w:val="es-ES"/>
                <w:rPrChange w:id="4068" w:author="Rodrigo García" w:date="2017-09-29T10:06:00Z">
                  <w:rPr>
                    <w:ins w:id="4069" w:author="Borja Gonzalez" w:date="2017-09-28T19:13:00Z"/>
                    <w:rFonts w:ascii="Monaco" w:eastAsiaTheme="majorEastAsia" w:hAnsi="Monaco" w:cs="Monaco"/>
                    <w:color w:val="243F60" w:themeColor="accent1" w:themeShade="7F"/>
                    <w:sz w:val="32"/>
                    <w:szCs w:val="32"/>
                    <w:lang w:val="en-US"/>
                  </w:rPr>
                </w:rPrChange>
              </w:rPr>
              <w:pPrChange w:id="4070" w:author="GONZALEZ DIAZ, BORJA" w:date="2017-09-29T19:27:00Z">
                <w:pPr>
                  <w:keepNext/>
                  <w:keepLines/>
                  <w:widowControl w:val="0"/>
                  <w:autoSpaceDE w:val="0"/>
                  <w:autoSpaceDN w:val="0"/>
                  <w:adjustRightInd w:val="0"/>
                  <w:spacing w:before="200"/>
                  <w:outlineLvl w:val="4"/>
                </w:pPr>
              </w:pPrChange>
            </w:pPr>
            <w:ins w:id="4071" w:author="Borja Gonzalez" w:date="2017-09-28T19:13:00Z">
              <w:r w:rsidRPr="0079203F">
                <w:rPr>
                  <w:lang w:val="es-ES"/>
                  <w:rPrChange w:id="4072" w:author="Rodrigo García" w:date="2017-09-29T10:06:00Z">
                    <w:rPr>
                      <w:rFonts w:ascii="Monaco" w:hAnsi="Monaco" w:cs="Monaco"/>
                      <w:sz w:val="32"/>
                      <w:szCs w:val="32"/>
                      <w:lang w:val="en-US"/>
                    </w:rPr>
                  </w:rPrChange>
                </w:rPr>
                <w:t xml:space="preserve">                </w:t>
              </w:r>
              <w:r w:rsidRPr="0079203F">
                <w:rPr>
                  <w:lang w:val="es-ES"/>
                  <w:rPrChange w:id="4073" w:author="Rodrigo García" w:date="2017-09-29T10:06:00Z">
                    <w:rPr>
                      <w:rFonts w:ascii="Monaco" w:hAnsi="Monaco" w:cs="Monaco"/>
                      <w:sz w:val="32"/>
                      <w:szCs w:val="32"/>
                      <w:lang w:val="en-US"/>
                    </w:rPr>
                  </w:rPrChange>
                </w:rPr>
                <w:tab/>
              </w:r>
              <w:r w:rsidRPr="0079203F">
                <w:rPr>
                  <w:lang w:val="es-ES"/>
                  <w:rPrChange w:id="4074" w:author="Rodrigo García" w:date="2017-09-29T10:06:00Z">
                    <w:rPr>
                      <w:rFonts w:ascii="Monaco" w:hAnsi="Monaco" w:cs="Monaco"/>
                      <w:sz w:val="32"/>
                      <w:szCs w:val="32"/>
                      <w:lang w:val="en-US"/>
                    </w:rPr>
                  </w:rPrChange>
                </w:rPr>
                <w:tab/>
              </w:r>
              <w:proofErr w:type="gramStart"/>
              <w:r w:rsidRPr="0079203F">
                <w:rPr>
                  <w:color w:val="000000"/>
                  <w:lang w:val="es-ES"/>
                  <w:rPrChange w:id="4075" w:author="Rodrigo García" w:date="2017-09-29T10:06:00Z">
                    <w:rPr>
                      <w:rFonts w:ascii="Monaco" w:hAnsi="Monaco" w:cs="Monaco"/>
                      <w:color w:val="000000"/>
                      <w:sz w:val="32"/>
                      <w:szCs w:val="32"/>
                      <w:lang w:val="en-US"/>
                    </w:rPr>
                  </w:rPrChange>
                </w:rPr>
                <w:t>alert</w:t>
              </w:r>
              <w:r w:rsidRPr="0079203F">
                <w:rPr>
                  <w:b/>
                  <w:bCs/>
                  <w:color w:val="000000"/>
                  <w:lang w:val="es-ES"/>
                  <w:rPrChange w:id="4076"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077"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078"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079" w:author="Borja Gonzalez" w:date="2017-09-28T19:13:00Z"/>
                <w:lang w:val="es-ES"/>
                <w:rPrChange w:id="4080" w:author="Rodrigo García" w:date="2017-09-29T10:06:00Z">
                  <w:rPr>
                    <w:ins w:id="4081" w:author="Borja Gonzalez" w:date="2017-09-28T19:13:00Z"/>
                    <w:rFonts w:ascii="Monaco" w:eastAsiaTheme="majorEastAsia" w:hAnsi="Monaco" w:cs="Monaco"/>
                    <w:color w:val="243F60" w:themeColor="accent1" w:themeShade="7F"/>
                    <w:sz w:val="32"/>
                    <w:szCs w:val="32"/>
                    <w:lang w:val="en-US"/>
                  </w:rPr>
                </w:rPrChange>
              </w:rPr>
              <w:pPrChange w:id="4082" w:author="GONZALEZ DIAZ, BORJA" w:date="2017-09-29T19:27:00Z">
                <w:pPr>
                  <w:keepNext/>
                  <w:keepLines/>
                  <w:widowControl w:val="0"/>
                  <w:autoSpaceDE w:val="0"/>
                  <w:autoSpaceDN w:val="0"/>
                  <w:adjustRightInd w:val="0"/>
                  <w:spacing w:before="200"/>
                  <w:outlineLvl w:val="4"/>
                </w:pPr>
              </w:pPrChange>
            </w:pPr>
            <w:ins w:id="4083" w:author="Borja Gonzalez" w:date="2017-09-28T19:13:00Z">
              <w:r w:rsidRPr="0079203F">
                <w:rPr>
                  <w:lang w:val="es-ES"/>
                  <w:rPrChange w:id="4084" w:author="Rodrigo García" w:date="2017-09-29T10:06:00Z">
                    <w:rPr>
                      <w:rFonts w:ascii="Monaco" w:hAnsi="Monaco" w:cs="Monaco"/>
                      <w:sz w:val="32"/>
                      <w:szCs w:val="32"/>
                      <w:lang w:val="en-US"/>
                    </w:rPr>
                  </w:rPrChange>
                </w:rPr>
                <w:t xml:space="preserve">                </w:t>
              </w:r>
              <w:r w:rsidRPr="0079203F">
                <w:rPr>
                  <w:lang w:val="es-ES"/>
                  <w:rPrChange w:id="4085" w:author="Rodrigo García" w:date="2017-09-29T10:06:00Z">
                    <w:rPr>
                      <w:rFonts w:ascii="Monaco" w:hAnsi="Monaco" w:cs="Monaco"/>
                      <w:sz w:val="32"/>
                      <w:szCs w:val="32"/>
                      <w:lang w:val="en-US"/>
                    </w:rPr>
                  </w:rPrChange>
                </w:rPr>
                <w:tab/>
              </w:r>
              <w:r w:rsidRPr="0079203F">
                <w:rPr>
                  <w:b/>
                  <w:bCs/>
                  <w:color w:val="000000"/>
                  <w:lang w:val="es-ES"/>
                  <w:rPrChange w:id="4086"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087" w:author="Borja Gonzalez" w:date="2017-09-28T19:13:00Z"/>
                <w:lang w:val="es-ES"/>
                <w:rPrChange w:id="4088" w:author="Rodrigo García" w:date="2017-09-29T10:06:00Z">
                  <w:rPr>
                    <w:ins w:id="4089" w:author="Borja Gonzalez" w:date="2017-09-28T19:13:00Z"/>
                    <w:rFonts w:ascii="Monaco" w:eastAsiaTheme="majorEastAsia" w:hAnsi="Monaco" w:cs="Monaco"/>
                    <w:color w:val="243F60" w:themeColor="accent1" w:themeShade="7F"/>
                    <w:sz w:val="32"/>
                    <w:szCs w:val="32"/>
                    <w:lang w:val="en-US"/>
                  </w:rPr>
                </w:rPrChange>
              </w:rPr>
              <w:pPrChange w:id="4090" w:author="GONZALEZ DIAZ, BORJA" w:date="2017-09-29T19:27:00Z">
                <w:pPr>
                  <w:keepNext/>
                  <w:keepLines/>
                  <w:widowControl w:val="0"/>
                  <w:autoSpaceDE w:val="0"/>
                  <w:autoSpaceDN w:val="0"/>
                  <w:adjustRightInd w:val="0"/>
                  <w:spacing w:before="200"/>
                  <w:outlineLvl w:val="4"/>
                </w:pPr>
              </w:pPrChange>
            </w:pPr>
            <w:ins w:id="4091" w:author="Borja Gonzalez" w:date="2017-09-28T19:13:00Z">
              <w:r w:rsidRPr="0079203F">
                <w:rPr>
                  <w:lang w:val="es-ES"/>
                  <w:rPrChange w:id="4092" w:author="Rodrigo García" w:date="2017-09-29T10:06:00Z">
                    <w:rPr>
                      <w:rFonts w:ascii="Monaco" w:hAnsi="Monaco" w:cs="Monaco"/>
                      <w:sz w:val="32"/>
                      <w:szCs w:val="32"/>
                      <w:lang w:val="en-US"/>
                    </w:rPr>
                  </w:rPrChange>
                </w:rPr>
                <w:t xml:space="preserve">                </w:t>
              </w:r>
              <w:r w:rsidRPr="0079203F">
                <w:rPr>
                  <w:lang w:val="es-ES"/>
                  <w:rPrChange w:id="4093" w:author="Rodrigo García" w:date="2017-09-29T10:06:00Z">
                    <w:rPr>
                      <w:rFonts w:ascii="Monaco" w:hAnsi="Monaco" w:cs="Monaco"/>
                      <w:sz w:val="32"/>
                      <w:szCs w:val="32"/>
                      <w:lang w:val="en-US"/>
                    </w:rPr>
                  </w:rPrChange>
                </w:rPr>
                <w:tab/>
              </w:r>
              <w:proofErr w:type="gramStart"/>
              <w:r w:rsidRPr="0079203F">
                <w:rPr>
                  <w:b/>
                  <w:bCs/>
                  <w:lang w:val="es-ES"/>
                  <w:rPrChange w:id="4094" w:author="Rodrigo García" w:date="2017-09-29T10:06:00Z">
                    <w:rPr>
                      <w:rFonts w:ascii="Monaco" w:hAnsi="Monaco" w:cs="Monaco"/>
                      <w:b/>
                      <w:bCs/>
                      <w:color w:val="204A87"/>
                      <w:sz w:val="32"/>
                      <w:szCs w:val="32"/>
                      <w:lang w:val="en-US"/>
                    </w:rPr>
                  </w:rPrChange>
                </w:rPr>
                <w:t>else</w:t>
              </w:r>
              <w:r w:rsidRPr="0079203F">
                <w:rPr>
                  <w:b/>
                  <w:bCs/>
                  <w:color w:val="000000"/>
                  <w:lang w:val="es-ES"/>
                  <w:rPrChange w:id="4095" w:author="Rodrigo García" w:date="2017-09-29T10:06:00Z">
                    <w:rPr>
                      <w:rFonts w:ascii="Monaco" w:hAnsi="Monaco" w:cs="Monaco"/>
                      <w:b/>
                      <w:bCs/>
                      <w:color w:val="000000"/>
                      <w:sz w:val="32"/>
                      <w:szCs w:val="32"/>
                      <w:lang w:val="en-US"/>
                    </w:rPr>
                  </w:rPrChange>
                </w:rPr>
                <w:t>{</w:t>
              </w:r>
              <w:proofErr w:type="gramEnd"/>
            </w:ins>
          </w:p>
          <w:p w14:paraId="6AE4B695" w14:textId="77777777" w:rsidR="00A47B4C" w:rsidRPr="0079203F" w:rsidRDefault="00A47B4C">
            <w:pPr>
              <w:rPr>
                <w:ins w:id="4096" w:author="Borja Gonzalez" w:date="2017-09-28T19:13:00Z"/>
                <w:lang w:val="es-ES"/>
                <w:rPrChange w:id="4097" w:author="Rodrigo García" w:date="2017-09-29T10:06:00Z">
                  <w:rPr>
                    <w:ins w:id="4098" w:author="Borja Gonzalez" w:date="2017-09-28T19:13:00Z"/>
                    <w:rFonts w:ascii="Monaco" w:eastAsiaTheme="majorEastAsia" w:hAnsi="Monaco" w:cs="Monaco"/>
                    <w:color w:val="243F60" w:themeColor="accent1" w:themeShade="7F"/>
                    <w:sz w:val="32"/>
                    <w:szCs w:val="32"/>
                    <w:lang w:val="en-US"/>
                  </w:rPr>
                </w:rPrChange>
              </w:rPr>
              <w:pPrChange w:id="4099" w:author="GONZALEZ DIAZ, BORJA" w:date="2017-09-29T19:27:00Z">
                <w:pPr>
                  <w:keepNext/>
                  <w:keepLines/>
                  <w:widowControl w:val="0"/>
                  <w:autoSpaceDE w:val="0"/>
                  <w:autoSpaceDN w:val="0"/>
                  <w:adjustRightInd w:val="0"/>
                  <w:spacing w:before="200"/>
                  <w:outlineLvl w:val="4"/>
                </w:pPr>
              </w:pPrChange>
            </w:pPr>
            <w:ins w:id="4100" w:author="Borja Gonzalez" w:date="2017-09-28T19:13:00Z">
              <w:r w:rsidRPr="0079203F">
                <w:rPr>
                  <w:lang w:val="es-ES"/>
                  <w:rPrChange w:id="4101" w:author="Rodrigo García" w:date="2017-09-29T10:06:00Z">
                    <w:rPr>
                      <w:rFonts w:ascii="Monaco" w:hAnsi="Monaco" w:cs="Monaco"/>
                      <w:sz w:val="32"/>
                      <w:szCs w:val="32"/>
                      <w:lang w:val="en-US"/>
                    </w:rPr>
                  </w:rPrChange>
                </w:rPr>
                <w:t xml:space="preserve">                </w:t>
              </w:r>
              <w:r w:rsidRPr="0079203F">
                <w:rPr>
                  <w:lang w:val="es-ES"/>
                  <w:rPrChange w:id="4102" w:author="Rodrigo García" w:date="2017-09-29T10:06:00Z">
                    <w:rPr>
                      <w:rFonts w:ascii="Monaco" w:hAnsi="Monaco" w:cs="Monaco"/>
                      <w:sz w:val="32"/>
                      <w:szCs w:val="32"/>
                      <w:lang w:val="en-US"/>
                    </w:rPr>
                  </w:rPrChange>
                </w:rPr>
                <w:tab/>
              </w:r>
              <w:r w:rsidRPr="0079203F">
                <w:rPr>
                  <w:lang w:val="es-ES"/>
                  <w:rPrChange w:id="4103" w:author="Rodrigo García" w:date="2017-09-29T10:06:00Z">
                    <w:rPr>
                      <w:rFonts w:ascii="Monaco" w:hAnsi="Monaco" w:cs="Monaco"/>
                      <w:sz w:val="32"/>
                      <w:szCs w:val="32"/>
                      <w:lang w:val="en-US"/>
                    </w:rPr>
                  </w:rPrChange>
                </w:rPr>
                <w:tab/>
              </w:r>
              <w:r w:rsidRPr="0079203F">
                <w:rPr>
                  <w:b/>
                  <w:bCs/>
                  <w:lang w:val="es-ES"/>
                  <w:rPrChange w:id="4104" w:author="Rodrigo García" w:date="2017-09-29T10:06:00Z">
                    <w:rPr>
                      <w:rFonts w:ascii="Monaco" w:hAnsi="Monaco" w:cs="Monaco"/>
                      <w:b/>
                      <w:bCs/>
                      <w:color w:val="204A87"/>
                      <w:sz w:val="32"/>
                      <w:szCs w:val="32"/>
                      <w:lang w:val="en-US"/>
                    </w:rPr>
                  </w:rPrChange>
                </w:rPr>
                <w:t>var</w:t>
              </w:r>
              <w:r w:rsidRPr="0079203F">
                <w:rPr>
                  <w:lang w:val="es-ES"/>
                  <w:rPrChange w:id="4105" w:author="Rodrigo García" w:date="2017-09-29T10:06:00Z">
                    <w:rPr>
                      <w:rFonts w:ascii="Monaco" w:hAnsi="Monaco" w:cs="Monaco"/>
                      <w:sz w:val="32"/>
                      <w:szCs w:val="32"/>
                      <w:lang w:val="en-US"/>
                    </w:rPr>
                  </w:rPrChange>
                </w:rPr>
                <w:t xml:space="preserve"> </w:t>
              </w:r>
              <w:r w:rsidRPr="0079203F">
                <w:rPr>
                  <w:color w:val="000000"/>
                  <w:lang w:val="es-ES"/>
                  <w:rPrChange w:id="4106" w:author="Rodrigo García" w:date="2017-09-29T10:06:00Z">
                    <w:rPr>
                      <w:rFonts w:ascii="Monaco" w:hAnsi="Monaco" w:cs="Monaco"/>
                      <w:color w:val="000000"/>
                      <w:sz w:val="32"/>
                      <w:szCs w:val="32"/>
                      <w:lang w:val="en-US"/>
                    </w:rPr>
                  </w:rPrChange>
                </w:rPr>
                <w:t>Fecha</w:t>
              </w:r>
              <w:r w:rsidRPr="0079203F">
                <w:rPr>
                  <w:lang w:val="es-ES"/>
                  <w:rPrChange w:id="4107" w:author="Rodrigo García" w:date="2017-09-29T10:06:00Z">
                    <w:rPr>
                      <w:rFonts w:ascii="Monaco" w:hAnsi="Monaco" w:cs="Monaco"/>
                      <w:sz w:val="32"/>
                      <w:szCs w:val="32"/>
                      <w:lang w:val="en-US"/>
                    </w:rPr>
                  </w:rPrChange>
                </w:rPr>
                <w:t xml:space="preserve"> </w:t>
              </w:r>
              <w:r w:rsidRPr="0079203F">
                <w:rPr>
                  <w:b/>
                  <w:bCs/>
                  <w:color w:val="CE5C00"/>
                  <w:lang w:val="es-ES"/>
                  <w:rPrChange w:id="4108" w:author="Rodrigo García" w:date="2017-09-29T10:06:00Z">
                    <w:rPr>
                      <w:rFonts w:ascii="Monaco" w:hAnsi="Monaco" w:cs="Monaco"/>
                      <w:b/>
                      <w:bCs/>
                      <w:color w:val="CE5C00"/>
                      <w:sz w:val="32"/>
                      <w:szCs w:val="32"/>
                      <w:lang w:val="en-US"/>
                    </w:rPr>
                  </w:rPrChange>
                </w:rPr>
                <w:t>=</w:t>
              </w:r>
              <w:r w:rsidRPr="0079203F">
                <w:rPr>
                  <w:lang w:val="es-ES"/>
                  <w:rPrChange w:id="4109" w:author="Rodrigo García" w:date="2017-09-29T10:06:00Z">
                    <w:rPr>
                      <w:rFonts w:ascii="Monaco" w:hAnsi="Monaco" w:cs="Monaco"/>
                      <w:sz w:val="32"/>
                      <w:szCs w:val="32"/>
                      <w:lang w:val="en-US"/>
                    </w:rPr>
                  </w:rPrChange>
                </w:rPr>
                <w:t xml:space="preserve"> </w:t>
              </w:r>
              <w:proofErr w:type="gramStart"/>
              <w:r w:rsidRPr="0079203F">
                <w:rPr>
                  <w:lang w:val="es-ES"/>
                  <w:rPrChange w:id="4110" w:author="Rodrigo García" w:date="2017-09-29T10:06:00Z">
                    <w:rPr>
                      <w:rFonts w:ascii="Monaco" w:hAnsi="Monaco" w:cs="Monaco"/>
                      <w:sz w:val="32"/>
                      <w:szCs w:val="32"/>
                      <w:lang w:val="en-US"/>
                    </w:rPr>
                  </w:rPrChange>
                </w:rPr>
                <w:t>document</w:t>
              </w:r>
              <w:r w:rsidRPr="0079203F">
                <w:rPr>
                  <w:b/>
                  <w:bCs/>
                  <w:color w:val="000000"/>
                  <w:lang w:val="es-ES"/>
                  <w:rPrChange w:id="4111" w:author="Rodrigo García" w:date="2017-09-29T10:06:00Z">
                    <w:rPr>
                      <w:rFonts w:ascii="Monaco" w:hAnsi="Monaco" w:cs="Monaco"/>
                      <w:b/>
                      <w:bCs/>
                      <w:color w:val="000000"/>
                      <w:sz w:val="32"/>
                      <w:szCs w:val="32"/>
                      <w:lang w:val="en-US"/>
                    </w:rPr>
                  </w:rPrChange>
                </w:rPr>
                <w:t>.</w:t>
              </w:r>
              <w:r w:rsidRPr="0079203F">
                <w:rPr>
                  <w:color w:val="000000"/>
                  <w:lang w:val="es-ES"/>
                  <w:rPrChange w:id="4112" w:author="Rodrigo García" w:date="2017-09-29T10:06:00Z">
                    <w:rPr>
                      <w:rFonts w:ascii="Monaco" w:hAnsi="Monaco" w:cs="Monaco"/>
                      <w:color w:val="000000"/>
                      <w:sz w:val="32"/>
                      <w:szCs w:val="32"/>
                      <w:lang w:val="en-US"/>
                    </w:rPr>
                  </w:rPrChange>
                </w:rPr>
                <w:t>getElementById</w:t>
              </w:r>
              <w:proofErr w:type="gramEnd"/>
              <w:r w:rsidRPr="0079203F">
                <w:rPr>
                  <w:b/>
                  <w:bCs/>
                  <w:color w:val="000000"/>
                  <w:lang w:val="es-ES"/>
                  <w:rPrChange w:id="4113" w:author="Rodrigo García" w:date="2017-09-29T10:06:00Z">
                    <w:rPr>
                      <w:rFonts w:ascii="Monaco" w:hAnsi="Monaco" w:cs="Monaco"/>
                      <w:b/>
                      <w:bCs/>
                      <w:color w:val="000000"/>
                      <w:sz w:val="32"/>
                      <w:szCs w:val="32"/>
                      <w:lang w:val="en-US"/>
                    </w:rPr>
                  </w:rPrChange>
                </w:rPr>
                <w:t>(</w:t>
              </w:r>
              <w:r w:rsidRPr="0079203F">
                <w:rPr>
                  <w:color w:val="4E9A06"/>
                  <w:lang w:val="es-ES"/>
                  <w:rPrChange w:id="4114" w:author="Rodrigo García" w:date="2017-09-29T10:06:00Z">
                    <w:rPr>
                      <w:rFonts w:ascii="Monaco" w:hAnsi="Monaco" w:cs="Monaco"/>
                      <w:color w:val="4E9A06"/>
                      <w:sz w:val="32"/>
                      <w:szCs w:val="32"/>
                      <w:lang w:val="en-US"/>
                    </w:rPr>
                  </w:rPrChange>
                </w:rPr>
                <w:t>"miFecha"</w:t>
              </w:r>
              <w:r w:rsidRPr="0079203F">
                <w:rPr>
                  <w:b/>
                  <w:bCs/>
                  <w:color w:val="000000"/>
                  <w:lang w:val="es-ES"/>
                  <w:rPrChange w:id="4115" w:author="Rodrigo García" w:date="2017-09-29T10:06:00Z">
                    <w:rPr>
                      <w:rFonts w:ascii="Monaco" w:hAnsi="Monaco" w:cs="Monaco"/>
                      <w:b/>
                      <w:bCs/>
                      <w:color w:val="000000"/>
                      <w:sz w:val="32"/>
                      <w:szCs w:val="32"/>
                      <w:lang w:val="en-US"/>
                    </w:rPr>
                  </w:rPrChange>
                </w:rPr>
                <w:t>).</w:t>
              </w:r>
              <w:r w:rsidRPr="0079203F">
                <w:rPr>
                  <w:color w:val="000000"/>
                  <w:lang w:val="es-ES"/>
                  <w:rPrChange w:id="4116" w:author="Rodrigo García" w:date="2017-09-29T10:06:00Z">
                    <w:rPr>
                      <w:rFonts w:ascii="Monaco" w:hAnsi="Monaco" w:cs="Monaco"/>
                      <w:color w:val="000000"/>
                      <w:sz w:val="32"/>
                      <w:szCs w:val="32"/>
                      <w:lang w:val="en-US"/>
                    </w:rPr>
                  </w:rPrChange>
                </w:rPr>
                <w:t>value</w:t>
              </w:r>
              <w:r w:rsidRPr="0079203F">
                <w:rPr>
                  <w:b/>
                  <w:bCs/>
                  <w:color w:val="000000"/>
                  <w:lang w:val="es-ES"/>
                  <w:rPrChange w:id="4117"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118" w:author="Borja Gonzalez" w:date="2017-09-28T19:13:00Z"/>
                <w:lang w:val="es-ES"/>
                <w:rPrChange w:id="4119" w:author="Rodrigo García" w:date="2017-09-29T10:06:00Z">
                  <w:rPr>
                    <w:ins w:id="4120" w:author="Borja Gonzalez" w:date="2017-09-28T19:13:00Z"/>
                    <w:rFonts w:ascii="Monaco" w:eastAsiaTheme="majorEastAsia" w:hAnsi="Monaco" w:cs="Monaco"/>
                    <w:color w:val="243F60" w:themeColor="accent1" w:themeShade="7F"/>
                    <w:sz w:val="32"/>
                    <w:szCs w:val="32"/>
                    <w:lang w:val="en-US"/>
                  </w:rPr>
                </w:rPrChange>
              </w:rPr>
              <w:pPrChange w:id="4121" w:author="GONZALEZ DIAZ, BORJA" w:date="2017-09-29T19:27:00Z">
                <w:pPr>
                  <w:keepNext/>
                  <w:keepLines/>
                  <w:widowControl w:val="0"/>
                  <w:autoSpaceDE w:val="0"/>
                  <w:autoSpaceDN w:val="0"/>
                  <w:adjustRightInd w:val="0"/>
                  <w:spacing w:before="200"/>
                  <w:outlineLvl w:val="4"/>
                </w:pPr>
              </w:pPrChange>
            </w:pPr>
            <w:ins w:id="4122" w:author="Borja Gonzalez" w:date="2017-09-28T19:13:00Z">
              <w:r w:rsidRPr="0079203F">
                <w:rPr>
                  <w:lang w:val="es-ES"/>
                  <w:rPrChange w:id="4123" w:author="Rodrigo García" w:date="2017-09-29T10:06:00Z">
                    <w:rPr>
                      <w:rFonts w:ascii="Monaco" w:hAnsi="Monaco" w:cs="Monaco"/>
                      <w:sz w:val="32"/>
                      <w:szCs w:val="32"/>
                      <w:lang w:val="en-US"/>
                    </w:rPr>
                  </w:rPrChange>
                </w:rPr>
                <w:t xml:space="preserve">                </w:t>
              </w:r>
              <w:r w:rsidRPr="0079203F">
                <w:rPr>
                  <w:lang w:val="es-ES"/>
                  <w:rPrChange w:id="4124" w:author="Rodrigo García" w:date="2017-09-29T10:06:00Z">
                    <w:rPr>
                      <w:rFonts w:ascii="Monaco" w:hAnsi="Monaco" w:cs="Monaco"/>
                      <w:sz w:val="32"/>
                      <w:szCs w:val="32"/>
                      <w:lang w:val="en-US"/>
                    </w:rPr>
                  </w:rPrChange>
                </w:rPr>
                <w:tab/>
              </w:r>
              <w:r w:rsidRPr="0079203F">
                <w:rPr>
                  <w:lang w:val="es-ES"/>
                  <w:rPrChange w:id="4125" w:author="Rodrigo García" w:date="2017-09-29T10:06:00Z">
                    <w:rPr>
                      <w:rFonts w:ascii="Monaco" w:hAnsi="Monaco" w:cs="Monaco"/>
                      <w:sz w:val="32"/>
                      <w:szCs w:val="32"/>
                      <w:lang w:val="en-US"/>
                    </w:rPr>
                  </w:rPrChange>
                </w:rPr>
                <w:tab/>
              </w:r>
              <w:proofErr w:type="gramStart"/>
              <w:r w:rsidRPr="0079203F">
                <w:rPr>
                  <w:color w:val="000000"/>
                  <w:lang w:val="es-ES"/>
                  <w:rPrChange w:id="4126" w:author="Rodrigo García" w:date="2017-09-29T10:06:00Z">
                    <w:rPr>
                      <w:rFonts w:ascii="Monaco" w:hAnsi="Monaco" w:cs="Monaco"/>
                      <w:color w:val="000000"/>
                      <w:sz w:val="32"/>
                      <w:szCs w:val="32"/>
                      <w:lang w:val="en-US"/>
                    </w:rPr>
                  </w:rPrChange>
                </w:rPr>
                <w:t>console</w:t>
              </w:r>
              <w:r w:rsidRPr="0079203F">
                <w:rPr>
                  <w:b/>
                  <w:bCs/>
                  <w:color w:val="000000"/>
                  <w:lang w:val="es-ES"/>
                  <w:rPrChange w:id="4127" w:author="Rodrigo García" w:date="2017-09-29T10:06:00Z">
                    <w:rPr>
                      <w:rFonts w:ascii="Monaco" w:hAnsi="Monaco" w:cs="Monaco"/>
                      <w:b/>
                      <w:bCs/>
                      <w:color w:val="000000"/>
                      <w:sz w:val="32"/>
                      <w:szCs w:val="32"/>
                      <w:lang w:val="en-US"/>
                    </w:rPr>
                  </w:rPrChange>
                </w:rPr>
                <w:t>.</w:t>
              </w:r>
              <w:r w:rsidRPr="0079203F">
                <w:rPr>
                  <w:color w:val="000000"/>
                  <w:lang w:val="es-ES"/>
                  <w:rPrChange w:id="4128" w:author="Rodrigo García" w:date="2017-09-29T10:06:00Z">
                    <w:rPr>
                      <w:rFonts w:ascii="Monaco" w:hAnsi="Monaco" w:cs="Monaco"/>
                      <w:color w:val="000000"/>
                      <w:sz w:val="32"/>
                      <w:szCs w:val="32"/>
                      <w:lang w:val="en-US"/>
                    </w:rPr>
                  </w:rPrChange>
                </w:rPr>
                <w:t>log</w:t>
              </w:r>
              <w:r w:rsidRPr="0079203F">
                <w:rPr>
                  <w:b/>
                  <w:bCs/>
                  <w:color w:val="000000"/>
                  <w:lang w:val="es-ES"/>
                  <w:rPrChange w:id="4129"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130"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131"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132" w:author="Borja Gonzalez" w:date="2017-09-28T19:13:00Z"/>
                <w:lang w:val="es-ES"/>
                <w:rPrChange w:id="4133" w:author="Rodrigo García" w:date="2017-09-29T10:06:00Z">
                  <w:rPr>
                    <w:ins w:id="4134" w:author="Borja Gonzalez" w:date="2017-09-28T19:13:00Z"/>
                    <w:rFonts w:ascii="Monaco" w:eastAsiaTheme="majorEastAsia" w:hAnsi="Monaco" w:cs="Monaco"/>
                    <w:color w:val="243F60" w:themeColor="accent1" w:themeShade="7F"/>
                    <w:sz w:val="32"/>
                    <w:szCs w:val="32"/>
                    <w:lang w:val="en-US"/>
                  </w:rPr>
                </w:rPrChange>
              </w:rPr>
              <w:pPrChange w:id="4135" w:author="GONZALEZ DIAZ, BORJA" w:date="2017-09-29T19:27:00Z">
                <w:pPr>
                  <w:keepNext/>
                  <w:keepLines/>
                  <w:widowControl w:val="0"/>
                  <w:autoSpaceDE w:val="0"/>
                  <w:autoSpaceDN w:val="0"/>
                  <w:adjustRightInd w:val="0"/>
                  <w:spacing w:before="200"/>
                  <w:outlineLvl w:val="4"/>
                </w:pPr>
              </w:pPrChange>
            </w:pPr>
            <w:ins w:id="4136" w:author="Borja Gonzalez" w:date="2017-09-28T19:13:00Z">
              <w:r w:rsidRPr="0079203F">
                <w:rPr>
                  <w:lang w:val="es-ES"/>
                  <w:rPrChange w:id="4137" w:author="Rodrigo García" w:date="2017-09-29T10:06:00Z">
                    <w:rPr>
                      <w:rFonts w:ascii="Monaco" w:hAnsi="Monaco" w:cs="Monaco"/>
                      <w:sz w:val="32"/>
                      <w:szCs w:val="32"/>
                      <w:lang w:val="en-US"/>
                    </w:rPr>
                  </w:rPrChange>
                </w:rPr>
                <w:t xml:space="preserve">                </w:t>
              </w:r>
              <w:r w:rsidRPr="0079203F">
                <w:rPr>
                  <w:lang w:val="es-ES"/>
                  <w:rPrChange w:id="4138" w:author="Rodrigo García" w:date="2017-09-29T10:06:00Z">
                    <w:rPr>
                      <w:rFonts w:ascii="Monaco" w:hAnsi="Monaco" w:cs="Monaco"/>
                      <w:sz w:val="32"/>
                      <w:szCs w:val="32"/>
                      <w:lang w:val="en-US"/>
                    </w:rPr>
                  </w:rPrChange>
                </w:rPr>
                <w:tab/>
              </w:r>
              <w:r w:rsidRPr="0079203F">
                <w:rPr>
                  <w:lang w:val="es-ES"/>
                  <w:rPrChange w:id="4139" w:author="Rodrigo García" w:date="2017-09-29T10:06:00Z">
                    <w:rPr>
                      <w:rFonts w:ascii="Monaco" w:hAnsi="Monaco" w:cs="Monaco"/>
                      <w:sz w:val="32"/>
                      <w:szCs w:val="32"/>
                      <w:lang w:val="en-US"/>
                    </w:rPr>
                  </w:rPrChange>
                </w:rPr>
                <w:tab/>
              </w:r>
              <w:r w:rsidRPr="0079203F">
                <w:rPr>
                  <w:color w:val="000000"/>
                  <w:lang w:val="es-ES"/>
                  <w:rPrChange w:id="4140" w:author="Rodrigo García" w:date="2017-09-29T10:06:00Z">
                    <w:rPr>
                      <w:rFonts w:ascii="Monaco" w:hAnsi="Monaco" w:cs="Monaco"/>
                      <w:color w:val="000000"/>
                      <w:sz w:val="32"/>
                      <w:szCs w:val="32"/>
                      <w:lang w:val="en-US"/>
                    </w:rPr>
                  </w:rPrChange>
                </w:rPr>
                <w:t>add_</w:t>
              </w:r>
              <w:proofErr w:type="gramStart"/>
              <w:r w:rsidRPr="0079203F">
                <w:rPr>
                  <w:color w:val="000000"/>
                  <w:lang w:val="es-ES"/>
                  <w:rPrChange w:id="4141" w:author="Rodrigo García" w:date="2017-09-29T10:06:00Z">
                    <w:rPr>
                      <w:rFonts w:ascii="Monaco" w:hAnsi="Monaco" w:cs="Monaco"/>
                      <w:color w:val="000000"/>
                      <w:sz w:val="32"/>
                      <w:szCs w:val="32"/>
                      <w:lang w:val="en-US"/>
                    </w:rPr>
                  </w:rPrChange>
                </w:rPr>
                <w:t>datos</w:t>
              </w:r>
              <w:r w:rsidRPr="0079203F">
                <w:rPr>
                  <w:b/>
                  <w:bCs/>
                  <w:color w:val="000000"/>
                  <w:lang w:val="es-ES"/>
                  <w:rPrChange w:id="4142" w:author="Rodrigo García" w:date="2017-09-29T10:06:00Z">
                    <w:rPr>
                      <w:rFonts w:ascii="Monaco" w:hAnsi="Monaco" w:cs="Monaco"/>
                      <w:b/>
                      <w:bCs/>
                      <w:color w:val="000000"/>
                      <w:sz w:val="32"/>
                      <w:szCs w:val="32"/>
                      <w:lang w:val="en-US"/>
                    </w:rPr>
                  </w:rPrChange>
                </w:rPr>
                <w:t>(</w:t>
              </w:r>
              <w:proofErr w:type="gramEnd"/>
              <w:r w:rsidRPr="0079203F">
                <w:rPr>
                  <w:color w:val="000000"/>
                  <w:lang w:val="es-ES"/>
                  <w:rPrChange w:id="4143" w:author="Rodrigo García" w:date="2017-09-29T10:06:00Z">
                    <w:rPr>
                      <w:rFonts w:ascii="Monaco" w:hAnsi="Monaco" w:cs="Monaco"/>
                      <w:color w:val="000000"/>
                      <w:sz w:val="32"/>
                      <w:szCs w:val="32"/>
                      <w:lang w:val="en-US"/>
                    </w:rPr>
                  </w:rPrChange>
                </w:rPr>
                <w:t>results</w:t>
              </w:r>
              <w:r w:rsidRPr="0079203F">
                <w:rPr>
                  <w:b/>
                  <w:bCs/>
                  <w:color w:val="000000"/>
                  <w:lang w:val="es-ES"/>
                  <w:rPrChange w:id="4144" w:author="Rodrigo García" w:date="2017-09-29T10:06:00Z">
                    <w:rPr>
                      <w:rFonts w:ascii="Monaco" w:hAnsi="Monaco" w:cs="Monaco"/>
                      <w:b/>
                      <w:bCs/>
                      <w:color w:val="000000"/>
                      <w:sz w:val="32"/>
                      <w:szCs w:val="32"/>
                      <w:lang w:val="en-US"/>
                    </w:rPr>
                  </w:rPrChange>
                </w:rPr>
                <w:t>.</w:t>
              </w:r>
              <w:r w:rsidRPr="0079203F">
                <w:rPr>
                  <w:color w:val="000000"/>
                  <w:lang w:val="es-ES"/>
                  <w:rPrChange w:id="4145" w:author="Rodrigo García" w:date="2017-09-29T10:06:00Z">
                    <w:rPr>
                      <w:rFonts w:ascii="Monaco" w:hAnsi="Monaco" w:cs="Monaco"/>
                      <w:color w:val="000000"/>
                      <w:sz w:val="32"/>
                      <w:szCs w:val="32"/>
                      <w:lang w:val="en-US"/>
                    </w:rPr>
                  </w:rPrChange>
                </w:rPr>
                <w:t>data</w:t>
              </w:r>
              <w:r w:rsidRPr="0079203F">
                <w:rPr>
                  <w:b/>
                  <w:bCs/>
                  <w:color w:val="000000"/>
                  <w:lang w:val="es-ES"/>
                  <w:rPrChange w:id="4146" w:author="Rodrigo García" w:date="2017-09-29T10:06:00Z">
                    <w:rPr>
                      <w:rFonts w:ascii="Monaco" w:hAnsi="Monaco" w:cs="Monaco"/>
                      <w:b/>
                      <w:bCs/>
                      <w:color w:val="000000"/>
                      <w:sz w:val="32"/>
                      <w:szCs w:val="32"/>
                      <w:lang w:val="en-US"/>
                    </w:rPr>
                  </w:rPrChange>
                </w:rPr>
                <w:t>,</w:t>
              </w:r>
              <w:r w:rsidRPr="0079203F">
                <w:rPr>
                  <w:lang w:val="es-ES"/>
                  <w:rPrChange w:id="4147" w:author="Rodrigo García" w:date="2017-09-29T10:06:00Z">
                    <w:rPr>
                      <w:rFonts w:ascii="Monaco" w:hAnsi="Monaco" w:cs="Monaco"/>
                      <w:sz w:val="32"/>
                      <w:szCs w:val="32"/>
                      <w:lang w:val="en-US"/>
                    </w:rPr>
                  </w:rPrChange>
                </w:rPr>
                <w:t xml:space="preserve"> </w:t>
              </w:r>
              <w:r w:rsidRPr="0079203F">
                <w:rPr>
                  <w:color w:val="000000"/>
                  <w:lang w:val="es-ES"/>
                  <w:rPrChange w:id="4148" w:author="Rodrigo García" w:date="2017-09-29T10:06:00Z">
                    <w:rPr>
                      <w:rFonts w:ascii="Monaco" w:hAnsi="Monaco" w:cs="Monaco"/>
                      <w:color w:val="000000"/>
                      <w:sz w:val="32"/>
                      <w:szCs w:val="32"/>
                      <w:lang w:val="en-US"/>
                    </w:rPr>
                  </w:rPrChange>
                </w:rPr>
                <w:t>Fecha</w:t>
              </w:r>
              <w:r w:rsidRPr="0079203F">
                <w:rPr>
                  <w:b/>
                  <w:bCs/>
                  <w:color w:val="000000"/>
                  <w:lang w:val="es-ES"/>
                  <w:rPrChange w:id="4149"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150" w:author="Borja Gonzalez" w:date="2017-09-28T19:13:00Z"/>
                <w:lang w:val="en-US"/>
                <w:rPrChange w:id="4151" w:author="Borja Gonzalez" w:date="2017-09-28T19:13:00Z">
                  <w:rPr>
                    <w:ins w:id="4152" w:author="Borja Gonzalez" w:date="2017-09-28T19:13:00Z"/>
                    <w:rFonts w:ascii="Monaco" w:eastAsiaTheme="majorEastAsia" w:hAnsi="Monaco" w:cs="Monaco"/>
                    <w:color w:val="243F60" w:themeColor="accent1" w:themeShade="7F"/>
                    <w:sz w:val="32"/>
                    <w:szCs w:val="32"/>
                    <w:lang w:val="en-US"/>
                  </w:rPr>
                </w:rPrChange>
              </w:rPr>
              <w:pPrChange w:id="4153" w:author="GONZALEZ DIAZ, BORJA" w:date="2017-09-29T19:27:00Z">
                <w:pPr>
                  <w:keepNext/>
                  <w:keepLines/>
                  <w:widowControl w:val="0"/>
                  <w:autoSpaceDE w:val="0"/>
                  <w:autoSpaceDN w:val="0"/>
                  <w:adjustRightInd w:val="0"/>
                  <w:spacing w:before="200"/>
                  <w:outlineLvl w:val="4"/>
                </w:pPr>
              </w:pPrChange>
            </w:pPr>
            <w:ins w:id="4154" w:author="Borja Gonzalez" w:date="2017-09-28T19:13:00Z">
              <w:r w:rsidRPr="0079203F">
                <w:rPr>
                  <w:lang w:val="es-ES"/>
                  <w:rPrChange w:id="4155" w:author="Rodrigo García" w:date="2017-09-29T10:06:00Z">
                    <w:rPr>
                      <w:rFonts w:ascii="Monaco" w:hAnsi="Monaco" w:cs="Monaco"/>
                      <w:sz w:val="32"/>
                      <w:szCs w:val="32"/>
                      <w:lang w:val="en-US"/>
                    </w:rPr>
                  </w:rPrChange>
                </w:rPr>
                <w:t xml:space="preserve">                </w:t>
              </w:r>
              <w:r w:rsidRPr="0079203F">
                <w:rPr>
                  <w:lang w:val="es-ES"/>
                  <w:rPrChange w:id="4156" w:author="Rodrigo García" w:date="2017-09-29T10:06:00Z">
                    <w:rPr>
                      <w:rFonts w:ascii="Monaco" w:hAnsi="Monaco" w:cs="Monaco"/>
                      <w:sz w:val="32"/>
                      <w:szCs w:val="32"/>
                      <w:lang w:val="en-US"/>
                    </w:rPr>
                  </w:rPrChange>
                </w:rPr>
                <w:tab/>
              </w:r>
              <w:r w:rsidRPr="00A47B4C">
                <w:rPr>
                  <w:b/>
                  <w:bCs/>
                  <w:color w:val="000000"/>
                  <w:lang w:val="en-US"/>
                  <w:rPrChange w:id="4157"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158" w:author="Borja Gonzalez" w:date="2017-09-28T19:13:00Z"/>
                <w:lang w:val="en-US"/>
                <w:rPrChange w:id="4159" w:author="Borja Gonzalez" w:date="2017-09-28T19:13:00Z">
                  <w:rPr>
                    <w:ins w:id="4160" w:author="Borja Gonzalez" w:date="2017-09-28T19:13:00Z"/>
                    <w:rFonts w:ascii="Monaco" w:eastAsiaTheme="majorEastAsia" w:hAnsi="Monaco" w:cs="Monaco"/>
                    <w:color w:val="243F60" w:themeColor="accent1" w:themeShade="7F"/>
                    <w:sz w:val="32"/>
                    <w:szCs w:val="32"/>
                    <w:lang w:val="en-US"/>
                  </w:rPr>
                </w:rPrChange>
              </w:rPr>
              <w:pPrChange w:id="4161" w:author="GONZALEZ DIAZ, BORJA" w:date="2017-09-29T19:27:00Z">
                <w:pPr>
                  <w:keepNext/>
                  <w:keepLines/>
                  <w:widowControl w:val="0"/>
                  <w:autoSpaceDE w:val="0"/>
                  <w:autoSpaceDN w:val="0"/>
                  <w:adjustRightInd w:val="0"/>
                  <w:spacing w:before="200"/>
                  <w:outlineLvl w:val="4"/>
                </w:pPr>
              </w:pPrChange>
            </w:pPr>
            <w:ins w:id="4162" w:author="Borja Gonzalez" w:date="2017-09-28T19:13:00Z">
              <w:r w:rsidRPr="00A47B4C">
                <w:rPr>
                  <w:lang w:val="en-US"/>
                  <w:rPrChange w:id="4163" w:author="Borja Gonzalez" w:date="2017-09-28T19:13:00Z">
                    <w:rPr>
                      <w:rFonts w:ascii="Monaco" w:hAnsi="Monaco" w:cs="Monaco"/>
                      <w:sz w:val="32"/>
                      <w:szCs w:val="32"/>
                      <w:lang w:val="en-US"/>
                    </w:rPr>
                  </w:rPrChange>
                </w:rPr>
                <w:t xml:space="preserve">        </w:t>
              </w:r>
              <w:r w:rsidRPr="00A47B4C">
                <w:rPr>
                  <w:lang w:val="en-US"/>
                  <w:rPrChange w:id="4164" w:author="Borja Gonzalez" w:date="2017-09-28T19:13:00Z">
                    <w:rPr>
                      <w:rFonts w:ascii="Monaco" w:hAnsi="Monaco" w:cs="Monaco"/>
                      <w:sz w:val="32"/>
                      <w:szCs w:val="32"/>
                      <w:lang w:val="en-US"/>
                    </w:rPr>
                  </w:rPrChange>
                </w:rPr>
                <w:tab/>
              </w:r>
              <w:r w:rsidRPr="00A47B4C">
                <w:rPr>
                  <w:lang w:val="en-US"/>
                  <w:rPrChange w:id="4165" w:author="Borja Gonzalez" w:date="2017-09-28T19:13:00Z">
                    <w:rPr>
                      <w:rFonts w:ascii="Monaco" w:hAnsi="Monaco" w:cs="Monaco"/>
                      <w:sz w:val="32"/>
                      <w:szCs w:val="32"/>
                      <w:lang w:val="en-US"/>
                    </w:rPr>
                  </w:rPrChange>
                </w:rPr>
                <w:tab/>
              </w:r>
              <w:r w:rsidRPr="00A47B4C">
                <w:rPr>
                  <w:lang w:val="en-US"/>
                  <w:rPrChange w:id="4166" w:author="Borja Gonzalez" w:date="2017-09-28T19:13:00Z">
                    <w:rPr>
                      <w:rFonts w:ascii="Monaco" w:hAnsi="Monaco" w:cs="Monaco"/>
                      <w:sz w:val="32"/>
                      <w:szCs w:val="32"/>
                      <w:lang w:val="en-US"/>
                    </w:rPr>
                  </w:rPrChange>
                </w:rPr>
                <w:tab/>
              </w:r>
              <w:r w:rsidRPr="00A47B4C">
                <w:rPr>
                  <w:b/>
                  <w:bCs/>
                  <w:color w:val="000000"/>
                  <w:lang w:val="en-US"/>
                  <w:rPrChange w:id="4167"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168" w:author="Borja Gonzalez" w:date="2017-09-28T19:13:00Z"/>
                <w:lang w:val="en-US"/>
                <w:rPrChange w:id="4169" w:author="Borja Gonzalez" w:date="2017-09-28T19:13:00Z">
                  <w:rPr>
                    <w:ins w:id="4170" w:author="Borja Gonzalez" w:date="2017-09-28T19:13:00Z"/>
                    <w:rFonts w:ascii="Monaco" w:eastAsiaTheme="majorEastAsia" w:hAnsi="Monaco" w:cs="Monaco"/>
                    <w:color w:val="243F60" w:themeColor="accent1" w:themeShade="7F"/>
                    <w:sz w:val="32"/>
                    <w:szCs w:val="32"/>
                    <w:lang w:val="en-US"/>
                  </w:rPr>
                </w:rPrChange>
              </w:rPr>
              <w:pPrChange w:id="4171" w:author="GONZALEZ DIAZ, BORJA" w:date="2017-09-29T19:27:00Z">
                <w:pPr>
                  <w:keepNext/>
                  <w:keepLines/>
                  <w:widowControl w:val="0"/>
                  <w:autoSpaceDE w:val="0"/>
                  <w:autoSpaceDN w:val="0"/>
                  <w:adjustRightInd w:val="0"/>
                  <w:spacing w:before="200"/>
                  <w:outlineLvl w:val="4"/>
                </w:pPr>
              </w:pPrChange>
            </w:pPr>
            <w:ins w:id="4172" w:author="Borja Gonzalez" w:date="2017-09-28T19:13:00Z">
              <w:r w:rsidRPr="00A47B4C">
                <w:rPr>
                  <w:lang w:val="en-US"/>
                  <w:rPrChange w:id="4173" w:author="Borja Gonzalez" w:date="2017-09-28T19:13:00Z">
                    <w:rPr>
                      <w:rFonts w:ascii="Monaco" w:hAnsi="Monaco" w:cs="Monaco"/>
                      <w:sz w:val="32"/>
                      <w:szCs w:val="32"/>
                      <w:lang w:val="en-US"/>
                    </w:rPr>
                  </w:rPrChange>
                </w:rPr>
                <w:t xml:space="preserve">    </w:t>
              </w:r>
              <w:r w:rsidRPr="00A47B4C">
                <w:rPr>
                  <w:lang w:val="en-US"/>
                  <w:rPrChange w:id="4174" w:author="Borja Gonzalez" w:date="2017-09-28T19:13:00Z">
                    <w:rPr>
                      <w:rFonts w:ascii="Monaco" w:hAnsi="Monaco" w:cs="Monaco"/>
                      <w:sz w:val="32"/>
                      <w:szCs w:val="32"/>
                      <w:lang w:val="en-US"/>
                    </w:rPr>
                  </w:rPrChange>
                </w:rPr>
                <w:tab/>
              </w:r>
              <w:r w:rsidRPr="00A47B4C">
                <w:rPr>
                  <w:lang w:val="en-US"/>
                  <w:rPrChange w:id="4175" w:author="Borja Gonzalez" w:date="2017-09-28T19:13:00Z">
                    <w:rPr>
                      <w:rFonts w:ascii="Monaco" w:hAnsi="Monaco" w:cs="Monaco"/>
                      <w:sz w:val="32"/>
                      <w:szCs w:val="32"/>
                      <w:lang w:val="en-US"/>
                    </w:rPr>
                  </w:rPrChange>
                </w:rPr>
                <w:tab/>
              </w:r>
              <w:r w:rsidRPr="00A47B4C">
                <w:rPr>
                  <w:lang w:val="en-US"/>
                  <w:rPrChange w:id="4176" w:author="Borja Gonzalez" w:date="2017-09-28T19:13:00Z">
                    <w:rPr>
                      <w:rFonts w:ascii="Monaco" w:hAnsi="Monaco" w:cs="Monaco"/>
                      <w:sz w:val="32"/>
                      <w:szCs w:val="32"/>
                      <w:lang w:val="en-US"/>
                    </w:rPr>
                  </w:rPrChange>
                </w:rPr>
                <w:tab/>
              </w:r>
              <w:r w:rsidRPr="00A47B4C">
                <w:rPr>
                  <w:b/>
                  <w:bCs/>
                  <w:color w:val="000000"/>
                  <w:lang w:val="en-US"/>
                  <w:rPrChange w:id="4177"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178" w:author="Borja Gonzalez" w:date="2017-09-28T19:13:00Z"/>
                <w:lang w:val="en-US"/>
                <w:rPrChange w:id="4179" w:author="Borja Gonzalez" w:date="2017-09-28T19:13:00Z">
                  <w:rPr>
                    <w:ins w:id="4180" w:author="Borja Gonzalez" w:date="2017-09-28T19:13:00Z"/>
                    <w:rFonts w:ascii="Monaco" w:eastAsiaTheme="majorEastAsia" w:hAnsi="Monaco" w:cs="Monaco"/>
                    <w:color w:val="243F60" w:themeColor="accent1" w:themeShade="7F"/>
                    <w:sz w:val="32"/>
                    <w:szCs w:val="32"/>
                    <w:lang w:val="en-US"/>
                  </w:rPr>
                </w:rPrChange>
              </w:rPr>
              <w:pPrChange w:id="4181" w:author="GONZALEZ DIAZ, BORJA" w:date="2017-09-29T19:27:00Z">
                <w:pPr>
                  <w:keepNext/>
                  <w:keepLines/>
                  <w:widowControl w:val="0"/>
                  <w:autoSpaceDE w:val="0"/>
                  <w:autoSpaceDN w:val="0"/>
                  <w:adjustRightInd w:val="0"/>
                  <w:spacing w:before="200"/>
                  <w:outlineLvl w:val="4"/>
                </w:pPr>
              </w:pPrChange>
            </w:pPr>
            <w:ins w:id="4182" w:author="Borja Gonzalez" w:date="2017-09-28T19:13:00Z">
              <w:r w:rsidRPr="00A47B4C">
                <w:rPr>
                  <w:lang w:val="en-US"/>
                  <w:rPrChange w:id="4183" w:author="Borja Gonzalez" w:date="2017-09-28T19:13:00Z">
                    <w:rPr>
                      <w:rFonts w:ascii="Monaco" w:hAnsi="Monaco" w:cs="Monaco"/>
                      <w:sz w:val="32"/>
                      <w:szCs w:val="32"/>
                      <w:lang w:val="en-US"/>
                    </w:rPr>
                  </w:rPrChange>
                </w:rPr>
                <w:tab/>
              </w:r>
              <w:r w:rsidRPr="00A47B4C">
                <w:rPr>
                  <w:lang w:val="en-US"/>
                  <w:rPrChange w:id="4184" w:author="Borja Gonzalez" w:date="2017-09-28T19:13:00Z">
                    <w:rPr>
                      <w:rFonts w:ascii="Monaco" w:hAnsi="Monaco" w:cs="Monaco"/>
                      <w:sz w:val="32"/>
                      <w:szCs w:val="32"/>
                      <w:lang w:val="en-US"/>
                    </w:rPr>
                  </w:rPrChange>
                </w:rPr>
                <w:tab/>
              </w:r>
              <w:r w:rsidRPr="00A47B4C">
                <w:rPr>
                  <w:lang w:val="en-US"/>
                  <w:rPrChange w:id="4185" w:author="Borja Gonzalez" w:date="2017-09-28T19:13:00Z">
                    <w:rPr>
                      <w:rFonts w:ascii="Monaco" w:hAnsi="Monaco" w:cs="Monaco"/>
                      <w:sz w:val="32"/>
                      <w:szCs w:val="32"/>
                      <w:lang w:val="en-US"/>
                    </w:rPr>
                  </w:rPrChange>
                </w:rPr>
                <w:tab/>
              </w:r>
              <w:r w:rsidRPr="00A47B4C">
                <w:rPr>
                  <w:b/>
                  <w:bCs/>
                  <w:color w:val="000000"/>
                  <w:lang w:val="en-US"/>
                  <w:rPrChange w:id="4186"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187" w:author="Borja Gonzalez" w:date="2017-09-28T19:13:00Z"/>
                <w:lang w:val="en-US"/>
                <w:rPrChange w:id="4188" w:author="Borja Gonzalez" w:date="2017-09-28T19:13:00Z">
                  <w:rPr>
                    <w:ins w:id="4189" w:author="Borja Gonzalez" w:date="2017-09-28T19:13:00Z"/>
                    <w:rFonts w:ascii="Monaco" w:eastAsiaTheme="majorEastAsia" w:hAnsi="Monaco" w:cs="Monaco"/>
                    <w:color w:val="243F60" w:themeColor="accent1" w:themeShade="7F"/>
                    <w:sz w:val="32"/>
                    <w:szCs w:val="32"/>
                    <w:lang w:val="en-US"/>
                  </w:rPr>
                </w:rPrChange>
              </w:rPr>
              <w:pPrChange w:id="4190" w:author="GONZALEZ DIAZ, BORJA" w:date="2017-09-29T19:27:00Z">
                <w:pPr>
                  <w:keepNext/>
                  <w:keepLines/>
                  <w:widowControl w:val="0"/>
                  <w:autoSpaceDE w:val="0"/>
                  <w:autoSpaceDN w:val="0"/>
                  <w:adjustRightInd w:val="0"/>
                  <w:spacing w:before="200"/>
                  <w:outlineLvl w:val="4"/>
                </w:pPr>
              </w:pPrChange>
            </w:pPr>
            <w:ins w:id="4191" w:author="Borja Gonzalez" w:date="2017-09-28T19:13:00Z">
              <w:r w:rsidRPr="00A47B4C">
                <w:rPr>
                  <w:lang w:val="en-US"/>
                  <w:rPrChange w:id="4192" w:author="Borja Gonzalez" w:date="2017-09-28T19:13:00Z">
                    <w:rPr>
                      <w:rFonts w:ascii="Monaco" w:hAnsi="Monaco" w:cs="Monaco"/>
                      <w:sz w:val="32"/>
                      <w:szCs w:val="32"/>
                      <w:lang w:val="en-US"/>
                    </w:rPr>
                  </w:rPrChange>
                </w:rPr>
                <w:tab/>
              </w:r>
              <w:r w:rsidRPr="00A47B4C">
                <w:rPr>
                  <w:lang w:val="en-US"/>
                  <w:rPrChange w:id="4193" w:author="Borja Gonzalez" w:date="2017-09-28T19:13:00Z">
                    <w:rPr>
                      <w:rFonts w:ascii="Monaco" w:hAnsi="Monaco" w:cs="Monaco"/>
                      <w:sz w:val="32"/>
                      <w:szCs w:val="32"/>
                      <w:lang w:val="en-US"/>
                    </w:rPr>
                  </w:rPrChange>
                </w:rPr>
                <w:tab/>
              </w:r>
              <w:r w:rsidRPr="00A47B4C">
                <w:rPr>
                  <w:lang w:val="en-US"/>
                  <w:rPrChange w:id="4194" w:author="Borja Gonzalez" w:date="2017-09-28T19:13:00Z">
                    <w:rPr>
                      <w:rFonts w:ascii="Monaco" w:hAnsi="Monaco" w:cs="Monaco"/>
                      <w:sz w:val="32"/>
                      <w:szCs w:val="32"/>
                      <w:lang w:val="en-US"/>
                    </w:rPr>
                  </w:rPrChange>
                </w:rPr>
                <w:tab/>
              </w:r>
              <w:r w:rsidRPr="00A47B4C">
                <w:rPr>
                  <w:b/>
                  <w:bCs/>
                  <w:lang w:val="en-US"/>
                  <w:rPrChange w:id="4195" w:author="Borja Gonzalez" w:date="2017-09-28T19:13:00Z">
                    <w:rPr>
                      <w:rFonts w:ascii="Monaco" w:hAnsi="Monaco" w:cs="Monaco"/>
                      <w:b/>
                      <w:bCs/>
                      <w:color w:val="204A87"/>
                      <w:sz w:val="32"/>
                      <w:szCs w:val="32"/>
                      <w:lang w:val="en-US"/>
                    </w:rPr>
                  </w:rPrChange>
                </w:rPr>
                <w:t>if</w:t>
              </w:r>
              <w:r w:rsidRPr="00A47B4C">
                <w:rPr>
                  <w:lang w:val="en-US"/>
                  <w:rPrChange w:id="4196" w:author="Borja Gonzalez" w:date="2017-09-28T19:13:00Z">
                    <w:rPr>
                      <w:rFonts w:ascii="Monaco" w:hAnsi="Monaco" w:cs="Monaco"/>
                      <w:sz w:val="32"/>
                      <w:szCs w:val="32"/>
                      <w:lang w:val="en-US"/>
                    </w:rPr>
                  </w:rPrChange>
                </w:rPr>
                <w:t xml:space="preserve"> </w:t>
              </w:r>
              <w:r w:rsidRPr="00A47B4C">
                <w:rPr>
                  <w:b/>
                  <w:bCs/>
                  <w:color w:val="000000"/>
                  <w:lang w:val="en-US"/>
                  <w:rPrChange w:id="4197" w:author="Borja Gonzalez" w:date="2017-09-28T19:13:00Z">
                    <w:rPr>
                      <w:rFonts w:ascii="Monaco" w:hAnsi="Monaco" w:cs="Monaco"/>
                      <w:b/>
                      <w:bCs/>
                      <w:color w:val="000000"/>
                      <w:sz w:val="32"/>
                      <w:szCs w:val="32"/>
                      <w:lang w:val="en-US"/>
                    </w:rPr>
                  </w:rPrChange>
                </w:rPr>
                <w:t>(</w:t>
              </w:r>
              <w:r w:rsidRPr="00A47B4C">
                <w:rPr>
                  <w:color w:val="000000"/>
                  <w:lang w:val="en-US"/>
                  <w:rPrChange w:id="4198" w:author="Borja Gonzalez" w:date="2017-09-28T19:13:00Z">
                    <w:rPr>
                      <w:rFonts w:ascii="Monaco" w:hAnsi="Monaco" w:cs="Monaco"/>
                      <w:color w:val="000000"/>
                      <w:sz w:val="32"/>
                      <w:szCs w:val="32"/>
                      <w:lang w:val="en-US"/>
                    </w:rPr>
                  </w:rPrChange>
                </w:rPr>
                <w:t>fileInput</w:t>
              </w:r>
              <w:r w:rsidRPr="00A47B4C">
                <w:rPr>
                  <w:b/>
                  <w:bCs/>
                  <w:color w:val="000000"/>
                  <w:lang w:val="en-US"/>
                  <w:rPrChange w:id="4199" w:author="Borja Gonzalez" w:date="2017-09-28T19:13:00Z">
                    <w:rPr>
                      <w:rFonts w:ascii="Monaco" w:hAnsi="Monaco" w:cs="Monaco"/>
                      <w:b/>
                      <w:bCs/>
                      <w:color w:val="000000"/>
                      <w:sz w:val="32"/>
                      <w:szCs w:val="32"/>
                      <w:lang w:val="en-US"/>
                    </w:rPr>
                  </w:rPrChange>
                </w:rPr>
                <w:t>.</w:t>
              </w:r>
              <w:r w:rsidRPr="00A47B4C">
                <w:rPr>
                  <w:color w:val="000000"/>
                  <w:lang w:val="en-US"/>
                  <w:rPrChange w:id="4200" w:author="Borja Gonzalez" w:date="2017-09-28T19:13:00Z">
                    <w:rPr>
                      <w:rFonts w:ascii="Monaco" w:hAnsi="Monaco" w:cs="Monaco"/>
                      <w:color w:val="000000"/>
                      <w:sz w:val="32"/>
                      <w:szCs w:val="32"/>
                      <w:lang w:val="en-US"/>
                    </w:rPr>
                  </w:rPrChange>
                </w:rPr>
                <w:t>files</w:t>
              </w:r>
              <w:r w:rsidRPr="00A47B4C">
                <w:rPr>
                  <w:b/>
                  <w:bCs/>
                  <w:color w:val="000000"/>
                  <w:lang w:val="en-US"/>
                  <w:rPrChange w:id="4201" w:author="Borja Gonzalez" w:date="2017-09-28T19:13:00Z">
                    <w:rPr>
                      <w:rFonts w:ascii="Monaco" w:hAnsi="Monaco" w:cs="Monaco"/>
                      <w:b/>
                      <w:bCs/>
                      <w:color w:val="000000"/>
                      <w:sz w:val="32"/>
                      <w:szCs w:val="32"/>
                      <w:lang w:val="en-US"/>
                    </w:rPr>
                  </w:rPrChange>
                </w:rPr>
                <w:t>[</w:t>
              </w:r>
              <w:r w:rsidRPr="00A47B4C">
                <w:rPr>
                  <w:b/>
                  <w:bCs/>
                  <w:color w:val="0000CF"/>
                  <w:lang w:val="en-US"/>
                  <w:rPrChange w:id="4202" w:author="Borja Gonzalez" w:date="2017-09-28T19:13:00Z">
                    <w:rPr>
                      <w:rFonts w:ascii="Monaco" w:hAnsi="Monaco" w:cs="Monaco"/>
                      <w:b/>
                      <w:bCs/>
                      <w:color w:val="0000CF"/>
                      <w:sz w:val="32"/>
                      <w:szCs w:val="32"/>
                      <w:lang w:val="en-US"/>
                    </w:rPr>
                  </w:rPrChange>
                </w:rPr>
                <w:t>0</w:t>
              </w:r>
              <w:r w:rsidRPr="00A47B4C">
                <w:rPr>
                  <w:b/>
                  <w:bCs/>
                  <w:color w:val="000000"/>
                  <w:lang w:val="en-US"/>
                  <w:rPrChange w:id="4203" w:author="Borja Gonzalez" w:date="2017-09-28T19:13:00Z">
                    <w:rPr>
                      <w:rFonts w:ascii="Monaco" w:hAnsi="Monaco" w:cs="Monaco"/>
                      <w:b/>
                      <w:bCs/>
                      <w:color w:val="000000"/>
                      <w:sz w:val="32"/>
                      <w:szCs w:val="32"/>
                      <w:lang w:val="en-US"/>
                    </w:rPr>
                  </w:rPrChange>
                </w:rPr>
                <w:t>]</w:t>
              </w:r>
              <w:r w:rsidRPr="00A47B4C">
                <w:rPr>
                  <w:lang w:val="en-US"/>
                  <w:rPrChange w:id="4204" w:author="Borja Gonzalez" w:date="2017-09-28T19:13:00Z">
                    <w:rPr>
                      <w:rFonts w:ascii="Monaco" w:hAnsi="Monaco" w:cs="Monaco"/>
                      <w:sz w:val="32"/>
                      <w:szCs w:val="32"/>
                      <w:lang w:val="en-US"/>
                    </w:rPr>
                  </w:rPrChange>
                </w:rPr>
                <w:t xml:space="preserve"> </w:t>
              </w:r>
              <w:r w:rsidRPr="00A47B4C">
                <w:rPr>
                  <w:b/>
                  <w:bCs/>
                  <w:lang w:val="en-US"/>
                  <w:rPrChange w:id="4205" w:author="Borja Gonzalez" w:date="2017-09-28T19:13:00Z">
                    <w:rPr>
                      <w:rFonts w:ascii="Monaco" w:hAnsi="Monaco" w:cs="Monaco"/>
                      <w:b/>
                      <w:bCs/>
                      <w:color w:val="204A87"/>
                      <w:sz w:val="32"/>
                      <w:szCs w:val="32"/>
                      <w:lang w:val="en-US"/>
                    </w:rPr>
                  </w:rPrChange>
                </w:rPr>
                <w:t>instanceof</w:t>
              </w:r>
              <w:r w:rsidRPr="00A47B4C">
                <w:rPr>
                  <w:lang w:val="en-US"/>
                  <w:rPrChange w:id="4206" w:author="Borja Gonzalez" w:date="2017-09-28T19:13:00Z">
                    <w:rPr>
                      <w:rFonts w:ascii="Monaco" w:hAnsi="Monaco" w:cs="Monaco"/>
                      <w:sz w:val="32"/>
                      <w:szCs w:val="32"/>
                      <w:lang w:val="en-US"/>
                    </w:rPr>
                  </w:rPrChange>
                </w:rPr>
                <w:t xml:space="preserve"> </w:t>
              </w:r>
              <w:proofErr w:type="gramStart"/>
              <w:r w:rsidRPr="00A47B4C">
                <w:rPr>
                  <w:color w:val="000000"/>
                  <w:lang w:val="en-US"/>
                  <w:rPrChange w:id="4207" w:author="Borja Gonzalez" w:date="2017-09-28T19:13:00Z">
                    <w:rPr>
                      <w:rFonts w:ascii="Monaco" w:hAnsi="Monaco" w:cs="Monaco"/>
                      <w:color w:val="000000"/>
                      <w:sz w:val="32"/>
                      <w:szCs w:val="32"/>
                      <w:lang w:val="en-US"/>
                    </w:rPr>
                  </w:rPrChange>
                </w:rPr>
                <w:t>Blob</w:t>
              </w:r>
              <w:r w:rsidRPr="00A47B4C">
                <w:rPr>
                  <w:b/>
                  <w:bCs/>
                  <w:color w:val="000000"/>
                  <w:lang w:val="en-US"/>
                  <w:rPrChange w:id="4208" w:author="Borja Gonzalez" w:date="2017-09-28T19:13:00Z">
                    <w:rPr>
                      <w:rFonts w:ascii="Monaco" w:hAnsi="Monaco" w:cs="Monaco"/>
                      <w:b/>
                      <w:bCs/>
                      <w:color w:val="000000"/>
                      <w:sz w:val="32"/>
                      <w:szCs w:val="32"/>
                      <w:lang w:val="en-US"/>
                    </w:rPr>
                  </w:rPrChange>
                </w:rPr>
                <w:t>){</w:t>
              </w:r>
              <w:proofErr w:type="gramEnd"/>
            </w:ins>
          </w:p>
          <w:p w14:paraId="1FD7069C" w14:textId="77777777" w:rsidR="00A47B4C" w:rsidRPr="00A47B4C" w:rsidRDefault="00A47B4C">
            <w:pPr>
              <w:rPr>
                <w:ins w:id="4209" w:author="Borja Gonzalez" w:date="2017-09-28T19:13:00Z"/>
                <w:lang w:val="en-US"/>
                <w:rPrChange w:id="4210" w:author="Borja Gonzalez" w:date="2017-09-28T19:13:00Z">
                  <w:rPr>
                    <w:ins w:id="4211" w:author="Borja Gonzalez" w:date="2017-09-28T19:13:00Z"/>
                    <w:rFonts w:ascii="Monaco" w:eastAsiaTheme="majorEastAsia" w:hAnsi="Monaco" w:cs="Monaco"/>
                    <w:color w:val="243F60" w:themeColor="accent1" w:themeShade="7F"/>
                    <w:sz w:val="32"/>
                    <w:szCs w:val="32"/>
                    <w:lang w:val="en-US"/>
                  </w:rPr>
                </w:rPrChange>
              </w:rPr>
              <w:pPrChange w:id="4212" w:author="GONZALEZ DIAZ, BORJA" w:date="2017-09-29T19:27:00Z">
                <w:pPr>
                  <w:keepNext/>
                  <w:keepLines/>
                  <w:widowControl w:val="0"/>
                  <w:autoSpaceDE w:val="0"/>
                  <w:autoSpaceDN w:val="0"/>
                  <w:adjustRightInd w:val="0"/>
                  <w:spacing w:before="200"/>
                  <w:outlineLvl w:val="4"/>
                </w:pPr>
              </w:pPrChange>
            </w:pPr>
            <w:ins w:id="4213" w:author="Borja Gonzalez" w:date="2017-09-28T19:13:00Z">
              <w:r w:rsidRPr="00A47B4C">
                <w:rPr>
                  <w:lang w:val="en-US"/>
                  <w:rPrChange w:id="4214" w:author="Borja Gonzalez" w:date="2017-09-28T19:13:00Z">
                    <w:rPr>
                      <w:rFonts w:ascii="Monaco" w:hAnsi="Monaco" w:cs="Monaco"/>
                      <w:sz w:val="32"/>
                      <w:szCs w:val="32"/>
                      <w:lang w:val="en-US"/>
                    </w:rPr>
                  </w:rPrChange>
                </w:rPr>
                <w:tab/>
              </w:r>
              <w:r w:rsidRPr="00A47B4C">
                <w:rPr>
                  <w:lang w:val="en-US"/>
                  <w:rPrChange w:id="4215" w:author="Borja Gonzalez" w:date="2017-09-28T19:13:00Z">
                    <w:rPr>
                      <w:rFonts w:ascii="Monaco" w:hAnsi="Monaco" w:cs="Monaco"/>
                      <w:sz w:val="32"/>
                      <w:szCs w:val="32"/>
                      <w:lang w:val="en-US"/>
                    </w:rPr>
                  </w:rPrChange>
                </w:rPr>
                <w:tab/>
              </w:r>
              <w:r w:rsidRPr="00A47B4C">
                <w:rPr>
                  <w:lang w:val="en-US"/>
                  <w:rPrChange w:id="4216" w:author="Borja Gonzalez" w:date="2017-09-28T19:13:00Z">
                    <w:rPr>
                      <w:rFonts w:ascii="Monaco" w:hAnsi="Monaco" w:cs="Monaco"/>
                      <w:sz w:val="32"/>
                      <w:szCs w:val="32"/>
                      <w:lang w:val="en-US"/>
                    </w:rPr>
                  </w:rPrChange>
                </w:rPr>
                <w:tab/>
              </w:r>
              <w:r w:rsidRPr="00A47B4C">
                <w:rPr>
                  <w:lang w:val="en-US"/>
                  <w:rPrChange w:id="4217" w:author="Borja Gonzalez" w:date="2017-09-28T19:13:00Z">
                    <w:rPr>
                      <w:rFonts w:ascii="Monaco" w:hAnsi="Monaco" w:cs="Monaco"/>
                      <w:sz w:val="32"/>
                      <w:szCs w:val="32"/>
                      <w:lang w:val="en-US"/>
                    </w:rPr>
                  </w:rPrChange>
                </w:rPr>
                <w:tab/>
              </w:r>
              <w:proofErr w:type="gramStart"/>
              <w:r w:rsidRPr="00A47B4C">
                <w:rPr>
                  <w:color w:val="000000"/>
                  <w:lang w:val="en-US"/>
                  <w:rPrChange w:id="4218" w:author="Borja Gonzalez" w:date="2017-09-28T19:13:00Z">
                    <w:rPr>
                      <w:rFonts w:ascii="Monaco" w:hAnsi="Monaco" w:cs="Monaco"/>
                      <w:color w:val="000000"/>
                      <w:sz w:val="32"/>
                      <w:szCs w:val="32"/>
                      <w:lang w:val="en-US"/>
                    </w:rPr>
                  </w:rPrChange>
                </w:rPr>
                <w:t>reader</w:t>
              </w:r>
              <w:r w:rsidRPr="00A47B4C">
                <w:rPr>
                  <w:b/>
                  <w:bCs/>
                  <w:color w:val="000000"/>
                  <w:lang w:val="en-US"/>
                  <w:rPrChange w:id="4219" w:author="Borja Gonzalez" w:date="2017-09-28T19:13:00Z">
                    <w:rPr>
                      <w:rFonts w:ascii="Monaco" w:hAnsi="Monaco" w:cs="Monaco"/>
                      <w:b/>
                      <w:bCs/>
                      <w:color w:val="000000"/>
                      <w:sz w:val="32"/>
                      <w:szCs w:val="32"/>
                      <w:lang w:val="en-US"/>
                    </w:rPr>
                  </w:rPrChange>
                </w:rPr>
                <w:t>.</w:t>
              </w:r>
              <w:r w:rsidRPr="00A47B4C">
                <w:rPr>
                  <w:color w:val="000000"/>
                  <w:lang w:val="en-US"/>
                  <w:rPrChange w:id="4220" w:author="Borja Gonzalez" w:date="2017-09-28T19:13:00Z">
                    <w:rPr>
                      <w:rFonts w:ascii="Monaco" w:hAnsi="Monaco" w:cs="Monaco"/>
                      <w:color w:val="000000"/>
                      <w:sz w:val="32"/>
                      <w:szCs w:val="32"/>
                      <w:lang w:val="en-US"/>
                    </w:rPr>
                  </w:rPrChange>
                </w:rPr>
                <w:t>readAsBinaryString</w:t>
              </w:r>
              <w:proofErr w:type="gramEnd"/>
              <w:r w:rsidRPr="00A47B4C">
                <w:rPr>
                  <w:b/>
                  <w:bCs/>
                  <w:color w:val="000000"/>
                  <w:lang w:val="en-US"/>
                  <w:rPrChange w:id="4221" w:author="Borja Gonzalez" w:date="2017-09-28T19:13:00Z">
                    <w:rPr>
                      <w:rFonts w:ascii="Monaco" w:hAnsi="Monaco" w:cs="Monaco"/>
                      <w:b/>
                      <w:bCs/>
                      <w:color w:val="000000"/>
                      <w:sz w:val="32"/>
                      <w:szCs w:val="32"/>
                      <w:lang w:val="en-US"/>
                    </w:rPr>
                  </w:rPrChange>
                </w:rPr>
                <w:t>(</w:t>
              </w:r>
              <w:r w:rsidRPr="00A47B4C">
                <w:rPr>
                  <w:color w:val="000000"/>
                  <w:lang w:val="en-US"/>
                  <w:rPrChange w:id="4222" w:author="Borja Gonzalez" w:date="2017-09-28T19:13:00Z">
                    <w:rPr>
                      <w:rFonts w:ascii="Monaco" w:hAnsi="Monaco" w:cs="Monaco"/>
                      <w:color w:val="000000"/>
                      <w:sz w:val="32"/>
                      <w:szCs w:val="32"/>
                      <w:lang w:val="en-US"/>
                    </w:rPr>
                  </w:rPrChange>
                </w:rPr>
                <w:t>fileInput</w:t>
              </w:r>
              <w:r w:rsidRPr="00A47B4C">
                <w:rPr>
                  <w:b/>
                  <w:bCs/>
                  <w:color w:val="000000"/>
                  <w:lang w:val="en-US"/>
                  <w:rPrChange w:id="4223" w:author="Borja Gonzalez" w:date="2017-09-28T19:13:00Z">
                    <w:rPr>
                      <w:rFonts w:ascii="Monaco" w:hAnsi="Monaco" w:cs="Monaco"/>
                      <w:b/>
                      <w:bCs/>
                      <w:color w:val="000000"/>
                      <w:sz w:val="32"/>
                      <w:szCs w:val="32"/>
                      <w:lang w:val="en-US"/>
                    </w:rPr>
                  </w:rPrChange>
                </w:rPr>
                <w:t>.</w:t>
              </w:r>
              <w:r w:rsidRPr="00A47B4C">
                <w:rPr>
                  <w:color w:val="000000"/>
                  <w:lang w:val="en-US"/>
                  <w:rPrChange w:id="4224" w:author="Borja Gonzalez" w:date="2017-09-28T19:13:00Z">
                    <w:rPr>
                      <w:rFonts w:ascii="Monaco" w:hAnsi="Monaco" w:cs="Monaco"/>
                      <w:color w:val="000000"/>
                      <w:sz w:val="32"/>
                      <w:szCs w:val="32"/>
                      <w:lang w:val="en-US"/>
                    </w:rPr>
                  </w:rPrChange>
                </w:rPr>
                <w:t>files</w:t>
              </w:r>
              <w:r w:rsidRPr="00A47B4C">
                <w:rPr>
                  <w:b/>
                  <w:bCs/>
                  <w:color w:val="000000"/>
                  <w:lang w:val="en-US"/>
                  <w:rPrChange w:id="4225" w:author="Borja Gonzalez" w:date="2017-09-28T19:13:00Z">
                    <w:rPr>
                      <w:rFonts w:ascii="Monaco" w:hAnsi="Monaco" w:cs="Monaco"/>
                      <w:b/>
                      <w:bCs/>
                      <w:color w:val="000000"/>
                      <w:sz w:val="32"/>
                      <w:szCs w:val="32"/>
                      <w:lang w:val="en-US"/>
                    </w:rPr>
                  </w:rPrChange>
                </w:rPr>
                <w:t>[</w:t>
              </w:r>
              <w:r w:rsidRPr="00A47B4C">
                <w:rPr>
                  <w:b/>
                  <w:bCs/>
                  <w:color w:val="0000CF"/>
                  <w:lang w:val="en-US"/>
                  <w:rPrChange w:id="4226" w:author="Borja Gonzalez" w:date="2017-09-28T19:13:00Z">
                    <w:rPr>
                      <w:rFonts w:ascii="Monaco" w:hAnsi="Monaco" w:cs="Monaco"/>
                      <w:b/>
                      <w:bCs/>
                      <w:color w:val="0000CF"/>
                      <w:sz w:val="32"/>
                      <w:szCs w:val="32"/>
                      <w:lang w:val="en-US"/>
                    </w:rPr>
                  </w:rPrChange>
                </w:rPr>
                <w:t>0</w:t>
              </w:r>
              <w:r w:rsidRPr="00A47B4C">
                <w:rPr>
                  <w:b/>
                  <w:bCs/>
                  <w:color w:val="000000"/>
                  <w:lang w:val="en-US"/>
                  <w:rPrChange w:id="4227"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228" w:author="Borja Gonzalez" w:date="2017-09-28T19:13:00Z"/>
                <w:lang w:val="en-US"/>
                <w:rPrChange w:id="4229" w:author="Borja Gonzalez" w:date="2017-09-28T19:13:00Z">
                  <w:rPr>
                    <w:ins w:id="4230" w:author="Borja Gonzalez" w:date="2017-09-28T19:13:00Z"/>
                    <w:rFonts w:ascii="Monaco" w:eastAsiaTheme="majorEastAsia" w:hAnsi="Monaco" w:cs="Monaco"/>
                    <w:color w:val="243F60" w:themeColor="accent1" w:themeShade="7F"/>
                    <w:sz w:val="32"/>
                    <w:szCs w:val="32"/>
                    <w:lang w:val="en-US"/>
                  </w:rPr>
                </w:rPrChange>
              </w:rPr>
              <w:pPrChange w:id="4231" w:author="GONZALEZ DIAZ, BORJA" w:date="2017-09-29T19:27:00Z">
                <w:pPr>
                  <w:keepNext/>
                  <w:keepLines/>
                  <w:widowControl w:val="0"/>
                  <w:autoSpaceDE w:val="0"/>
                  <w:autoSpaceDN w:val="0"/>
                  <w:adjustRightInd w:val="0"/>
                  <w:spacing w:before="200"/>
                  <w:outlineLvl w:val="4"/>
                </w:pPr>
              </w:pPrChange>
            </w:pPr>
            <w:ins w:id="4232" w:author="Borja Gonzalez" w:date="2017-09-28T19:13:00Z">
              <w:r w:rsidRPr="00A47B4C">
                <w:rPr>
                  <w:lang w:val="en-US"/>
                  <w:rPrChange w:id="4233" w:author="Borja Gonzalez" w:date="2017-09-28T19:13:00Z">
                    <w:rPr>
                      <w:rFonts w:ascii="Monaco" w:hAnsi="Monaco" w:cs="Monaco"/>
                      <w:sz w:val="32"/>
                      <w:szCs w:val="32"/>
                      <w:lang w:val="en-US"/>
                    </w:rPr>
                  </w:rPrChange>
                </w:rPr>
                <w:tab/>
              </w:r>
              <w:r w:rsidRPr="00A47B4C">
                <w:rPr>
                  <w:lang w:val="en-US"/>
                  <w:rPrChange w:id="4234" w:author="Borja Gonzalez" w:date="2017-09-28T19:13:00Z">
                    <w:rPr>
                      <w:rFonts w:ascii="Monaco" w:hAnsi="Monaco" w:cs="Monaco"/>
                      <w:sz w:val="32"/>
                      <w:szCs w:val="32"/>
                      <w:lang w:val="en-US"/>
                    </w:rPr>
                  </w:rPrChange>
                </w:rPr>
                <w:tab/>
              </w:r>
              <w:r w:rsidRPr="00A47B4C">
                <w:rPr>
                  <w:lang w:val="en-US"/>
                  <w:rPrChange w:id="4235" w:author="Borja Gonzalez" w:date="2017-09-28T19:13:00Z">
                    <w:rPr>
                      <w:rFonts w:ascii="Monaco" w:hAnsi="Monaco" w:cs="Monaco"/>
                      <w:sz w:val="32"/>
                      <w:szCs w:val="32"/>
                      <w:lang w:val="en-US"/>
                    </w:rPr>
                  </w:rPrChange>
                </w:rPr>
                <w:tab/>
              </w:r>
              <w:r w:rsidRPr="00A47B4C">
                <w:rPr>
                  <w:b/>
                  <w:bCs/>
                  <w:color w:val="000000"/>
                  <w:lang w:val="en-US"/>
                  <w:rPrChange w:id="4236" w:author="Borja Gonzalez" w:date="2017-09-28T19:13:00Z">
                    <w:rPr>
                      <w:rFonts w:ascii="Monaco" w:hAnsi="Monaco" w:cs="Monaco"/>
                      <w:b/>
                      <w:bCs/>
                      <w:color w:val="000000"/>
                      <w:sz w:val="32"/>
                      <w:szCs w:val="32"/>
                      <w:lang w:val="en-US"/>
                    </w:rPr>
                  </w:rPrChange>
                </w:rPr>
                <w:t>}</w:t>
              </w:r>
            </w:ins>
          </w:p>
          <w:p w14:paraId="0BBDB99A" w14:textId="77777777" w:rsidR="00A47B4C" w:rsidRPr="00C313C3" w:rsidRDefault="00A47B4C">
            <w:pPr>
              <w:rPr>
                <w:ins w:id="4237" w:author="Borja Gonzalez" w:date="2017-09-28T19:13:00Z"/>
                <w:lang w:val="en-US"/>
                <w:rPrChange w:id="4238" w:author="GONZALEZ DIAZ, BORJA" w:date="2017-09-30T00:55:00Z">
                  <w:rPr>
                    <w:ins w:id="4239" w:author="Borja Gonzalez" w:date="2017-09-28T19:13:00Z"/>
                    <w:rFonts w:ascii="Monaco" w:eastAsiaTheme="majorEastAsia" w:hAnsi="Monaco" w:cs="Monaco"/>
                    <w:color w:val="243F60" w:themeColor="accent1" w:themeShade="7F"/>
                    <w:sz w:val="32"/>
                    <w:szCs w:val="32"/>
                    <w:lang w:val="en-US"/>
                  </w:rPr>
                </w:rPrChange>
              </w:rPr>
              <w:pPrChange w:id="4240" w:author="GONZALEZ DIAZ, BORJA" w:date="2017-09-29T19:27:00Z">
                <w:pPr>
                  <w:keepNext/>
                  <w:keepLines/>
                  <w:widowControl w:val="0"/>
                  <w:autoSpaceDE w:val="0"/>
                  <w:autoSpaceDN w:val="0"/>
                  <w:adjustRightInd w:val="0"/>
                  <w:spacing w:before="200"/>
                  <w:outlineLvl w:val="4"/>
                </w:pPr>
              </w:pPrChange>
            </w:pPr>
            <w:ins w:id="4241" w:author="Borja Gonzalez" w:date="2017-09-28T19:13:00Z">
              <w:r w:rsidRPr="00A47B4C">
                <w:rPr>
                  <w:lang w:val="en-US"/>
                  <w:rPrChange w:id="4242" w:author="Borja Gonzalez" w:date="2017-09-28T19:13:00Z">
                    <w:rPr>
                      <w:rFonts w:ascii="Monaco" w:hAnsi="Monaco" w:cs="Monaco"/>
                      <w:sz w:val="32"/>
                      <w:szCs w:val="32"/>
                      <w:lang w:val="en-US"/>
                    </w:rPr>
                  </w:rPrChange>
                </w:rPr>
                <w:tab/>
              </w:r>
              <w:r w:rsidRPr="00A47B4C">
                <w:rPr>
                  <w:lang w:val="en-US"/>
                  <w:rPrChange w:id="4243" w:author="Borja Gonzalez" w:date="2017-09-28T19:13:00Z">
                    <w:rPr>
                      <w:rFonts w:ascii="Monaco" w:hAnsi="Monaco" w:cs="Monaco"/>
                      <w:sz w:val="32"/>
                      <w:szCs w:val="32"/>
                      <w:lang w:val="en-US"/>
                    </w:rPr>
                  </w:rPrChange>
                </w:rPr>
                <w:tab/>
              </w:r>
              <w:r w:rsidRPr="00A47B4C">
                <w:rPr>
                  <w:lang w:val="en-US"/>
                  <w:rPrChange w:id="4244" w:author="Borja Gonzalez" w:date="2017-09-28T19:13:00Z">
                    <w:rPr>
                      <w:rFonts w:ascii="Monaco" w:hAnsi="Monaco" w:cs="Monaco"/>
                      <w:sz w:val="32"/>
                      <w:szCs w:val="32"/>
                      <w:lang w:val="en-US"/>
                    </w:rPr>
                  </w:rPrChange>
                </w:rPr>
                <w:tab/>
              </w:r>
              <w:proofErr w:type="gramStart"/>
              <w:r w:rsidRPr="00C313C3">
                <w:rPr>
                  <w:b/>
                  <w:bCs/>
                  <w:lang w:val="en-US"/>
                  <w:rPrChange w:id="4245" w:author="GONZALEZ DIAZ, BORJA" w:date="2017-09-30T00:55:00Z">
                    <w:rPr>
                      <w:rFonts w:ascii="Monaco" w:hAnsi="Monaco" w:cs="Monaco"/>
                      <w:b/>
                      <w:bCs/>
                      <w:color w:val="204A87"/>
                      <w:sz w:val="32"/>
                      <w:szCs w:val="32"/>
                      <w:lang w:val="en-US"/>
                    </w:rPr>
                  </w:rPrChange>
                </w:rPr>
                <w:t>else</w:t>
              </w:r>
              <w:r w:rsidRPr="00C313C3">
                <w:rPr>
                  <w:b/>
                  <w:bCs/>
                  <w:color w:val="000000"/>
                  <w:lang w:val="en-US"/>
                  <w:rPrChange w:id="4246" w:author="GONZALEZ DIAZ, BORJA" w:date="2017-09-30T00:55:00Z">
                    <w:rPr>
                      <w:rFonts w:ascii="Monaco" w:hAnsi="Monaco" w:cs="Monaco"/>
                      <w:b/>
                      <w:bCs/>
                      <w:color w:val="000000"/>
                      <w:sz w:val="32"/>
                      <w:szCs w:val="32"/>
                      <w:lang w:val="en-US"/>
                    </w:rPr>
                  </w:rPrChange>
                </w:rPr>
                <w:t>{</w:t>
              </w:r>
              <w:proofErr w:type="gramEnd"/>
            </w:ins>
          </w:p>
          <w:p w14:paraId="0885F36F" w14:textId="77777777" w:rsidR="00A47B4C" w:rsidRPr="00683B90" w:rsidRDefault="00A47B4C">
            <w:pPr>
              <w:rPr>
                <w:ins w:id="4247" w:author="Borja Gonzalez" w:date="2017-09-28T19:13:00Z"/>
                <w:rPrChange w:id="4248" w:author="GONZALEZ DIAZ, BORJA" w:date="2017-09-29T19:44:00Z">
                  <w:rPr>
                    <w:ins w:id="4249" w:author="Borja Gonzalez" w:date="2017-09-28T19:13:00Z"/>
                    <w:rFonts w:ascii="Monaco" w:eastAsiaTheme="majorEastAsia" w:hAnsi="Monaco" w:cs="Monaco"/>
                    <w:color w:val="243F60" w:themeColor="accent1" w:themeShade="7F"/>
                    <w:sz w:val="32"/>
                    <w:szCs w:val="32"/>
                    <w:lang w:val="en-US"/>
                  </w:rPr>
                </w:rPrChange>
              </w:rPr>
              <w:pPrChange w:id="4250" w:author="GONZALEZ DIAZ, BORJA" w:date="2017-09-29T19:27:00Z">
                <w:pPr>
                  <w:keepNext/>
                  <w:keepLines/>
                  <w:widowControl w:val="0"/>
                  <w:autoSpaceDE w:val="0"/>
                  <w:autoSpaceDN w:val="0"/>
                  <w:adjustRightInd w:val="0"/>
                  <w:spacing w:before="200"/>
                  <w:outlineLvl w:val="4"/>
                </w:pPr>
              </w:pPrChange>
            </w:pPr>
            <w:ins w:id="4251" w:author="Borja Gonzalez" w:date="2017-09-28T19:13:00Z">
              <w:r w:rsidRPr="00C313C3">
                <w:rPr>
                  <w:lang w:val="en-US"/>
                  <w:rPrChange w:id="4252" w:author="GONZALEZ DIAZ, BORJA" w:date="2017-09-30T00:55:00Z">
                    <w:rPr>
                      <w:rFonts w:ascii="Monaco" w:hAnsi="Monaco" w:cs="Monaco"/>
                      <w:sz w:val="32"/>
                      <w:szCs w:val="32"/>
                      <w:lang w:val="en-US"/>
                    </w:rPr>
                  </w:rPrChange>
                </w:rPr>
                <w:tab/>
              </w:r>
              <w:r w:rsidRPr="00C313C3">
                <w:rPr>
                  <w:lang w:val="en-US"/>
                  <w:rPrChange w:id="4253" w:author="GONZALEZ DIAZ, BORJA" w:date="2017-09-30T00:55:00Z">
                    <w:rPr>
                      <w:rFonts w:ascii="Monaco" w:hAnsi="Monaco" w:cs="Monaco"/>
                      <w:sz w:val="32"/>
                      <w:szCs w:val="32"/>
                      <w:lang w:val="en-US"/>
                    </w:rPr>
                  </w:rPrChange>
                </w:rPr>
                <w:tab/>
              </w:r>
              <w:r w:rsidRPr="00C313C3">
                <w:rPr>
                  <w:lang w:val="en-US"/>
                  <w:rPrChange w:id="4254" w:author="GONZALEZ DIAZ, BORJA" w:date="2017-09-30T00:55:00Z">
                    <w:rPr>
                      <w:rFonts w:ascii="Monaco" w:hAnsi="Monaco" w:cs="Monaco"/>
                      <w:sz w:val="32"/>
                      <w:szCs w:val="32"/>
                      <w:lang w:val="en-US"/>
                    </w:rPr>
                  </w:rPrChange>
                </w:rPr>
                <w:tab/>
              </w:r>
              <w:r w:rsidRPr="00C313C3">
                <w:rPr>
                  <w:lang w:val="en-US"/>
                  <w:rPrChange w:id="4255" w:author="GONZALEZ DIAZ, BORJA" w:date="2017-09-30T00:55:00Z">
                    <w:rPr>
                      <w:rFonts w:ascii="Monaco" w:hAnsi="Monaco" w:cs="Monaco"/>
                      <w:sz w:val="32"/>
                      <w:szCs w:val="32"/>
                      <w:lang w:val="en-US"/>
                    </w:rPr>
                  </w:rPrChange>
                </w:rPr>
                <w:tab/>
              </w:r>
              <w:proofErr w:type="gramStart"/>
              <w:r w:rsidRPr="00683B90">
                <w:rPr>
                  <w:color w:val="000000"/>
                  <w:rPrChange w:id="4256" w:author="GONZALEZ DIAZ, BORJA" w:date="2017-09-29T19:44:00Z">
                    <w:rPr>
                      <w:rFonts w:ascii="Monaco" w:hAnsi="Monaco" w:cs="Monaco"/>
                      <w:color w:val="000000"/>
                      <w:sz w:val="32"/>
                      <w:szCs w:val="32"/>
                      <w:lang w:val="en-US"/>
                    </w:rPr>
                  </w:rPrChange>
                </w:rPr>
                <w:t>alert</w:t>
              </w:r>
              <w:r w:rsidRPr="00683B90">
                <w:rPr>
                  <w:b/>
                  <w:bCs/>
                  <w:color w:val="000000"/>
                  <w:rPrChange w:id="4257" w:author="GONZALEZ DIAZ, BORJA" w:date="2017-09-29T19:44:00Z">
                    <w:rPr>
                      <w:rFonts w:ascii="Monaco" w:hAnsi="Monaco" w:cs="Monaco"/>
                      <w:b/>
                      <w:bCs/>
                      <w:color w:val="000000"/>
                      <w:sz w:val="32"/>
                      <w:szCs w:val="32"/>
                      <w:lang w:val="en-US"/>
                    </w:rPr>
                  </w:rPrChange>
                </w:rPr>
                <w:t>(</w:t>
              </w:r>
              <w:proofErr w:type="gramEnd"/>
              <w:r w:rsidRPr="00683B90">
                <w:rPr>
                  <w:color w:val="4E9A06"/>
                  <w:rPrChange w:id="4258" w:author="GONZALEZ DIAZ, BORJA" w:date="2017-09-29T19:44:00Z">
                    <w:rPr>
                      <w:rFonts w:ascii="Monaco" w:hAnsi="Monaco" w:cs="Monaco"/>
                      <w:color w:val="4E9A06"/>
                      <w:sz w:val="32"/>
                      <w:szCs w:val="32"/>
                      <w:lang w:val="en-US"/>
                    </w:rPr>
                  </w:rPrChange>
                </w:rPr>
                <w:t>"Seleccione un archivo"</w:t>
              </w:r>
              <w:r w:rsidRPr="00683B90">
                <w:rPr>
                  <w:b/>
                  <w:bCs/>
                  <w:color w:val="000000"/>
                  <w:rPrChange w:id="4259"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260" w:author="Borja Gonzalez" w:date="2017-09-28T19:13:00Z"/>
                <w:lang w:val="en-US"/>
                <w:rPrChange w:id="4261" w:author="Borja Gonzalez" w:date="2017-09-28T19:13:00Z">
                  <w:rPr>
                    <w:ins w:id="4262" w:author="Borja Gonzalez" w:date="2017-09-28T19:13:00Z"/>
                    <w:rFonts w:ascii="Monaco" w:eastAsiaTheme="majorEastAsia" w:hAnsi="Monaco" w:cs="Monaco"/>
                    <w:color w:val="243F60" w:themeColor="accent1" w:themeShade="7F"/>
                    <w:sz w:val="32"/>
                    <w:szCs w:val="32"/>
                    <w:lang w:val="en-US"/>
                  </w:rPr>
                </w:rPrChange>
              </w:rPr>
              <w:pPrChange w:id="4263" w:author="GONZALEZ DIAZ, BORJA" w:date="2017-09-29T19:27:00Z">
                <w:pPr>
                  <w:keepNext/>
                  <w:keepLines/>
                  <w:widowControl w:val="0"/>
                  <w:autoSpaceDE w:val="0"/>
                  <w:autoSpaceDN w:val="0"/>
                  <w:adjustRightInd w:val="0"/>
                  <w:spacing w:before="200"/>
                  <w:outlineLvl w:val="4"/>
                </w:pPr>
              </w:pPrChange>
            </w:pPr>
            <w:ins w:id="4264" w:author="Borja Gonzalez" w:date="2017-09-28T19:13:00Z">
              <w:r w:rsidRPr="00683B90">
                <w:rPr>
                  <w:rPrChange w:id="4265" w:author="GONZALEZ DIAZ, BORJA" w:date="2017-09-29T19:44:00Z">
                    <w:rPr>
                      <w:rFonts w:ascii="Monaco" w:hAnsi="Monaco" w:cs="Monaco"/>
                      <w:sz w:val="32"/>
                      <w:szCs w:val="32"/>
                      <w:lang w:val="en-US"/>
                    </w:rPr>
                  </w:rPrChange>
                </w:rPr>
                <w:tab/>
              </w:r>
              <w:r w:rsidRPr="00683B90">
                <w:rPr>
                  <w:rPrChange w:id="4266" w:author="GONZALEZ DIAZ, BORJA" w:date="2017-09-29T19:44:00Z">
                    <w:rPr>
                      <w:rFonts w:ascii="Monaco" w:hAnsi="Monaco" w:cs="Monaco"/>
                      <w:sz w:val="32"/>
                      <w:szCs w:val="32"/>
                      <w:lang w:val="en-US"/>
                    </w:rPr>
                  </w:rPrChange>
                </w:rPr>
                <w:tab/>
              </w:r>
              <w:r w:rsidRPr="00683B90">
                <w:rPr>
                  <w:rPrChange w:id="4267" w:author="GONZALEZ DIAZ, BORJA" w:date="2017-09-29T19:44:00Z">
                    <w:rPr>
                      <w:rFonts w:ascii="Monaco" w:hAnsi="Monaco" w:cs="Monaco"/>
                      <w:sz w:val="32"/>
                      <w:szCs w:val="32"/>
                      <w:lang w:val="en-US"/>
                    </w:rPr>
                  </w:rPrChange>
                </w:rPr>
                <w:tab/>
              </w:r>
              <w:r w:rsidRPr="00A47B4C">
                <w:rPr>
                  <w:b/>
                  <w:bCs/>
                  <w:color w:val="000000"/>
                  <w:lang w:val="en-US"/>
                  <w:rPrChange w:id="4268"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269" w:author="Borja Gonzalez" w:date="2017-09-28T19:13:00Z"/>
                <w:lang w:val="en-US"/>
                <w:rPrChange w:id="4270" w:author="Borja Gonzalez" w:date="2017-09-28T19:13:00Z">
                  <w:rPr>
                    <w:ins w:id="4271" w:author="Borja Gonzalez" w:date="2017-09-28T19:13:00Z"/>
                    <w:rFonts w:ascii="Monaco" w:eastAsiaTheme="majorEastAsia" w:hAnsi="Monaco" w:cs="Monaco"/>
                    <w:color w:val="243F60" w:themeColor="accent1" w:themeShade="7F"/>
                    <w:sz w:val="32"/>
                    <w:szCs w:val="32"/>
                    <w:lang w:val="en-US"/>
                  </w:rPr>
                </w:rPrChange>
              </w:rPr>
              <w:pPrChange w:id="4272" w:author="GONZALEZ DIAZ, BORJA" w:date="2017-09-29T19:27:00Z">
                <w:pPr>
                  <w:keepNext/>
                  <w:keepLines/>
                  <w:widowControl w:val="0"/>
                  <w:autoSpaceDE w:val="0"/>
                  <w:autoSpaceDN w:val="0"/>
                  <w:adjustRightInd w:val="0"/>
                  <w:spacing w:before="200"/>
                  <w:outlineLvl w:val="4"/>
                </w:pPr>
              </w:pPrChange>
            </w:pPr>
            <w:ins w:id="4273" w:author="Borja Gonzalez" w:date="2017-09-28T19:13:00Z">
              <w:r w:rsidRPr="00A47B4C">
                <w:rPr>
                  <w:lang w:val="en-US"/>
                  <w:rPrChange w:id="4274" w:author="Borja Gonzalez" w:date="2017-09-28T19:13:00Z">
                    <w:rPr>
                      <w:rFonts w:ascii="Monaco" w:hAnsi="Monaco" w:cs="Monaco"/>
                      <w:sz w:val="32"/>
                      <w:szCs w:val="32"/>
                      <w:lang w:val="en-US"/>
                    </w:rPr>
                  </w:rPrChange>
                </w:rPr>
                <w:tab/>
              </w:r>
              <w:r w:rsidRPr="00A47B4C">
                <w:rPr>
                  <w:b/>
                  <w:bCs/>
                  <w:color w:val="000000"/>
                  <w:lang w:val="en-US"/>
                  <w:rPrChange w:id="4275"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276" w:author="Borja Gonzalez" w:date="2017-09-28T19:13:00Z"/>
                <w:lang w:val="en-US"/>
                <w:rPrChange w:id="4277" w:author="Borja Gonzalez" w:date="2017-09-28T19:13:00Z">
                  <w:rPr>
                    <w:ins w:id="4278" w:author="Borja Gonzalez" w:date="2017-09-28T19:13:00Z"/>
                    <w:rFonts w:ascii="Monaco" w:eastAsiaTheme="majorEastAsia" w:hAnsi="Monaco" w:cs="Monaco"/>
                    <w:color w:val="243F60" w:themeColor="accent1" w:themeShade="7F"/>
                    <w:sz w:val="32"/>
                    <w:szCs w:val="32"/>
                    <w:lang w:val="en-US"/>
                  </w:rPr>
                </w:rPrChange>
              </w:rPr>
              <w:pPrChange w:id="4279" w:author="GONZALEZ DIAZ, BORJA" w:date="2017-09-29T19:27:00Z">
                <w:pPr>
                  <w:keepNext/>
                  <w:keepLines/>
                  <w:widowControl w:val="0"/>
                  <w:autoSpaceDE w:val="0"/>
                  <w:autoSpaceDN w:val="0"/>
                  <w:adjustRightInd w:val="0"/>
                  <w:spacing w:before="200"/>
                  <w:outlineLvl w:val="4"/>
                </w:pPr>
              </w:pPrChange>
            </w:pPr>
            <w:ins w:id="4280" w:author="Borja Gonzalez" w:date="2017-09-28T19:13:00Z">
              <w:r w:rsidRPr="00A47B4C">
                <w:rPr>
                  <w:lang w:val="en-US"/>
                  <w:rPrChange w:id="4281" w:author="Borja Gonzalez" w:date="2017-09-28T19:13:00Z">
                    <w:rPr>
                      <w:rFonts w:ascii="Monaco" w:hAnsi="Monaco" w:cs="Monaco"/>
                      <w:sz w:val="32"/>
                      <w:szCs w:val="32"/>
                      <w:lang w:val="en-US"/>
                    </w:rPr>
                  </w:rPrChange>
                </w:rPr>
                <w:tab/>
              </w:r>
              <w:r w:rsidRPr="00A47B4C">
                <w:rPr>
                  <w:color w:val="000000"/>
                  <w:lang w:val="en-US"/>
                  <w:rPrChange w:id="4282" w:author="Borja Gonzalez" w:date="2017-09-28T19:13:00Z">
                    <w:rPr>
                      <w:rFonts w:ascii="Monaco" w:hAnsi="Monaco" w:cs="Monaco"/>
                      <w:color w:val="000000"/>
                      <w:sz w:val="32"/>
                      <w:szCs w:val="32"/>
                      <w:lang w:val="en-US"/>
                    </w:rPr>
                  </w:rPrChange>
                </w:rPr>
                <w:t>Boton_</w:t>
              </w:r>
              <w:proofErr w:type="gramStart"/>
              <w:r w:rsidRPr="00A47B4C">
                <w:rPr>
                  <w:color w:val="000000"/>
                  <w:lang w:val="en-US"/>
                  <w:rPrChange w:id="4283" w:author="Borja Gonzalez" w:date="2017-09-28T19:13:00Z">
                    <w:rPr>
                      <w:rFonts w:ascii="Monaco" w:hAnsi="Monaco" w:cs="Monaco"/>
                      <w:color w:val="000000"/>
                      <w:sz w:val="32"/>
                      <w:szCs w:val="32"/>
                      <w:lang w:val="en-US"/>
                    </w:rPr>
                  </w:rPrChange>
                </w:rPr>
                <w:t>pres</w:t>
              </w:r>
              <w:r w:rsidRPr="00A47B4C">
                <w:rPr>
                  <w:b/>
                  <w:bCs/>
                  <w:color w:val="000000"/>
                  <w:lang w:val="en-US"/>
                  <w:rPrChange w:id="4284" w:author="Borja Gonzalez" w:date="2017-09-28T19:13:00Z">
                    <w:rPr>
                      <w:rFonts w:ascii="Monaco" w:hAnsi="Monaco" w:cs="Monaco"/>
                      <w:b/>
                      <w:bCs/>
                      <w:color w:val="000000"/>
                      <w:sz w:val="32"/>
                      <w:szCs w:val="32"/>
                      <w:lang w:val="en-US"/>
                    </w:rPr>
                  </w:rPrChange>
                </w:rPr>
                <w:t>.</w:t>
              </w:r>
              <w:r w:rsidRPr="00A47B4C">
                <w:rPr>
                  <w:color w:val="000000"/>
                  <w:lang w:val="en-US"/>
                  <w:rPrChange w:id="4285" w:author="Borja Gonzalez" w:date="2017-09-28T19:13:00Z">
                    <w:rPr>
                      <w:rFonts w:ascii="Monaco" w:hAnsi="Monaco" w:cs="Monaco"/>
                      <w:color w:val="000000"/>
                      <w:sz w:val="32"/>
                      <w:szCs w:val="32"/>
                      <w:lang w:val="en-US"/>
                    </w:rPr>
                  </w:rPrChange>
                </w:rPr>
                <w:t>addEventListener</w:t>
              </w:r>
              <w:proofErr w:type="gramEnd"/>
              <w:r w:rsidRPr="00A47B4C">
                <w:rPr>
                  <w:b/>
                  <w:bCs/>
                  <w:color w:val="000000"/>
                  <w:lang w:val="en-US"/>
                  <w:rPrChange w:id="4286" w:author="Borja Gonzalez" w:date="2017-09-28T19:13:00Z">
                    <w:rPr>
                      <w:rFonts w:ascii="Monaco" w:hAnsi="Monaco" w:cs="Monaco"/>
                      <w:b/>
                      <w:bCs/>
                      <w:color w:val="000000"/>
                      <w:sz w:val="32"/>
                      <w:szCs w:val="32"/>
                      <w:lang w:val="en-US"/>
                    </w:rPr>
                  </w:rPrChange>
                </w:rPr>
                <w:t>(</w:t>
              </w:r>
              <w:r w:rsidRPr="00A47B4C">
                <w:rPr>
                  <w:color w:val="4E9A06"/>
                  <w:lang w:val="en-US"/>
                  <w:rPrChange w:id="4287" w:author="Borja Gonzalez" w:date="2017-09-28T19:13:00Z">
                    <w:rPr>
                      <w:rFonts w:ascii="Monaco" w:hAnsi="Monaco" w:cs="Monaco"/>
                      <w:color w:val="4E9A06"/>
                      <w:sz w:val="32"/>
                      <w:szCs w:val="32"/>
                      <w:lang w:val="en-US"/>
                    </w:rPr>
                  </w:rPrChange>
                </w:rPr>
                <w:t>"click"</w:t>
              </w:r>
              <w:r w:rsidRPr="00A47B4C">
                <w:rPr>
                  <w:b/>
                  <w:bCs/>
                  <w:color w:val="000000"/>
                  <w:lang w:val="en-US"/>
                  <w:rPrChange w:id="4288" w:author="Borja Gonzalez" w:date="2017-09-28T19:13:00Z">
                    <w:rPr>
                      <w:rFonts w:ascii="Monaco" w:hAnsi="Monaco" w:cs="Monaco"/>
                      <w:b/>
                      <w:bCs/>
                      <w:color w:val="000000"/>
                      <w:sz w:val="32"/>
                      <w:szCs w:val="32"/>
                      <w:lang w:val="en-US"/>
                    </w:rPr>
                  </w:rPrChange>
                </w:rPr>
                <w:t>,</w:t>
              </w:r>
              <w:r w:rsidRPr="00A47B4C">
                <w:rPr>
                  <w:color w:val="000000"/>
                  <w:lang w:val="en-US"/>
                  <w:rPrChange w:id="4289" w:author="Borja Gonzalez" w:date="2017-09-28T19:13:00Z">
                    <w:rPr>
                      <w:rFonts w:ascii="Monaco" w:hAnsi="Monaco" w:cs="Monaco"/>
                      <w:color w:val="000000"/>
                      <w:sz w:val="32"/>
                      <w:szCs w:val="32"/>
                      <w:lang w:val="en-US"/>
                    </w:rPr>
                  </w:rPrChange>
                </w:rPr>
                <w:t>readFile</w:t>
              </w:r>
              <w:r w:rsidRPr="00A47B4C">
                <w:rPr>
                  <w:b/>
                  <w:bCs/>
                  <w:color w:val="000000"/>
                  <w:lang w:val="en-US"/>
                  <w:rPrChange w:id="4290"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291" w:author="Borja Gonzalez" w:date="2017-09-28T19:13:00Z"/>
                <w:lang w:val="en-US"/>
                <w:rPrChange w:id="4292" w:author="Borja Gonzalez" w:date="2017-09-28T19:13:00Z">
                  <w:rPr>
                    <w:ins w:id="4293" w:author="Borja Gonzalez" w:date="2017-09-28T19:13:00Z"/>
                    <w:rFonts w:ascii="Monaco" w:eastAsiaTheme="majorEastAsia" w:hAnsi="Monaco" w:cs="Monaco"/>
                    <w:color w:val="243F60" w:themeColor="accent1" w:themeShade="7F"/>
                    <w:sz w:val="32"/>
                    <w:szCs w:val="32"/>
                    <w:lang w:val="en-US"/>
                  </w:rPr>
                </w:rPrChange>
              </w:rPr>
              <w:pPrChange w:id="4294" w:author="GONZALEZ DIAZ, BORJA" w:date="2017-09-29T19:27:00Z">
                <w:pPr>
                  <w:keepNext/>
                  <w:keepLines/>
                  <w:widowControl w:val="0"/>
                  <w:autoSpaceDE w:val="0"/>
                  <w:autoSpaceDN w:val="0"/>
                  <w:adjustRightInd w:val="0"/>
                  <w:spacing w:before="200"/>
                  <w:outlineLvl w:val="4"/>
                </w:pPr>
              </w:pPrChange>
            </w:pPr>
            <w:ins w:id="4295" w:author="Borja Gonzalez" w:date="2017-09-28T19:13:00Z">
              <w:r w:rsidRPr="00A47B4C">
                <w:rPr>
                  <w:b/>
                  <w:bCs/>
                  <w:lang w:val="en-US"/>
                  <w:rPrChange w:id="4296" w:author="Borja Gonzalez" w:date="2017-09-28T19:13:00Z">
                    <w:rPr>
                      <w:rFonts w:ascii="Monaco" w:hAnsi="Monaco" w:cs="Monaco"/>
                      <w:b/>
                      <w:bCs/>
                      <w:color w:val="204A87"/>
                      <w:sz w:val="32"/>
                      <w:szCs w:val="32"/>
                      <w:lang w:val="en-US"/>
                    </w:rPr>
                  </w:rPrChange>
                </w:rPr>
                <w:lastRenderedPageBreak/>
                <w:t>&lt;/script&gt;</w:t>
              </w:r>
            </w:ins>
          </w:p>
          <w:p w14:paraId="3292D742" w14:textId="77777777" w:rsidR="00A47B4C" w:rsidRDefault="00A47B4C" w:rsidP="009A5E2B">
            <w:pPr>
              <w:rPr>
                <w:ins w:id="4297"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w:t>
      </w:r>
      <w:proofErr w:type="gramStart"/>
      <w:r w:rsidR="001E343B">
        <w:t>datos(</w:t>
      </w:r>
      <w:proofErr w:type="gramEnd"/>
      <w:r w:rsidR="001E343B">
        <w:t>)”,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298" w:author="Borja Gonzalez" w:date="2017-09-28T19:14:00Z"/>
        </w:rPr>
      </w:pPr>
      <w:del w:id="4299"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300" w:author="Borja Gonzalez" w:date="2017-09-28T19:14:00Z"/>
        </w:trPr>
        <w:tc>
          <w:tcPr>
            <w:tcW w:w="8856" w:type="dxa"/>
          </w:tcPr>
          <w:p w14:paraId="0D2E36FC" w14:textId="77777777" w:rsidR="00A47B4C" w:rsidRPr="0079203F" w:rsidRDefault="00A47B4C">
            <w:pPr>
              <w:rPr>
                <w:ins w:id="4301" w:author="Borja Gonzalez" w:date="2017-09-28T19:15:00Z"/>
                <w:lang w:val="es-ES"/>
                <w:rPrChange w:id="4302" w:author="Rodrigo García" w:date="2017-09-29T10:06:00Z">
                  <w:rPr>
                    <w:ins w:id="4303" w:author="Borja Gonzalez" w:date="2017-09-28T19:15:00Z"/>
                    <w:rFonts w:ascii="Monaco" w:eastAsiaTheme="majorEastAsia" w:hAnsi="Monaco" w:cs="Monaco"/>
                    <w:color w:val="243F60" w:themeColor="accent1" w:themeShade="7F"/>
                    <w:sz w:val="32"/>
                    <w:szCs w:val="32"/>
                    <w:lang w:val="en-US"/>
                  </w:rPr>
                </w:rPrChange>
              </w:rPr>
              <w:pPrChange w:id="4304" w:author="GONZALEZ DIAZ, BORJA" w:date="2017-09-29T19:27:00Z">
                <w:pPr>
                  <w:keepNext/>
                  <w:keepLines/>
                  <w:widowControl w:val="0"/>
                  <w:autoSpaceDE w:val="0"/>
                  <w:autoSpaceDN w:val="0"/>
                  <w:adjustRightInd w:val="0"/>
                  <w:spacing w:before="200"/>
                  <w:outlineLvl w:val="4"/>
                </w:pPr>
              </w:pPrChange>
            </w:pPr>
            <w:ins w:id="4305" w:author="Borja Gonzalez" w:date="2017-09-28T19:15:00Z">
              <w:r w:rsidRPr="0079203F">
                <w:rPr>
                  <w:b/>
                  <w:bCs/>
                  <w:color w:val="204A87"/>
                  <w:lang w:val="es-ES"/>
                  <w:rPrChange w:id="4306" w:author="Rodrigo García" w:date="2017-09-29T10:06:00Z">
                    <w:rPr>
                      <w:rFonts w:ascii="Monaco" w:hAnsi="Monaco" w:cs="Monaco"/>
                      <w:b/>
                      <w:bCs/>
                      <w:color w:val="204A87"/>
                      <w:sz w:val="32"/>
                      <w:szCs w:val="32"/>
                      <w:lang w:val="en-US"/>
                    </w:rPr>
                  </w:rPrChange>
                </w:rPr>
                <w:t>function</w:t>
              </w:r>
              <w:r w:rsidRPr="0079203F">
                <w:rPr>
                  <w:lang w:val="es-ES"/>
                  <w:rPrChange w:id="4307" w:author="Rodrigo García" w:date="2017-09-29T10:06:00Z">
                    <w:rPr>
                      <w:rFonts w:ascii="Monaco" w:hAnsi="Monaco" w:cs="Monaco"/>
                      <w:sz w:val="32"/>
                      <w:szCs w:val="32"/>
                      <w:lang w:val="en-US"/>
                    </w:rPr>
                  </w:rPrChange>
                </w:rPr>
                <w:t xml:space="preserve"> add_datos</w:t>
              </w:r>
              <w:r w:rsidRPr="0079203F">
                <w:rPr>
                  <w:b/>
                  <w:bCs/>
                  <w:lang w:val="es-ES"/>
                  <w:rPrChange w:id="4308" w:author="Rodrigo García" w:date="2017-09-29T10:06:00Z">
                    <w:rPr>
                      <w:rFonts w:ascii="Monaco" w:hAnsi="Monaco" w:cs="Monaco"/>
                      <w:b/>
                      <w:bCs/>
                      <w:color w:val="000000"/>
                      <w:sz w:val="32"/>
                      <w:szCs w:val="32"/>
                      <w:lang w:val="en-US"/>
                    </w:rPr>
                  </w:rPrChange>
                </w:rPr>
                <w:t>(</w:t>
              </w:r>
              <w:proofErr w:type="gramStart"/>
              <w:r w:rsidRPr="0079203F">
                <w:rPr>
                  <w:lang w:val="es-ES"/>
                  <w:rPrChange w:id="4309" w:author="Rodrigo García" w:date="2017-09-29T10:06:00Z">
                    <w:rPr>
                      <w:rFonts w:ascii="Monaco" w:hAnsi="Monaco" w:cs="Monaco"/>
                      <w:color w:val="000000"/>
                      <w:sz w:val="32"/>
                      <w:szCs w:val="32"/>
                      <w:lang w:val="en-US"/>
                    </w:rPr>
                  </w:rPrChange>
                </w:rPr>
                <w:t>datos</w:t>
              </w:r>
              <w:r w:rsidRPr="0079203F">
                <w:rPr>
                  <w:b/>
                  <w:bCs/>
                  <w:lang w:val="es-ES"/>
                  <w:rPrChange w:id="4310" w:author="Rodrigo García" w:date="2017-09-29T10:06:00Z">
                    <w:rPr>
                      <w:rFonts w:ascii="Monaco" w:hAnsi="Monaco" w:cs="Monaco"/>
                      <w:b/>
                      <w:bCs/>
                      <w:color w:val="000000"/>
                      <w:sz w:val="32"/>
                      <w:szCs w:val="32"/>
                      <w:lang w:val="en-US"/>
                    </w:rPr>
                  </w:rPrChange>
                </w:rPr>
                <w:t>,</w:t>
              </w:r>
              <w:r w:rsidRPr="0079203F">
                <w:rPr>
                  <w:lang w:val="es-ES"/>
                  <w:rPrChange w:id="4311" w:author="Rodrigo García" w:date="2017-09-29T10:06:00Z">
                    <w:rPr>
                      <w:rFonts w:ascii="Monaco" w:hAnsi="Monaco" w:cs="Monaco"/>
                      <w:color w:val="000000"/>
                      <w:sz w:val="32"/>
                      <w:szCs w:val="32"/>
                      <w:lang w:val="en-US"/>
                    </w:rPr>
                  </w:rPrChange>
                </w:rPr>
                <w:t>fecha</w:t>
              </w:r>
              <w:proofErr w:type="gramEnd"/>
              <w:r w:rsidRPr="0079203F">
                <w:rPr>
                  <w:b/>
                  <w:bCs/>
                  <w:lang w:val="es-ES"/>
                  <w:rPrChange w:id="4312"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313" w:author="Borja Gonzalez" w:date="2017-09-28T19:15:00Z"/>
                <w:lang w:val="es-ES"/>
                <w:rPrChange w:id="4314" w:author="Rodrigo García" w:date="2017-09-29T10:06:00Z">
                  <w:rPr>
                    <w:ins w:id="4315" w:author="Borja Gonzalez" w:date="2017-09-28T19:15:00Z"/>
                    <w:rFonts w:ascii="Monaco" w:eastAsiaTheme="majorEastAsia" w:hAnsi="Monaco" w:cs="Monaco"/>
                    <w:color w:val="243F60" w:themeColor="accent1" w:themeShade="7F"/>
                    <w:sz w:val="32"/>
                    <w:szCs w:val="32"/>
                    <w:lang w:val="en-US"/>
                  </w:rPr>
                </w:rPrChange>
              </w:rPr>
              <w:pPrChange w:id="4316" w:author="GONZALEZ DIAZ, BORJA" w:date="2017-09-29T19:27:00Z">
                <w:pPr>
                  <w:keepNext/>
                  <w:keepLines/>
                  <w:widowControl w:val="0"/>
                  <w:autoSpaceDE w:val="0"/>
                  <w:autoSpaceDN w:val="0"/>
                  <w:adjustRightInd w:val="0"/>
                  <w:spacing w:before="200"/>
                  <w:outlineLvl w:val="4"/>
                </w:pPr>
              </w:pPrChange>
            </w:pPr>
            <w:ins w:id="4317" w:author="Borja Gonzalez" w:date="2017-09-28T19:15:00Z">
              <w:r w:rsidRPr="0079203F">
                <w:rPr>
                  <w:lang w:val="es-ES"/>
                  <w:rPrChange w:id="4318" w:author="Rodrigo García" w:date="2017-09-29T10:06:00Z">
                    <w:rPr>
                      <w:rFonts w:ascii="Monaco" w:hAnsi="Monaco" w:cs="Monaco"/>
                      <w:sz w:val="32"/>
                      <w:szCs w:val="32"/>
                      <w:lang w:val="en-US"/>
                    </w:rPr>
                  </w:rPrChange>
                </w:rPr>
                <w:t xml:space="preserve">    </w:t>
              </w:r>
              <w:r w:rsidRPr="0079203F">
                <w:rPr>
                  <w:b/>
                  <w:bCs/>
                  <w:color w:val="204A87"/>
                  <w:lang w:val="es-ES"/>
                  <w:rPrChange w:id="4319" w:author="Rodrigo García" w:date="2017-09-29T10:06:00Z">
                    <w:rPr>
                      <w:rFonts w:ascii="Monaco" w:hAnsi="Monaco" w:cs="Monaco"/>
                      <w:b/>
                      <w:bCs/>
                      <w:color w:val="204A87"/>
                      <w:sz w:val="32"/>
                      <w:szCs w:val="32"/>
                      <w:lang w:val="en-US"/>
                    </w:rPr>
                  </w:rPrChange>
                </w:rPr>
                <w:t>var</w:t>
              </w:r>
              <w:r w:rsidRPr="0079203F">
                <w:rPr>
                  <w:lang w:val="es-ES"/>
                  <w:rPrChange w:id="4320" w:author="Rodrigo García" w:date="2017-09-29T10:06:00Z">
                    <w:rPr>
                      <w:rFonts w:ascii="Monaco" w:hAnsi="Monaco" w:cs="Monaco"/>
                      <w:sz w:val="32"/>
                      <w:szCs w:val="32"/>
                      <w:lang w:val="en-US"/>
                    </w:rPr>
                  </w:rPrChange>
                </w:rPr>
                <w:t xml:space="preserve"> Time </w:t>
              </w:r>
              <w:r w:rsidRPr="0079203F">
                <w:rPr>
                  <w:b/>
                  <w:bCs/>
                  <w:color w:val="CE5C00"/>
                  <w:lang w:val="es-ES"/>
                  <w:rPrChange w:id="4321" w:author="Rodrigo García" w:date="2017-09-29T10:06:00Z">
                    <w:rPr>
                      <w:rFonts w:ascii="Monaco" w:hAnsi="Monaco" w:cs="Monaco"/>
                      <w:b/>
                      <w:bCs/>
                      <w:color w:val="CE5C00"/>
                      <w:sz w:val="32"/>
                      <w:szCs w:val="32"/>
                      <w:lang w:val="en-US"/>
                    </w:rPr>
                  </w:rPrChange>
                </w:rPr>
                <w:t>=</w:t>
              </w:r>
              <w:r w:rsidRPr="0079203F">
                <w:rPr>
                  <w:lang w:val="es-ES"/>
                  <w:rPrChange w:id="4322" w:author="Rodrigo García" w:date="2017-09-29T10:06:00Z">
                    <w:rPr>
                      <w:rFonts w:ascii="Monaco" w:hAnsi="Monaco" w:cs="Monaco"/>
                      <w:sz w:val="32"/>
                      <w:szCs w:val="32"/>
                      <w:lang w:val="en-US"/>
                    </w:rPr>
                  </w:rPrChange>
                </w:rPr>
                <w:t xml:space="preserve"> </w:t>
              </w:r>
              <w:r w:rsidRPr="0079203F">
                <w:rPr>
                  <w:b/>
                  <w:bCs/>
                  <w:lang w:val="es-ES"/>
                  <w:rPrChange w:id="4323"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324" w:author="Borja Gonzalez" w:date="2017-09-28T19:15:00Z"/>
                <w:lang w:val="es-ES"/>
                <w:rPrChange w:id="4325" w:author="Rodrigo García" w:date="2017-09-29T10:06:00Z">
                  <w:rPr>
                    <w:ins w:id="4326" w:author="Borja Gonzalez" w:date="2017-09-28T19:15:00Z"/>
                    <w:rFonts w:ascii="Monaco" w:eastAsiaTheme="majorEastAsia" w:hAnsi="Monaco" w:cs="Monaco"/>
                    <w:color w:val="243F60" w:themeColor="accent1" w:themeShade="7F"/>
                    <w:sz w:val="32"/>
                    <w:szCs w:val="32"/>
                    <w:lang w:val="en-US"/>
                  </w:rPr>
                </w:rPrChange>
              </w:rPr>
              <w:pPrChange w:id="4327" w:author="GONZALEZ DIAZ, BORJA" w:date="2017-09-29T19:27:00Z">
                <w:pPr>
                  <w:keepNext/>
                  <w:keepLines/>
                  <w:widowControl w:val="0"/>
                  <w:autoSpaceDE w:val="0"/>
                  <w:autoSpaceDN w:val="0"/>
                  <w:adjustRightInd w:val="0"/>
                  <w:spacing w:before="200"/>
                  <w:outlineLvl w:val="4"/>
                </w:pPr>
              </w:pPrChange>
            </w:pPr>
            <w:ins w:id="4328" w:author="Borja Gonzalez" w:date="2017-09-28T19:15:00Z">
              <w:r w:rsidRPr="0079203F">
                <w:rPr>
                  <w:lang w:val="es-ES"/>
                  <w:rPrChange w:id="4329" w:author="Rodrigo García" w:date="2017-09-29T10:06:00Z">
                    <w:rPr>
                      <w:rFonts w:ascii="Monaco" w:hAnsi="Monaco" w:cs="Monaco"/>
                      <w:sz w:val="32"/>
                      <w:szCs w:val="32"/>
                      <w:lang w:val="en-US"/>
                    </w:rPr>
                  </w:rPrChange>
                </w:rPr>
                <w:t xml:space="preserve">    </w:t>
              </w:r>
              <w:r w:rsidRPr="0079203F">
                <w:rPr>
                  <w:b/>
                  <w:bCs/>
                  <w:color w:val="204A87"/>
                  <w:lang w:val="es-ES"/>
                  <w:rPrChange w:id="4330" w:author="Rodrigo García" w:date="2017-09-29T10:06:00Z">
                    <w:rPr>
                      <w:rFonts w:ascii="Monaco" w:hAnsi="Monaco" w:cs="Monaco"/>
                      <w:b/>
                      <w:bCs/>
                      <w:color w:val="204A87"/>
                      <w:sz w:val="32"/>
                      <w:szCs w:val="32"/>
                      <w:lang w:val="en-US"/>
                    </w:rPr>
                  </w:rPrChange>
                </w:rPr>
                <w:t>var</w:t>
              </w:r>
              <w:r w:rsidRPr="0079203F">
                <w:rPr>
                  <w:lang w:val="es-ES"/>
                  <w:rPrChange w:id="4331" w:author="Rodrigo García" w:date="2017-09-29T10:06:00Z">
                    <w:rPr>
                      <w:rFonts w:ascii="Monaco" w:hAnsi="Monaco" w:cs="Monaco"/>
                      <w:sz w:val="32"/>
                      <w:szCs w:val="32"/>
                      <w:lang w:val="en-US"/>
                    </w:rPr>
                  </w:rPrChange>
                </w:rPr>
                <w:t xml:space="preserve"> Coronal </w:t>
              </w:r>
              <w:r w:rsidRPr="0079203F">
                <w:rPr>
                  <w:b/>
                  <w:bCs/>
                  <w:color w:val="CE5C00"/>
                  <w:lang w:val="es-ES"/>
                  <w:rPrChange w:id="4332" w:author="Rodrigo García" w:date="2017-09-29T10:06:00Z">
                    <w:rPr>
                      <w:rFonts w:ascii="Monaco" w:hAnsi="Monaco" w:cs="Monaco"/>
                      <w:b/>
                      <w:bCs/>
                      <w:color w:val="CE5C00"/>
                      <w:sz w:val="32"/>
                      <w:szCs w:val="32"/>
                      <w:lang w:val="en-US"/>
                    </w:rPr>
                  </w:rPrChange>
                </w:rPr>
                <w:t>=</w:t>
              </w:r>
              <w:r w:rsidRPr="0079203F">
                <w:rPr>
                  <w:lang w:val="es-ES"/>
                  <w:rPrChange w:id="4333" w:author="Rodrigo García" w:date="2017-09-29T10:06:00Z">
                    <w:rPr>
                      <w:rFonts w:ascii="Monaco" w:hAnsi="Monaco" w:cs="Monaco"/>
                      <w:sz w:val="32"/>
                      <w:szCs w:val="32"/>
                      <w:lang w:val="en-US"/>
                    </w:rPr>
                  </w:rPrChange>
                </w:rPr>
                <w:t xml:space="preserve"> </w:t>
              </w:r>
              <w:r w:rsidRPr="0079203F">
                <w:rPr>
                  <w:b/>
                  <w:bCs/>
                  <w:lang w:val="es-ES"/>
                  <w:rPrChange w:id="4334"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335" w:author="Borja Gonzalez" w:date="2017-09-28T19:15:00Z"/>
                <w:lang w:val="es-ES"/>
                <w:rPrChange w:id="4336" w:author="Rodrigo García" w:date="2017-09-29T10:06:00Z">
                  <w:rPr>
                    <w:ins w:id="4337" w:author="Borja Gonzalez" w:date="2017-09-28T19:15:00Z"/>
                    <w:rFonts w:ascii="Monaco" w:eastAsiaTheme="majorEastAsia" w:hAnsi="Monaco" w:cs="Monaco"/>
                    <w:color w:val="243F60" w:themeColor="accent1" w:themeShade="7F"/>
                    <w:sz w:val="32"/>
                    <w:szCs w:val="32"/>
                    <w:lang w:val="en-US"/>
                  </w:rPr>
                </w:rPrChange>
              </w:rPr>
              <w:pPrChange w:id="4338" w:author="GONZALEZ DIAZ, BORJA" w:date="2017-09-29T19:27:00Z">
                <w:pPr>
                  <w:keepNext/>
                  <w:keepLines/>
                  <w:widowControl w:val="0"/>
                  <w:autoSpaceDE w:val="0"/>
                  <w:autoSpaceDN w:val="0"/>
                  <w:adjustRightInd w:val="0"/>
                  <w:spacing w:before="200"/>
                  <w:outlineLvl w:val="4"/>
                </w:pPr>
              </w:pPrChange>
            </w:pPr>
            <w:ins w:id="4339" w:author="Borja Gonzalez" w:date="2017-09-28T19:15:00Z">
              <w:r w:rsidRPr="0079203F">
                <w:rPr>
                  <w:lang w:val="es-ES"/>
                  <w:rPrChange w:id="4340" w:author="Rodrigo García" w:date="2017-09-29T10:06:00Z">
                    <w:rPr>
                      <w:rFonts w:ascii="Monaco" w:hAnsi="Monaco" w:cs="Monaco"/>
                      <w:sz w:val="32"/>
                      <w:szCs w:val="32"/>
                      <w:lang w:val="en-US"/>
                    </w:rPr>
                  </w:rPrChange>
                </w:rPr>
                <w:t xml:space="preserve">    </w:t>
              </w:r>
              <w:r w:rsidRPr="0079203F">
                <w:rPr>
                  <w:b/>
                  <w:bCs/>
                  <w:color w:val="204A87"/>
                  <w:lang w:val="es-ES"/>
                  <w:rPrChange w:id="4341" w:author="Rodrigo García" w:date="2017-09-29T10:06:00Z">
                    <w:rPr>
                      <w:rFonts w:ascii="Monaco" w:hAnsi="Monaco" w:cs="Monaco"/>
                      <w:b/>
                      <w:bCs/>
                      <w:color w:val="204A87"/>
                      <w:sz w:val="32"/>
                      <w:szCs w:val="32"/>
                      <w:lang w:val="en-US"/>
                    </w:rPr>
                  </w:rPrChange>
                </w:rPr>
                <w:t>var</w:t>
              </w:r>
              <w:r w:rsidRPr="0079203F">
                <w:rPr>
                  <w:lang w:val="es-ES"/>
                  <w:rPrChange w:id="4342" w:author="Rodrigo García" w:date="2017-09-29T10:06:00Z">
                    <w:rPr>
                      <w:rFonts w:ascii="Monaco" w:hAnsi="Monaco" w:cs="Monaco"/>
                      <w:sz w:val="32"/>
                      <w:szCs w:val="32"/>
                      <w:lang w:val="en-US"/>
                    </w:rPr>
                  </w:rPrChange>
                </w:rPr>
                <w:t xml:space="preserve"> Sagital </w:t>
              </w:r>
              <w:r w:rsidRPr="0079203F">
                <w:rPr>
                  <w:b/>
                  <w:bCs/>
                  <w:color w:val="CE5C00"/>
                  <w:lang w:val="es-ES"/>
                  <w:rPrChange w:id="4343" w:author="Rodrigo García" w:date="2017-09-29T10:06:00Z">
                    <w:rPr>
                      <w:rFonts w:ascii="Monaco" w:hAnsi="Monaco" w:cs="Monaco"/>
                      <w:b/>
                      <w:bCs/>
                      <w:color w:val="CE5C00"/>
                      <w:sz w:val="32"/>
                      <w:szCs w:val="32"/>
                      <w:lang w:val="en-US"/>
                    </w:rPr>
                  </w:rPrChange>
                </w:rPr>
                <w:t>=</w:t>
              </w:r>
              <w:r w:rsidRPr="0079203F">
                <w:rPr>
                  <w:lang w:val="es-ES"/>
                  <w:rPrChange w:id="4344" w:author="Rodrigo García" w:date="2017-09-29T10:06:00Z">
                    <w:rPr>
                      <w:rFonts w:ascii="Monaco" w:hAnsi="Monaco" w:cs="Monaco"/>
                      <w:sz w:val="32"/>
                      <w:szCs w:val="32"/>
                      <w:lang w:val="en-US"/>
                    </w:rPr>
                  </w:rPrChange>
                </w:rPr>
                <w:t xml:space="preserve"> </w:t>
              </w:r>
              <w:r w:rsidRPr="0079203F">
                <w:rPr>
                  <w:b/>
                  <w:bCs/>
                  <w:lang w:val="es-ES"/>
                  <w:rPrChange w:id="4345"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346" w:author="Borja Gonzalez" w:date="2017-09-28T19:15:00Z"/>
                <w:lang w:val="en-US"/>
                <w:rPrChange w:id="4347" w:author="Borja Gonzalez" w:date="2017-09-28T19:15:00Z">
                  <w:rPr>
                    <w:ins w:id="4348" w:author="Borja Gonzalez" w:date="2017-09-28T19:15:00Z"/>
                    <w:rFonts w:ascii="Monaco" w:eastAsiaTheme="majorEastAsia" w:hAnsi="Monaco" w:cs="Monaco"/>
                    <w:color w:val="243F60" w:themeColor="accent1" w:themeShade="7F"/>
                    <w:sz w:val="32"/>
                    <w:szCs w:val="32"/>
                    <w:lang w:val="en-US"/>
                  </w:rPr>
                </w:rPrChange>
              </w:rPr>
              <w:pPrChange w:id="4349" w:author="GONZALEZ DIAZ, BORJA" w:date="2017-09-29T19:27:00Z">
                <w:pPr>
                  <w:keepNext/>
                  <w:keepLines/>
                  <w:widowControl w:val="0"/>
                  <w:autoSpaceDE w:val="0"/>
                  <w:autoSpaceDN w:val="0"/>
                  <w:adjustRightInd w:val="0"/>
                  <w:spacing w:before="200"/>
                  <w:outlineLvl w:val="4"/>
                </w:pPr>
              </w:pPrChange>
            </w:pPr>
            <w:ins w:id="4350" w:author="Borja Gonzalez" w:date="2017-09-28T19:15:00Z">
              <w:r w:rsidRPr="0079203F">
                <w:rPr>
                  <w:lang w:val="es-ES"/>
                  <w:rPrChange w:id="4351" w:author="Rodrigo García" w:date="2017-09-29T10:06:00Z">
                    <w:rPr>
                      <w:rFonts w:ascii="Monaco" w:hAnsi="Monaco" w:cs="Monaco"/>
                      <w:sz w:val="32"/>
                      <w:szCs w:val="32"/>
                      <w:lang w:val="en-US"/>
                    </w:rPr>
                  </w:rPrChange>
                </w:rPr>
                <w:t xml:space="preserve">    </w:t>
              </w:r>
              <w:r w:rsidRPr="00A47B4C">
                <w:rPr>
                  <w:b/>
                  <w:bCs/>
                  <w:color w:val="204A87"/>
                  <w:lang w:val="en-US"/>
                  <w:rPrChange w:id="4352" w:author="Borja Gonzalez" w:date="2017-09-28T19:15:00Z">
                    <w:rPr>
                      <w:rFonts w:ascii="Monaco" w:hAnsi="Monaco" w:cs="Monaco"/>
                      <w:b/>
                      <w:bCs/>
                      <w:color w:val="204A87"/>
                      <w:sz w:val="32"/>
                      <w:szCs w:val="32"/>
                      <w:lang w:val="en-US"/>
                    </w:rPr>
                  </w:rPrChange>
                </w:rPr>
                <w:t>var</w:t>
              </w:r>
              <w:r w:rsidRPr="00A47B4C">
                <w:rPr>
                  <w:lang w:val="en-US"/>
                  <w:rPrChange w:id="4353" w:author="Borja Gonzalez" w:date="2017-09-28T19:15:00Z">
                    <w:rPr>
                      <w:rFonts w:ascii="Monaco" w:hAnsi="Monaco" w:cs="Monaco"/>
                      <w:sz w:val="32"/>
                      <w:szCs w:val="32"/>
                      <w:lang w:val="en-US"/>
                    </w:rPr>
                  </w:rPrChange>
                </w:rPr>
                <w:t xml:space="preserve"> Transversal </w:t>
              </w:r>
              <w:r w:rsidRPr="00A47B4C">
                <w:rPr>
                  <w:b/>
                  <w:bCs/>
                  <w:color w:val="CE5C00"/>
                  <w:lang w:val="en-US"/>
                  <w:rPrChange w:id="4354" w:author="Borja Gonzalez" w:date="2017-09-28T19:15:00Z">
                    <w:rPr>
                      <w:rFonts w:ascii="Monaco" w:hAnsi="Monaco" w:cs="Monaco"/>
                      <w:b/>
                      <w:bCs/>
                      <w:color w:val="CE5C00"/>
                      <w:sz w:val="32"/>
                      <w:szCs w:val="32"/>
                      <w:lang w:val="en-US"/>
                    </w:rPr>
                  </w:rPrChange>
                </w:rPr>
                <w:t>=</w:t>
              </w:r>
              <w:r w:rsidRPr="00A47B4C">
                <w:rPr>
                  <w:lang w:val="en-US"/>
                  <w:rPrChange w:id="4355" w:author="Borja Gonzalez" w:date="2017-09-28T19:15:00Z">
                    <w:rPr>
                      <w:rFonts w:ascii="Monaco" w:hAnsi="Monaco" w:cs="Monaco"/>
                      <w:sz w:val="32"/>
                      <w:szCs w:val="32"/>
                      <w:lang w:val="en-US"/>
                    </w:rPr>
                  </w:rPrChange>
                </w:rPr>
                <w:t xml:space="preserve"> </w:t>
              </w:r>
              <w:r w:rsidRPr="00A47B4C">
                <w:rPr>
                  <w:b/>
                  <w:bCs/>
                  <w:lang w:val="en-US"/>
                  <w:rPrChange w:id="4356"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357" w:author="Borja Gonzalez" w:date="2017-09-28T19:15:00Z"/>
                <w:lang w:val="en-US"/>
                <w:rPrChange w:id="4358" w:author="Borja Gonzalez" w:date="2017-09-28T19:15:00Z">
                  <w:rPr>
                    <w:ins w:id="4359" w:author="Borja Gonzalez" w:date="2017-09-28T19:15:00Z"/>
                    <w:rFonts w:ascii="Monaco" w:hAnsi="Monaco" w:cs="Monaco"/>
                    <w:sz w:val="32"/>
                    <w:szCs w:val="32"/>
                    <w:lang w:val="en-US"/>
                  </w:rPr>
                </w:rPrChange>
              </w:rPr>
              <w:pPrChange w:id="4360" w:author="GONZALEZ DIAZ, BORJA" w:date="2017-09-29T19:27:00Z">
                <w:pPr>
                  <w:widowControl w:val="0"/>
                  <w:autoSpaceDE w:val="0"/>
                  <w:autoSpaceDN w:val="0"/>
                  <w:adjustRightInd w:val="0"/>
                </w:pPr>
              </w:pPrChange>
            </w:pPr>
          </w:p>
          <w:p w14:paraId="03A8A84B" w14:textId="77777777" w:rsidR="00A47B4C" w:rsidRPr="00A47B4C" w:rsidRDefault="00A47B4C">
            <w:pPr>
              <w:rPr>
                <w:ins w:id="4361" w:author="Borja Gonzalez" w:date="2017-09-28T19:15:00Z"/>
                <w:lang w:val="en-US"/>
                <w:rPrChange w:id="4362" w:author="Borja Gonzalez" w:date="2017-09-28T19:15:00Z">
                  <w:rPr>
                    <w:ins w:id="4363" w:author="Borja Gonzalez" w:date="2017-09-28T19:15:00Z"/>
                    <w:rFonts w:ascii="Monaco" w:eastAsiaTheme="majorEastAsia" w:hAnsi="Monaco" w:cs="Monaco"/>
                    <w:color w:val="243F60" w:themeColor="accent1" w:themeShade="7F"/>
                    <w:sz w:val="32"/>
                    <w:szCs w:val="32"/>
                    <w:lang w:val="en-US"/>
                  </w:rPr>
                </w:rPrChange>
              </w:rPr>
              <w:pPrChange w:id="4364" w:author="GONZALEZ DIAZ, BORJA" w:date="2017-09-29T19:27:00Z">
                <w:pPr>
                  <w:keepNext/>
                  <w:keepLines/>
                  <w:widowControl w:val="0"/>
                  <w:autoSpaceDE w:val="0"/>
                  <w:autoSpaceDN w:val="0"/>
                  <w:adjustRightInd w:val="0"/>
                  <w:spacing w:before="200"/>
                  <w:outlineLvl w:val="4"/>
                </w:pPr>
              </w:pPrChange>
            </w:pPr>
            <w:ins w:id="4365" w:author="Borja Gonzalez" w:date="2017-09-28T19:15:00Z">
              <w:r w:rsidRPr="00A47B4C">
                <w:rPr>
                  <w:lang w:val="en-US"/>
                  <w:rPrChange w:id="4366" w:author="Borja Gonzalez" w:date="2017-09-28T19:15:00Z">
                    <w:rPr>
                      <w:rFonts w:ascii="Monaco" w:hAnsi="Monaco" w:cs="Monaco"/>
                      <w:sz w:val="32"/>
                      <w:szCs w:val="32"/>
                      <w:lang w:val="en-US"/>
                    </w:rPr>
                  </w:rPrChange>
                </w:rPr>
                <w:t xml:space="preserve">    </w:t>
              </w:r>
              <w:proofErr w:type="gramStart"/>
              <w:r w:rsidRPr="00A47B4C">
                <w:rPr>
                  <w:b/>
                  <w:bCs/>
                  <w:color w:val="204A87"/>
                  <w:lang w:val="en-US"/>
                  <w:rPrChange w:id="4367" w:author="Borja Gonzalez" w:date="2017-09-28T19:15:00Z">
                    <w:rPr>
                      <w:rFonts w:ascii="Monaco" w:hAnsi="Monaco" w:cs="Monaco"/>
                      <w:b/>
                      <w:bCs/>
                      <w:color w:val="204A87"/>
                      <w:sz w:val="32"/>
                      <w:szCs w:val="32"/>
                      <w:lang w:val="en-US"/>
                    </w:rPr>
                  </w:rPrChange>
                </w:rPr>
                <w:t>for</w:t>
              </w:r>
              <w:r w:rsidRPr="00A47B4C">
                <w:rPr>
                  <w:b/>
                  <w:bCs/>
                  <w:lang w:val="en-US"/>
                  <w:rPrChange w:id="4368" w:author="Borja Gonzalez" w:date="2017-09-28T19:15:00Z">
                    <w:rPr>
                      <w:rFonts w:ascii="Monaco" w:hAnsi="Monaco" w:cs="Monaco"/>
                      <w:b/>
                      <w:bCs/>
                      <w:color w:val="000000"/>
                      <w:sz w:val="32"/>
                      <w:szCs w:val="32"/>
                      <w:lang w:val="en-US"/>
                    </w:rPr>
                  </w:rPrChange>
                </w:rPr>
                <w:t>(</w:t>
              </w:r>
              <w:proofErr w:type="gramEnd"/>
              <w:r w:rsidRPr="00A47B4C">
                <w:rPr>
                  <w:b/>
                  <w:bCs/>
                  <w:color w:val="204A87"/>
                  <w:lang w:val="en-US"/>
                  <w:rPrChange w:id="4369" w:author="Borja Gonzalez" w:date="2017-09-28T19:15:00Z">
                    <w:rPr>
                      <w:rFonts w:ascii="Monaco" w:hAnsi="Monaco" w:cs="Monaco"/>
                      <w:b/>
                      <w:bCs/>
                      <w:color w:val="204A87"/>
                      <w:sz w:val="32"/>
                      <w:szCs w:val="32"/>
                      <w:lang w:val="en-US"/>
                    </w:rPr>
                  </w:rPrChange>
                </w:rPr>
                <w:t>var</w:t>
              </w:r>
              <w:r w:rsidRPr="00A47B4C">
                <w:rPr>
                  <w:lang w:val="en-US"/>
                  <w:rPrChange w:id="4370" w:author="Borja Gonzalez" w:date="2017-09-28T19:15:00Z">
                    <w:rPr>
                      <w:rFonts w:ascii="Monaco" w:hAnsi="Monaco" w:cs="Monaco"/>
                      <w:sz w:val="32"/>
                      <w:szCs w:val="32"/>
                      <w:lang w:val="en-US"/>
                    </w:rPr>
                  </w:rPrChange>
                </w:rPr>
                <w:t xml:space="preserve"> i </w:t>
              </w:r>
              <w:r w:rsidRPr="00A47B4C">
                <w:rPr>
                  <w:b/>
                  <w:bCs/>
                  <w:color w:val="CE5C00"/>
                  <w:lang w:val="en-US"/>
                  <w:rPrChange w:id="4371" w:author="Borja Gonzalez" w:date="2017-09-28T19:15:00Z">
                    <w:rPr>
                      <w:rFonts w:ascii="Monaco" w:hAnsi="Monaco" w:cs="Monaco"/>
                      <w:b/>
                      <w:bCs/>
                      <w:color w:val="CE5C00"/>
                      <w:sz w:val="32"/>
                      <w:szCs w:val="32"/>
                      <w:lang w:val="en-US"/>
                    </w:rPr>
                  </w:rPrChange>
                </w:rPr>
                <w:t>=</w:t>
              </w:r>
              <w:r w:rsidRPr="00A47B4C">
                <w:rPr>
                  <w:lang w:val="en-US"/>
                  <w:rPrChange w:id="4372" w:author="Borja Gonzalez" w:date="2017-09-28T19:15:00Z">
                    <w:rPr>
                      <w:rFonts w:ascii="Monaco" w:hAnsi="Monaco" w:cs="Monaco"/>
                      <w:sz w:val="32"/>
                      <w:szCs w:val="32"/>
                      <w:lang w:val="en-US"/>
                    </w:rPr>
                  </w:rPrChange>
                </w:rPr>
                <w:t xml:space="preserve"> </w:t>
              </w:r>
              <w:r w:rsidRPr="00A47B4C">
                <w:rPr>
                  <w:b/>
                  <w:bCs/>
                  <w:color w:val="0000CF"/>
                  <w:lang w:val="en-US"/>
                  <w:rPrChange w:id="4373" w:author="Borja Gonzalez" w:date="2017-09-28T19:15:00Z">
                    <w:rPr>
                      <w:rFonts w:ascii="Monaco" w:hAnsi="Monaco" w:cs="Monaco"/>
                      <w:b/>
                      <w:bCs/>
                      <w:color w:val="0000CF"/>
                      <w:sz w:val="32"/>
                      <w:szCs w:val="32"/>
                      <w:lang w:val="en-US"/>
                    </w:rPr>
                  </w:rPrChange>
                </w:rPr>
                <w:t>1</w:t>
              </w:r>
              <w:r w:rsidRPr="00A47B4C">
                <w:rPr>
                  <w:b/>
                  <w:bCs/>
                  <w:lang w:val="en-US"/>
                  <w:rPrChange w:id="4374" w:author="Borja Gonzalez" w:date="2017-09-28T19:15:00Z">
                    <w:rPr>
                      <w:rFonts w:ascii="Monaco" w:hAnsi="Monaco" w:cs="Monaco"/>
                      <w:b/>
                      <w:bCs/>
                      <w:color w:val="000000"/>
                      <w:sz w:val="32"/>
                      <w:szCs w:val="32"/>
                      <w:lang w:val="en-US"/>
                    </w:rPr>
                  </w:rPrChange>
                </w:rPr>
                <w:t>;</w:t>
              </w:r>
              <w:r w:rsidRPr="00A47B4C">
                <w:rPr>
                  <w:lang w:val="en-US"/>
                  <w:rPrChange w:id="4375" w:author="Borja Gonzalez" w:date="2017-09-28T19:15:00Z">
                    <w:rPr>
                      <w:rFonts w:ascii="Monaco" w:hAnsi="Monaco" w:cs="Monaco"/>
                      <w:sz w:val="32"/>
                      <w:szCs w:val="32"/>
                      <w:lang w:val="en-US"/>
                    </w:rPr>
                  </w:rPrChange>
                </w:rPr>
                <w:t xml:space="preserve"> i </w:t>
              </w:r>
              <w:r w:rsidRPr="00A47B4C">
                <w:rPr>
                  <w:b/>
                  <w:bCs/>
                  <w:color w:val="CE5C00"/>
                  <w:lang w:val="en-US"/>
                  <w:rPrChange w:id="4376" w:author="Borja Gonzalez" w:date="2017-09-28T19:15:00Z">
                    <w:rPr>
                      <w:rFonts w:ascii="Monaco" w:hAnsi="Monaco" w:cs="Monaco"/>
                      <w:b/>
                      <w:bCs/>
                      <w:color w:val="CE5C00"/>
                      <w:sz w:val="32"/>
                      <w:szCs w:val="32"/>
                      <w:lang w:val="en-US"/>
                    </w:rPr>
                  </w:rPrChange>
                </w:rPr>
                <w:t>&lt;</w:t>
              </w:r>
              <w:r w:rsidRPr="00A47B4C">
                <w:rPr>
                  <w:lang w:val="en-US"/>
                  <w:rPrChange w:id="4377" w:author="Borja Gonzalez" w:date="2017-09-28T19:15:00Z">
                    <w:rPr>
                      <w:rFonts w:ascii="Monaco" w:hAnsi="Monaco" w:cs="Monaco"/>
                      <w:sz w:val="32"/>
                      <w:szCs w:val="32"/>
                      <w:lang w:val="en-US"/>
                    </w:rPr>
                  </w:rPrChange>
                </w:rPr>
                <w:t xml:space="preserve"> datos</w:t>
              </w:r>
              <w:r w:rsidRPr="00A47B4C">
                <w:rPr>
                  <w:b/>
                  <w:bCs/>
                  <w:lang w:val="en-US"/>
                  <w:rPrChange w:id="4378" w:author="Borja Gonzalez" w:date="2017-09-28T19:15:00Z">
                    <w:rPr>
                      <w:rFonts w:ascii="Monaco" w:hAnsi="Monaco" w:cs="Monaco"/>
                      <w:b/>
                      <w:bCs/>
                      <w:color w:val="000000"/>
                      <w:sz w:val="32"/>
                      <w:szCs w:val="32"/>
                      <w:lang w:val="en-US"/>
                    </w:rPr>
                  </w:rPrChange>
                </w:rPr>
                <w:t>.</w:t>
              </w:r>
              <w:r w:rsidRPr="00A47B4C">
                <w:rPr>
                  <w:lang w:val="en-US"/>
                  <w:rPrChange w:id="4379" w:author="Borja Gonzalez" w:date="2017-09-28T19:15:00Z">
                    <w:rPr>
                      <w:rFonts w:ascii="Monaco" w:hAnsi="Monaco" w:cs="Monaco"/>
                      <w:color w:val="000000"/>
                      <w:sz w:val="32"/>
                      <w:szCs w:val="32"/>
                      <w:lang w:val="en-US"/>
                    </w:rPr>
                  </w:rPrChange>
                </w:rPr>
                <w:t>length</w:t>
              </w:r>
              <w:r w:rsidRPr="00A47B4C">
                <w:rPr>
                  <w:b/>
                  <w:bCs/>
                  <w:color w:val="CE5C00"/>
                  <w:lang w:val="en-US"/>
                  <w:rPrChange w:id="4380" w:author="Borja Gonzalez" w:date="2017-09-28T19:15:00Z">
                    <w:rPr>
                      <w:rFonts w:ascii="Monaco" w:hAnsi="Monaco" w:cs="Monaco"/>
                      <w:b/>
                      <w:bCs/>
                      <w:color w:val="CE5C00"/>
                      <w:sz w:val="32"/>
                      <w:szCs w:val="32"/>
                      <w:lang w:val="en-US"/>
                    </w:rPr>
                  </w:rPrChange>
                </w:rPr>
                <w:t>-</w:t>
              </w:r>
              <w:r w:rsidRPr="00A47B4C">
                <w:rPr>
                  <w:b/>
                  <w:bCs/>
                  <w:color w:val="0000CF"/>
                  <w:lang w:val="en-US"/>
                  <w:rPrChange w:id="4381" w:author="Borja Gonzalez" w:date="2017-09-28T19:15:00Z">
                    <w:rPr>
                      <w:rFonts w:ascii="Monaco" w:hAnsi="Monaco" w:cs="Monaco"/>
                      <w:b/>
                      <w:bCs/>
                      <w:color w:val="0000CF"/>
                      <w:sz w:val="32"/>
                      <w:szCs w:val="32"/>
                      <w:lang w:val="en-US"/>
                    </w:rPr>
                  </w:rPrChange>
                </w:rPr>
                <w:t>1</w:t>
              </w:r>
              <w:r w:rsidRPr="00A47B4C">
                <w:rPr>
                  <w:b/>
                  <w:bCs/>
                  <w:lang w:val="en-US"/>
                  <w:rPrChange w:id="4382" w:author="Borja Gonzalez" w:date="2017-09-28T19:15:00Z">
                    <w:rPr>
                      <w:rFonts w:ascii="Monaco" w:hAnsi="Monaco" w:cs="Monaco"/>
                      <w:b/>
                      <w:bCs/>
                      <w:color w:val="000000"/>
                      <w:sz w:val="32"/>
                      <w:szCs w:val="32"/>
                      <w:lang w:val="en-US"/>
                    </w:rPr>
                  </w:rPrChange>
                </w:rPr>
                <w:t>;</w:t>
              </w:r>
              <w:r w:rsidRPr="00A47B4C">
                <w:rPr>
                  <w:lang w:val="en-US"/>
                  <w:rPrChange w:id="4383" w:author="Borja Gonzalez" w:date="2017-09-28T19:15:00Z">
                    <w:rPr>
                      <w:rFonts w:ascii="Monaco" w:hAnsi="Monaco" w:cs="Monaco"/>
                      <w:sz w:val="32"/>
                      <w:szCs w:val="32"/>
                      <w:lang w:val="en-US"/>
                    </w:rPr>
                  </w:rPrChange>
                </w:rPr>
                <w:t xml:space="preserve"> i</w:t>
              </w:r>
              <w:r w:rsidRPr="00A47B4C">
                <w:rPr>
                  <w:b/>
                  <w:bCs/>
                  <w:color w:val="CE5C00"/>
                  <w:lang w:val="en-US"/>
                  <w:rPrChange w:id="4384" w:author="Borja Gonzalez" w:date="2017-09-28T19:15:00Z">
                    <w:rPr>
                      <w:rFonts w:ascii="Monaco" w:hAnsi="Monaco" w:cs="Monaco"/>
                      <w:b/>
                      <w:bCs/>
                      <w:color w:val="CE5C00"/>
                      <w:sz w:val="32"/>
                      <w:szCs w:val="32"/>
                      <w:lang w:val="en-US"/>
                    </w:rPr>
                  </w:rPrChange>
                </w:rPr>
                <w:t>++</w:t>
              </w:r>
              <w:r w:rsidRPr="00A47B4C">
                <w:rPr>
                  <w:b/>
                  <w:bCs/>
                  <w:lang w:val="en-US"/>
                  <w:rPrChange w:id="4385"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386" w:author="Borja Gonzalez" w:date="2017-09-28T19:15:00Z"/>
                <w:lang w:val="en-US"/>
                <w:rPrChange w:id="4387" w:author="Borja Gonzalez" w:date="2017-09-28T19:15:00Z">
                  <w:rPr>
                    <w:ins w:id="4388" w:author="Borja Gonzalez" w:date="2017-09-28T19:15:00Z"/>
                    <w:rFonts w:ascii="Monaco" w:eastAsiaTheme="majorEastAsia" w:hAnsi="Monaco" w:cs="Monaco"/>
                    <w:color w:val="243F60" w:themeColor="accent1" w:themeShade="7F"/>
                    <w:sz w:val="32"/>
                    <w:szCs w:val="32"/>
                    <w:lang w:val="en-US"/>
                  </w:rPr>
                </w:rPrChange>
              </w:rPr>
              <w:pPrChange w:id="4389" w:author="GONZALEZ DIAZ, BORJA" w:date="2017-09-29T19:27:00Z">
                <w:pPr>
                  <w:keepNext/>
                  <w:keepLines/>
                  <w:widowControl w:val="0"/>
                  <w:autoSpaceDE w:val="0"/>
                  <w:autoSpaceDN w:val="0"/>
                  <w:adjustRightInd w:val="0"/>
                  <w:spacing w:before="200"/>
                  <w:outlineLvl w:val="4"/>
                </w:pPr>
              </w:pPrChange>
            </w:pPr>
            <w:ins w:id="4390" w:author="Borja Gonzalez" w:date="2017-09-28T19:15:00Z">
              <w:r w:rsidRPr="00A47B4C">
                <w:rPr>
                  <w:lang w:val="en-US"/>
                  <w:rPrChange w:id="4391" w:author="Borja Gonzalez" w:date="2017-09-28T19:15:00Z">
                    <w:rPr>
                      <w:rFonts w:ascii="Monaco" w:hAnsi="Monaco" w:cs="Monaco"/>
                      <w:sz w:val="32"/>
                      <w:szCs w:val="32"/>
                      <w:lang w:val="en-US"/>
                    </w:rPr>
                  </w:rPrChange>
                </w:rPr>
                <w:t xml:space="preserve">        Time</w:t>
              </w:r>
              <w:r w:rsidRPr="00A47B4C">
                <w:rPr>
                  <w:b/>
                  <w:bCs/>
                  <w:lang w:val="en-US"/>
                  <w:rPrChange w:id="4392" w:author="Borja Gonzalez" w:date="2017-09-28T19:15:00Z">
                    <w:rPr>
                      <w:rFonts w:ascii="Monaco" w:hAnsi="Monaco" w:cs="Monaco"/>
                      <w:b/>
                      <w:bCs/>
                      <w:color w:val="000000"/>
                      <w:sz w:val="32"/>
                      <w:szCs w:val="32"/>
                      <w:lang w:val="en-US"/>
                    </w:rPr>
                  </w:rPrChange>
                </w:rPr>
                <w:t>.</w:t>
              </w:r>
              <w:r w:rsidRPr="00A47B4C">
                <w:rPr>
                  <w:lang w:val="en-US"/>
                  <w:rPrChange w:id="4393" w:author="Borja Gonzalez" w:date="2017-09-28T19:15:00Z">
                    <w:rPr>
                      <w:rFonts w:ascii="Monaco" w:hAnsi="Monaco" w:cs="Monaco"/>
                      <w:color w:val="000000"/>
                      <w:sz w:val="32"/>
                      <w:szCs w:val="32"/>
                      <w:lang w:val="en-US"/>
                    </w:rPr>
                  </w:rPrChange>
                </w:rPr>
                <w:t>push</w:t>
              </w:r>
              <w:r w:rsidRPr="00A47B4C">
                <w:rPr>
                  <w:b/>
                  <w:bCs/>
                  <w:lang w:val="en-US"/>
                  <w:rPrChange w:id="4394" w:author="Borja Gonzalez" w:date="2017-09-28T19:15:00Z">
                    <w:rPr>
                      <w:rFonts w:ascii="Monaco" w:hAnsi="Monaco" w:cs="Monaco"/>
                      <w:b/>
                      <w:bCs/>
                      <w:color w:val="000000"/>
                      <w:sz w:val="32"/>
                      <w:szCs w:val="32"/>
                      <w:lang w:val="en-US"/>
                    </w:rPr>
                  </w:rPrChange>
                </w:rPr>
                <w:t>(</w:t>
              </w:r>
              <w:r w:rsidRPr="00A47B4C">
                <w:rPr>
                  <w:lang w:val="en-US"/>
                  <w:rPrChange w:id="4395" w:author="Borja Gonzalez" w:date="2017-09-28T19:15:00Z">
                    <w:rPr>
                      <w:rFonts w:ascii="Monaco" w:hAnsi="Monaco" w:cs="Monaco"/>
                      <w:color w:val="000000"/>
                      <w:sz w:val="32"/>
                      <w:szCs w:val="32"/>
                      <w:lang w:val="en-US"/>
                    </w:rPr>
                  </w:rPrChange>
                </w:rPr>
                <w:t>datos</w:t>
              </w:r>
              <w:r w:rsidRPr="00A47B4C">
                <w:rPr>
                  <w:b/>
                  <w:bCs/>
                  <w:lang w:val="en-US"/>
                  <w:rPrChange w:id="4396" w:author="Borja Gonzalez" w:date="2017-09-28T19:15:00Z">
                    <w:rPr>
                      <w:rFonts w:ascii="Monaco" w:hAnsi="Monaco" w:cs="Monaco"/>
                      <w:b/>
                      <w:bCs/>
                      <w:color w:val="000000"/>
                      <w:sz w:val="32"/>
                      <w:szCs w:val="32"/>
                      <w:lang w:val="en-US"/>
                    </w:rPr>
                  </w:rPrChange>
                </w:rPr>
                <w:t>[</w:t>
              </w:r>
              <w:r w:rsidRPr="00A47B4C">
                <w:rPr>
                  <w:lang w:val="en-US"/>
                  <w:rPrChange w:id="4397" w:author="Borja Gonzalez" w:date="2017-09-28T19:15:00Z">
                    <w:rPr>
                      <w:rFonts w:ascii="Monaco" w:hAnsi="Monaco" w:cs="Monaco"/>
                      <w:color w:val="000000"/>
                      <w:sz w:val="32"/>
                      <w:szCs w:val="32"/>
                      <w:lang w:val="en-US"/>
                    </w:rPr>
                  </w:rPrChange>
                </w:rPr>
                <w:t>i</w:t>
              </w:r>
              <w:r w:rsidRPr="00A47B4C">
                <w:rPr>
                  <w:b/>
                  <w:bCs/>
                  <w:lang w:val="en-US"/>
                  <w:rPrChange w:id="4398" w:author="Borja Gonzalez" w:date="2017-09-28T19:15:00Z">
                    <w:rPr>
                      <w:rFonts w:ascii="Monaco" w:hAnsi="Monaco" w:cs="Monaco"/>
                      <w:b/>
                      <w:bCs/>
                      <w:color w:val="000000"/>
                      <w:sz w:val="32"/>
                      <w:szCs w:val="32"/>
                      <w:lang w:val="en-US"/>
                    </w:rPr>
                  </w:rPrChange>
                </w:rPr>
                <w:t>][</w:t>
              </w:r>
              <w:r w:rsidRPr="00A47B4C">
                <w:rPr>
                  <w:b/>
                  <w:bCs/>
                  <w:color w:val="0000CF"/>
                  <w:lang w:val="en-US"/>
                  <w:rPrChange w:id="4399" w:author="Borja Gonzalez" w:date="2017-09-28T19:15:00Z">
                    <w:rPr>
                      <w:rFonts w:ascii="Monaco" w:hAnsi="Monaco" w:cs="Monaco"/>
                      <w:b/>
                      <w:bCs/>
                      <w:color w:val="0000CF"/>
                      <w:sz w:val="32"/>
                      <w:szCs w:val="32"/>
                      <w:lang w:val="en-US"/>
                    </w:rPr>
                  </w:rPrChange>
                </w:rPr>
                <w:t>0</w:t>
              </w:r>
              <w:r w:rsidRPr="00A47B4C">
                <w:rPr>
                  <w:b/>
                  <w:bCs/>
                  <w:lang w:val="en-US"/>
                  <w:rPrChange w:id="4400"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401" w:author="Borja Gonzalez" w:date="2017-09-28T19:15:00Z"/>
                <w:lang w:val="en-US"/>
                <w:rPrChange w:id="4402" w:author="Borja Gonzalez" w:date="2017-09-28T19:15:00Z">
                  <w:rPr>
                    <w:ins w:id="4403" w:author="Borja Gonzalez" w:date="2017-09-28T19:15:00Z"/>
                    <w:rFonts w:ascii="Monaco" w:eastAsiaTheme="majorEastAsia" w:hAnsi="Monaco" w:cs="Monaco"/>
                    <w:color w:val="243F60" w:themeColor="accent1" w:themeShade="7F"/>
                    <w:sz w:val="32"/>
                    <w:szCs w:val="32"/>
                    <w:lang w:val="en-US"/>
                  </w:rPr>
                </w:rPrChange>
              </w:rPr>
              <w:pPrChange w:id="4404" w:author="GONZALEZ DIAZ, BORJA" w:date="2017-09-29T19:27:00Z">
                <w:pPr>
                  <w:keepNext/>
                  <w:keepLines/>
                  <w:widowControl w:val="0"/>
                  <w:autoSpaceDE w:val="0"/>
                  <w:autoSpaceDN w:val="0"/>
                  <w:adjustRightInd w:val="0"/>
                  <w:spacing w:before="200"/>
                  <w:outlineLvl w:val="4"/>
                </w:pPr>
              </w:pPrChange>
            </w:pPr>
            <w:ins w:id="4405" w:author="Borja Gonzalez" w:date="2017-09-28T19:15:00Z">
              <w:r w:rsidRPr="00A47B4C">
                <w:rPr>
                  <w:lang w:val="en-US"/>
                  <w:rPrChange w:id="4406" w:author="Borja Gonzalez" w:date="2017-09-28T19:15:00Z">
                    <w:rPr>
                      <w:rFonts w:ascii="Monaco" w:hAnsi="Monaco" w:cs="Monaco"/>
                      <w:sz w:val="32"/>
                      <w:szCs w:val="32"/>
                      <w:lang w:val="en-US"/>
                    </w:rPr>
                  </w:rPrChange>
                </w:rPr>
                <w:t xml:space="preserve">        Coronal</w:t>
              </w:r>
              <w:r w:rsidRPr="00A47B4C">
                <w:rPr>
                  <w:b/>
                  <w:bCs/>
                  <w:lang w:val="en-US"/>
                  <w:rPrChange w:id="4407" w:author="Borja Gonzalez" w:date="2017-09-28T19:15:00Z">
                    <w:rPr>
                      <w:rFonts w:ascii="Monaco" w:hAnsi="Monaco" w:cs="Monaco"/>
                      <w:b/>
                      <w:bCs/>
                      <w:color w:val="000000"/>
                      <w:sz w:val="32"/>
                      <w:szCs w:val="32"/>
                      <w:lang w:val="en-US"/>
                    </w:rPr>
                  </w:rPrChange>
                </w:rPr>
                <w:t>.</w:t>
              </w:r>
              <w:r w:rsidRPr="00A47B4C">
                <w:rPr>
                  <w:lang w:val="en-US"/>
                  <w:rPrChange w:id="4408" w:author="Borja Gonzalez" w:date="2017-09-28T19:15:00Z">
                    <w:rPr>
                      <w:rFonts w:ascii="Monaco" w:hAnsi="Monaco" w:cs="Monaco"/>
                      <w:color w:val="000000"/>
                      <w:sz w:val="32"/>
                      <w:szCs w:val="32"/>
                      <w:lang w:val="en-US"/>
                    </w:rPr>
                  </w:rPrChange>
                </w:rPr>
                <w:t>push</w:t>
              </w:r>
              <w:r w:rsidRPr="00A47B4C">
                <w:rPr>
                  <w:b/>
                  <w:bCs/>
                  <w:lang w:val="en-US"/>
                  <w:rPrChange w:id="4409" w:author="Borja Gonzalez" w:date="2017-09-28T19:15:00Z">
                    <w:rPr>
                      <w:rFonts w:ascii="Monaco" w:hAnsi="Monaco" w:cs="Monaco"/>
                      <w:b/>
                      <w:bCs/>
                      <w:color w:val="000000"/>
                      <w:sz w:val="32"/>
                      <w:szCs w:val="32"/>
                      <w:lang w:val="en-US"/>
                    </w:rPr>
                  </w:rPrChange>
                </w:rPr>
                <w:t>(</w:t>
              </w:r>
              <w:r w:rsidRPr="00A47B4C">
                <w:rPr>
                  <w:color w:val="204A87"/>
                  <w:lang w:val="en-US"/>
                  <w:rPrChange w:id="4410" w:author="Borja Gonzalez" w:date="2017-09-28T19:15:00Z">
                    <w:rPr>
                      <w:rFonts w:ascii="Monaco" w:hAnsi="Monaco" w:cs="Monaco"/>
                      <w:color w:val="204A87"/>
                      <w:sz w:val="32"/>
                      <w:szCs w:val="32"/>
                      <w:lang w:val="en-US"/>
                    </w:rPr>
                  </w:rPrChange>
                </w:rPr>
                <w:t>parseFloat</w:t>
              </w:r>
              <w:r w:rsidRPr="00A47B4C">
                <w:rPr>
                  <w:b/>
                  <w:bCs/>
                  <w:lang w:val="en-US"/>
                  <w:rPrChange w:id="4411" w:author="Borja Gonzalez" w:date="2017-09-28T19:15:00Z">
                    <w:rPr>
                      <w:rFonts w:ascii="Monaco" w:hAnsi="Monaco" w:cs="Monaco"/>
                      <w:b/>
                      <w:bCs/>
                      <w:color w:val="000000"/>
                      <w:sz w:val="32"/>
                      <w:szCs w:val="32"/>
                      <w:lang w:val="en-US"/>
                    </w:rPr>
                  </w:rPrChange>
                </w:rPr>
                <w:t>(</w:t>
              </w:r>
              <w:r w:rsidRPr="00A47B4C">
                <w:rPr>
                  <w:lang w:val="en-US"/>
                  <w:rPrChange w:id="4412" w:author="Borja Gonzalez" w:date="2017-09-28T19:15:00Z">
                    <w:rPr>
                      <w:rFonts w:ascii="Monaco" w:hAnsi="Monaco" w:cs="Monaco"/>
                      <w:color w:val="000000"/>
                      <w:sz w:val="32"/>
                      <w:szCs w:val="32"/>
                      <w:lang w:val="en-US"/>
                    </w:rPr>
                  </w:rPrChange>
                </w:rPr>
                <w:t>datos</w:t>
              </w:r>
              <w:r w:rsidRPr="00A47B4C">
                <w:rPr>
                  <w:b/>
                  <w:bCs/>
                  <w:lang w:val="en-US"/>
                  <w:rPrChange w:id="4413" w:author="Borja Gonzalez" w:date="2017-09-28T19:15:00Z">
                    <w:rPr>
                      <w:rFonts w:ascii="Monaco" w:hAnsi="Monaco" w:cs="Monaco"/>
                      <w:b/>
                      <w:bCs/>
                      <w:color w:val="000000"/>
                      <w:sz w:val="32"/>
                      <w:szCs w:val="32"/>
                      <w:lang w:val="en-US"/>
                    </w:rPr>
                  </w:rPrChange>
                </w:rPr>
                <w:t>[</w:t>
              </w:r>
              <w:r w:rsidRPr="00A47B4C">
                <w:rPr>
                  <w:lang w:val="en-US"/>
                  <w:rPrChange w:id="4414" w:author="Borja Gonzalez" w:date="2017-09-28T19:15:00Z">
                    <w:rPr>
                      <w:rFonts w:ascii="Monaco" w:hAnsi="Monaco" w:cs="Monaco"/>
                      <w:color w:val="000000"/>
                      <w:sz w:val="32"/>
                      <w:szCs w:val="32"/>
                      <w:lang w:val="en-US"/>
                    </w:rPr>
                  </w:rPrChange>
                </w:rPr>
                <w:t>i</w:t>
              </w:r>
              <w:r w:rsidRPr="00A47B4C">
                <w:rPr>
                  <w:b/>
                  <w:bCs/>
                  <w:lang w:val="en-US"/>
                  <w:rPrChange w:id="4415" w:author="Borja Gonzalez" w:date="2017-09-28T19:15:00Z">
                    <w:rPr>
                      <w:rFonts w:ascii="Monaco" w:hAnsi="Monaco" w:cs="Monaco"/>
                      <w:b/>
                      <w:bCs/>
                      <w:color w:val="000000"/>
                      <w:sz w:val="32"/>
                      <w:szCs w:val="32"/>
                      <w:lang w:val="en-US"/>
                    </w:rPr>
                  </w:rPrChange>
                </w:rPr>
                <w:t>][</w:t>
              </w:r>
              <w:r w:rsidRPr="00A47B4C">
                <w:rPr>
                  <w:b/>
                  <w:bCs/>
                  <w:color w:val="0000CF"/>
                  <w:lang w:val="en-US"/>
                  <w:rPrChange w:id="4416" w:author="Borja Gonzalez" w:date="2017-09-28T19:15:00Z">
                    <w:rPr>
                      <w:rFonts w:ascii="Monaco" w:hAnsi="Monaco" w:cs="Monaco"/>
                      <w:b/>
                      <w:bCs/>
                      <w:color w:val="0000CF"/>
                      <w:sz w:val="32"/>
                      <w:szCs w:val="32"/>
                      <w:lang w:val="en-US"/>
                    </w:rPr>
                  </w:rPrChange>
                </w:rPr>
                <w:t>1</w:t>
              </w:r>
              <w:r w:rsidRPr="00A47B4C">
                <w:rPr>
                  <w:b/>
                  <w:bCs/>
                  <w:lang w:val="en-US"/>
                  <w:rPrChange w:id="4417" w:author="Borja Gonzalez" w:date="2017-09-28T19:15:00Z">
                    <w:rPr>
                      <w:rFonts w:ascii="Monaco" w:hAnsi="Monaco" w:cs="Monaco"/>
                      <w:b/>
                      <w:bCs/>
                      <w:color w:val="000000"/>
                      <w:sz w:val="32"/>
                      <w:szCs w:val="32"/>
                      <w:lang w:val="en-US"/>
                    </w:rPr>
                  </w:rPrChange>
                </w:rPr>
                <w:t>]</w:t>
              </w:r>
              <w:proofErr w:type="gramStart"/>
              <w:r w:rsidRPr="00A47B4C">
                <w:rPr>
                  <w:b/>
                  <w:bCs/>
                  <w:lang w:val="en-US"/>
                  <w:rPrChange w:id="4418" w:author="Borja Gonzalez" w:date="2017-09-28T19:15:00Z">
                    <w:rPr>
                      <w:rFonts w:ascii="Monaco" w:hAnsi="Monaco" w:cs="Monaco"/>
                      <w:b/>
                      <w:bCs/>
                      <w:color w:val="000000"/>
                      <w:sz w:val="32"/>
                      <w:szCs w:val="32"/>
                      <w:lang w:val="en-US"/>
                    </w:rPr>
                  </w:rPrChange>
                </w:rPr>
                <w:t>).</w:t>
              </w:r>
              <w:r w:rsidRPr="00A47B4C">
                <w:rPr>
                  <w:lang w:val="en-US"/>
                  <w:rPrChange w:id="4419" w:author="Borja Gonzalez" w:date="2017-09-28T19:15:00Z">
                    <w:rPr>
                      <w:rFonts w:ascii="Monaco" w:hAnsi="Monaco" w:cs="Monaco"/>
                      <w:color w:val="000000"/>
                      <w:sz w:val="32"/>
                      <w:szCs w:val="32"/>
                      <w:lang w:val="en-US"/>
                    </w:rPr>
                  </w:rPrChange>
                </w:rPr>
                <w:t>toFixed</w:t>
              </w:r>
              <w:proofErr w:type="gramEnd"/>
              <w:r w:rsidRPr="00A47B4C">
                <w:rPr>
                  <w:b/>
                  <w:bCs/>
                  <w:lang w:val="en-US"/>
                  <w:rPrChange w:id="4420" w:author="Borja Gonzalez" w:date="2017-09-28T19:15:00Z">
                    <w:rPr>
                      <w:rFonts w:ascii="Monaco" w:hAnsi="Monaco" w:cs="Monaco"/>
                      <w:b/>
                      <w:bCs/>
                      <w:color w:val="000000"/>
                      <w:sz w:val="32"/>
                      <w:szCs w:val="32"/>
                      <w:lang w:val="en-US"/>
                    </w:rPr>
                  </w:rPrChange>
                </w:rPr>
                <w:t>(</w:t>
              </w:r>
              <w:r w:rsidRPr="00A47B4C">
                <w:rPr>
                  <w:b/>
                  <w:bCs/>
                  <w:color w:val="0000CF"/>
                  <w:lang w:val="en-US"/>
                  <w:rPrChange w:id="4421" w:author="Borja Gonzalez" w:date="2017-09-28T19:15:00Z">
                    <w:rPr>
                      <w:rFonts w:ascii="Monaco" w:hAnsi="Monaco" w:cs="Monaco"/>
                      <w:b/>
                      <w:bCs/>
                      <w:color w:val="0000CF"/>
                      <w:sz w:val="32"/>
                      <w:szCs w:val="32"/>
                      <w:lang w:val="en-US"/>
                    </w:rPr>
                  </w:rPrChange>
                </w:rPr>
                <w:t>2</w:t>
              </w:r>
              <w:r w:rsidRPr="00A47B4C">
                <w:rPr>
                  <w:b/>
                  <w:bCs/>
                  <w:lang w:val="en-US"/>
                  <w:rPrChange w:id="4422"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423" w:author="Borja Gonzalez" w:date="2017-09-28T19:15:00Z"/>
                <w:lang w:val="en-US"/>
                <w:rPrChange w:id="4424" w:author="Borja Gonzalez" w:date="2017-09-28T19:15:00Z">
                  <w:rPr>
                    <w:ins w:id="4425" w:author="Borja Gonzalez" w:date="2017-09-28T19:15:00Z"/>
                    <w:rFonts w:ascii="Monaco" w:eastAsiaTheme="majorEastAsia" w:hAnsi="Monaco" w:cs="Monaco"/>
                    <w:color w:val="243F60" w:themeColor="accent1" w:themeShade="7F"/>
                    <w:sz w:val="32"/>
                    <w:szCs w:val="32"/>
                    <w:lang w:val="en-US"/>
                  </w:rPr>
                </w:rPrChange>
              </w:rPr>
              <w:pPrChange w:id="4426" w:author="GONZALEZ DIAZ, BORJA" w:date="2017-09-29T19:27:00Z">
                <w:pPr>
                  <w:keepNext/>
                  <w:keepLines/>
                  <w:widowControl w:val="0"/>
                  <w:autoSpaceDE w:val="0"/>
                  <w:autoSpaceDN w:val="0"/>
                  <w:adjustRightInd w:val="0"/>
                  <w:spacing w:before="200"/>
                  <w:outlineLvl w:val="4"/>
                </w:pPr>
              </w:pPrChange>
            </w:pPr>
            <w:ins w:id="4427" w:author="Borja Gonzalez" w:date="2017-09-28T19:15:00Z">
              <w:r w:rsidRPr="00A47B4C">
                <w:rPr>
                  <w:lang w:val="en-US"/>
                  <w:rPrChange w:id="4428" w:author="Borja Gonzalez" w:date="2017-09-28T19:15:00Z">
                    <w:rPr>
                      <w:rFonts w:ascii="Monaco" w:hAnsi="Monaco" w:cs="Monaco"/>
                      <w:sz w:val="32"/>
                      <w:szCs w:val="32"/>
                      <w:lang w:val="en-US"/>
                    </w:rPr>
                  </w:rPrChange>
                </w:rPr>
                <w:t xml:space="preserve">        Sagital</w:t>
              </w:r>
              <w:r w:rsidRPr="00A47B4C">
                <w:rPr>
                  <w:b/>
                  <w:bCs/>
                  <w:lang w:val="en-US"/>
                  <w:rPrChange w:id="4429" w:author="Borja Gonzalez" w:date="2017-09-28T19:15:00Z">
                    <w:rPr>
                      <w:rFonts w:ascii="Monaco" w:hAnsi="Monaco" w:cs="Monaco"/>
                      <w:b/>
                      <w:bCs/>
                      <w:color w:val="000000"/>
                      <w:sz w:val="32"/>
                      <w:szCs w:val="32"/>
                      <w:lang w:val="en-US"/>
                    </w:rPr>
                  </w:rPrChange>
                </w:rPr>
                <w:t>.</w:t>
              </w:r>
              <w:r w:rsidRPr="00A47B4C">
                <w:rPr>
                  <w:lang w:val="en-US"/>
                  <w:rPrChange w:id="4430" w:author="Borja Gonzalez" w:date="2017-09-28T19:15:00Z">
                    <w:rPr>
                      <w:rFonts w:ascii="Monaco" w:hAnsi="Monaco" w:cs="Monaco"/>
                      <w:color w:val="000000"/>
                      <w:sz w:val="32"/>
                      <w:szCs w:val="32"/>
                      <w:lang w:val="en-US"/>
                    </w:rPr>
                  </w:rPrChange>
                </w:rPr>
                <w:t>push</w:t>
              </w:r>
              <w:r w:rsidRPr="00A47B4C">
                <w:rPr>
                  <w:b/>
                  <w:bCs/>
                  <w:lang w:val="en-US"/>
                  <w:rPrChange w:id="4431" w:author="Borja Gonzalez" w:date="2017-09-28T19:15:00Z">
                    <w:rPr>
                      <w:rFonts w:ascii="Monaco" w:hAnsi="Monaco" w:cs="Monaco"/>
                      <w:b/>
                      <w:bCs/>
                      <w:color w:val="000000"/>
                      <w:sz w:val="32"/>
                      <w:szCs w:val="32"/>
                      <w:lang w:val="en-US"/>
                    </w:rPr>
                  </w:rPrChange>
                </w:rPr>
                <w:t>(</w:t>
              </w:r>
              <w:r w:rsidRPr="00A47B4C">
                <w:rPr>
                  <w:color w:val="204A87"/>
                  <w:lang w:val="en-US"/>
                  <w:rPrChange w:id="4432" w:author="Borja Gonzalez" w:date="2017-09-28T19:15:00Z">
                    <w:rPr>
                      <w:rFonts w:ascii="Monaco" w:hAnsi="Monaco" w:cs="Monaco"/>
                      <w:color w:val="204A87"/>
                      <w:sz w:val="32"/>
                      <w:szCs w:val="32"/>
                      <w:lang w:val="en-US"/>
                    </w:rPr>
                  </w:rPrChange>
                </w:rPr>
                <w:t>parseFloat</w:t>
              </w:r>
              <w:r w:rsidRPr="00A47B4C">
                <w:rPr>
                  <w:b/>
                  <w:bCs/>
                  <w:lang w:val="en-US"/>
                  <w:rPrChange w:id="4433" w:author="Borja Gonzalez" w:date="2017-09-28T19:15:00Z">
                    <w:rPr>
                      <w:rFonts w:ascii="Monaco" w:hAnsi="Monaco" w:cs="Monaco"/>
                      <w:b/>
                      <w:bCs/>
                      <w:color w:val="000000"/>
                      <w:sz w:val="32"/>
                      <w:szCs w:val="32"/>
                      <w:lang w:val="en-US"/>
                    </w:rPr>
                  </w:rPrChange>
                </w:rPr>
                <w:t>(</w:t>
              </w:r>
              <w:r w:rsidRPr="00A47B4C">
                <w:rPr>
                  <w:lang w:val="en-US"/>
                  <w:rPrChange w:id="4434" w:author="Borja Gonzalez" w:date="2017-09-28T19:15:00Z">
                    <w:rPr>
                      <w:rFonts w:ascii="Monaco" w:hAnsi="Monaco" w:cs="Monaco"/>
                      <w:color w:val="000000"/>
                      <w:sz w:val="32"/>
                      <w:szCs w:val="32"/>
                      <w:lang w:val="en-US"/>
                    </w:rPr>
                  </w:rPrChange>
                </w:rPr>
                <w:t>datos</w:t>
              </w:r>
              <w:r w:rsidRPr="00A47B4C">
                <w:rPr>
                  <w:b/>
                  <w:bCs/>
                  <w:lang w:val="en-US"/>
                  <w:rPrChange w:id="4435" w:author="Borja Gonzalez" w:date="2017-09-28T19:15:00Z">
                    <w:rPr>
                      <w:rFonts w:ascii="Monaco" w:hAnsi="Monaco" w:cs="Monaco"/>
                      <w:b/>
                      <w:bCs/>
                      <w:color w:val="000000"/>
                      <w:sz w:val="32"/>
                      <w:szCs w:val="32"/>
                      <w:lang w:val="en-US"/>
                    </w:rPr>
                  </w:rPrChange>
                </w:rPr>
                <w:t>[</w:t>
              </w:r>
              <w:r w:rsidRPr="00A47B4C">
                <w:rPr>
                  <w:lang w:val="en-US"/>
                  <w:rPrChange w:id="4436" w:author="Borja Gonzalez" w:date="2017-09-28T19:15:00Z">
                    <w:rPr>
                      <w:rFonts w:ascii="Monaco" w:hAnsi="Monaco" w:cs="Monaco"/>
                      <w:color w:val="000000"/>
                      <w:sz w:val="32"/>
                      <w:szCs w:val="32"/>
                      <w:lang w:val="en-US"/>
                    </w:rPr>
                  </w:rPrChange>
                </w:rPr>
                <w:t>i</w:t>
              </w:r>
              <w:r w:rsidRPr="00A47B4C">
                <w:rPr>
                  <w:b/>
                  <w:bCs/>
                  <w:lang w:val="en-US"/>
                  <w:rPrChange w:id="4437" w:author="Borja Gonzalez" w:date="2017-09-28T19:15:00Z">
                    <w:rPr>
                      <w:rFonts w:ascii="Monaco" w:hAnsi="Monaco" w:cs="Monaco"/>
                      <w:b/>
                      <w:bCs/>
                      <w:color w:val="000000"/>
                      <w:sz w:val="32"/>
                      <w:szCs w:val="32"/>
                      <w:lang w:val="en-US"/>
                    </w:rPr>
                  </w:rPrChange>
                </w:rPr>
                <w:t>][</w:t>
              </w:r>
              <w:r w:rsidRPr="00A47B4C">
                <w:rPr>
                  <w:b/>
                  <w:bCs/>
                  <w:color w:val="0000CF"/>
                  <w:lang w:val="en-US"/>
                  <w:rPrChange w:id="4438" w:author="Borja Gonzalez" w:date="2017-09-28T19:15:00Z">
                    <w:rPr>
                      <w:rFonts w:ascii="Monaco" w:hAnsi="Monaco" w:cs="Monaco"/>
                      <w:b/>
                      <w:bCs/>
                      <w:color w:val="0000CF"/>
                      <w:sz w:val="32"/>
                      <w:szCs w:val="32"/>
                      <w:lang w:val="en-US"/>
                    </w:rPr>
                  </w:rPrChange>
                </w:rPr>
                <w:t>2</w:t>
              </w:r>
              <w:r w:rsidRPr="00A47B4C">
                <w:rPr>
                  <w:b/>
                  <w:bCs/>
                  <w:lang w:val="en-US"/>
                  <w:rPrChange w:id="4439" w:author="Borja Gonzalez" w:date="2017-09-28T19:15:00Z">
                    <w:rPr>
                      <w:rFonts w:ascii="Monaco" w:hAnsi="Monaco" w:cs="Monaco"/>
                      <w:b/>
                      <w:bCs/>
                      <w:color w:val="000000"/>
                      <w:sz w:val="32"/>
                      <w:szCs w:val="32"/>
                      <w:lang w:val="en-US"/>
                    </w:rPr>
                  </w:rPrChange>
                </w:rPr>
                <w:t>]</w:t>
              </w:r>
              <w:proofErr w:type="gramStart"/>
              <w:r w:rsidRPr="00A47B4C">
                <w:rPr>
                  <w:b/>
                  <w:bCs/>
                  <w:lang w:val="en-US"/>
                  <w:rPrChange w:id="4440" w:author="Borja Gonzalez" w:date="2017-09-28T19:15:00Z">
                    <w:rPr>
                      <w:rFonts w:ascii="Monaco" w:hAnsi="Monaco" w:cs="Monaco"/>
                      <w:b/>
                      <w:bCs/>
                      <w:color w:val="000000"/>
                      <w:sz w:val="32"/>
                      <w:szCs w:val="32"/>
                      <w:lang w:val="en-US"/>
                    </w:rPr>
                  </w:rPrChange>
                </w:rPr>
                <w:t>).</w:t>
              </w:r>
              <w:r w:rsidRPr="00A47B4C">
                <w:rPr>
                  <w:lang w:val="en-US"/>
                  <w:rPrChange w:id="4441" w:author="Borja Gonzalez" w:date="2017-09-28T19:15:00Z">
                    <w:rPr>
                      <w:rFonts w:ascii="Monaco" w:hAnsi="Monaco" w:cs="Monaco"/>
                      <w:color w:val="000000"/>
                      <w:sz w:val="32"/>
                      <w:szCs w:val="32"/>
                      <w:lang w:val="en-US"/>
                    </w:rPr>
                  </w:rPrChange>
                </w:rPr>
                <w:t>toFixed</w:t>
              </w:r>
              <w:proofErr w:type="gramEnd"/>
              <w:r w:rsidRPr="00A47B4C">
                <w:rPr>
                  <w:b/>
                  <w:bCs/>
                  <w:lang w:val="en-US"/>
                  <w:rPrChange w:id="4442" w:author="Borja Gonzalez" w:date="2017-09-28T19:15:00Z">
                    <w:rPr>
                      <w:rFonts w:ascii="Monaco" w:hAnsi="Monaco" w:cs="Monaco"/>
                      <w:b/>
                      <w:bCs/>
                      <w:color w:val="000000"/>
                      <w:sz w:val="32"/>
                      <w:szCs w:val="32"/>
                      <w:lang w:val="en-US"/>
                    </w:rPr>
                  </w:rPrChange>
                </w:rPr>
                <w:t>(</w:t>
              </w:r>
              <w:r w:rsidRPr="00A47B4C">
                <w:rPr>
                  <w:b/>
                  <w:bCs/>
                  <w:color w:val="0000CF"/>
                  <w:lang w:val="en-US"/>
                  <w:rPrChange w:id="4443" w:author="Borja Gonzalez" w:date="2017-09-28T19:15:00Z">
                    <w:rPr>
                      <w:rFonts w:ascii="Monaco" w:hAnsi="Monaco" w:cs="Monaco"/>
                      <w:b/>
                      <w:bCs/>
                      <w:color w:val="0000CF"/>
                      <w:sz w:val="32"/>
                      <w:szCs w:val="32"/>
                      <w:lang w:val="en-US"/>
                    </w:rPr>
                  </w:rPrChange>
                </w:rPr>
                <w:t>2</w:t>
              </w:r>
              <w:r w:rsidRPr="00A47B4C">
                <w:rPr>
                  <w:b/>
                  <w:bCs/>
                  <w:lang w:val="en-US"/>
                  <w:rPrChange w:id="4444"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445" w:author="Borja Gonzalez" w:date="2017-09-28T19:15:00Z"/>
                <w:lang w:val="en-US"/>
                <w:rPrChange w:id="4446" w:author="Borja Gonzalez" w:date="2017-09-28T19:15:00Z">
                  <w:rPr>
                    <w:ins w:id="4447" w:author="Borja Gonzalez" w:date="2017-09-28T19:15:00Z"/>
                    <w:rFonts w:ascii="Monaco" w:eastAsiaTheme="majorEastAsia" w:hAnsi="Monaco" w:cs="Monaco"/>
                    <w:color w:val="243F60" w:themeColor="accent1" w:themeShade="7F"/>
                    <w:sz w:val="32"/>
                    <w:szCs w:val="32"/>
                    <w:lang w:val="en-US"/>
                  </w:rPr>
                </w:rPrChange>
              </w:rPr>
              <w:pPrChange w:id="4448" w:author="GONZALEZ DIAZ, BORJA" w:date="2017-09-29T19:27:00Z">
                <w:pPr>
                  <w:keepNext/>
                  <w:keepLines/>
                  <w:widowControl w:val="0"/>
                  <w:autoSpaceDE w:val="0"/>
                  <w:autoSpaceDN w:val="0"/>
                  <w:adjustRightInd w:val="0"/>
                  <w:spacing w:before="200"/>
                  <w:outlineLvl w:val="4"/>
                </w:pPr>
              </w:pPrChange>
            </w:pPr>
            <w:ins w:id="4449" w:author="Borja Gonzalez" w:date="2017-09-28T19:15:00Z">
              <w:r w:rsidRPr="00A47B4C">
                <w:rPr>
                  <w:lang w:val="en-US"/>
                  <w:rPrChange w:id="4450" w:author="Borja Gonzalez" w:date="2017-09-28T19:15:00Z">
                    <w:rPr>
                      <w:rFonts w:ascii="Monaco" w:hAnsi="Monaco" w:cs="Monaco"/>
                      <w:sz w:val="32"/>
                      <w:szCs w:val="32"/>
                      <w:lang w:val="en-US"/>
                    </w:rPr>
                  </w:rPrChange>
                </w:rPr>
                <w:t xml:space="preserve">        Transversal</w:t>
              </w:r>
              <w:r w:rsidRPr="00A47B4C">
                <w:rPr>
                  <w:b/>
                  <w:bCs/>
                  <w:lang w:val="en-US"/>
                  <w:rPrChange w:id="4451" w:author="Borja Gonzalez" w:date="2017-09-28T19:15:00Z">
                    <w:rPr>
                      <w:rFonts w:ascii="Monaco" w:hAnsi="Monaco" w:cs="Monaco"/>
                      <w:b/>
                      <w:bCs/>
                      <w:color w:val="000000"/>
                      <w:sz w:val="32"/>
                      <w:szCs w:val="32"/>
                      <w:lang w:val="en-US"/>
                    </w:rPr>
                  </w:rPrChange>
                </w:rPr>
                <w:t>.</w:t>
              </w:r>
              <w:r w:rsidRPr="00A47B4C">
                <w:rPr>
                  <w:lang w:val="en-US"/>
                  <w:rPrChange w:id="4452" w:author="Borja Gonzalez" w:date="2017-09-28T19:15:00Z">
                    <w:rPr>
                      <w:rFonts w:ascii="Monaco" w:hAnsi="Monaco" w:cs="Monaco"/>
                      <w:color w:val="000000"/>
                      <w:sz w:val="32"/>
                      <w:szCs w:val="32"/>
                      <w:lang w:val="en-US"/>
                    </w:rPr>
                  </w:rPrChange>
                </w:rPr>
                <w:t>push</w:t>
              </w:r>
              <w:r w:rsidRPr="00A47B4C">
                <w:rPr>
                  <w:b/>
                  <w:bCs/>
                  <w:lang w:val="en-US"/>
                  <w:rPrChange w:id="4453" w:author="Borja Gonzalez" w:date="2017-09-28T19:15:00Z">
                    <w:rPr>
                      <w:rFonts w:ascii="Monaco" w:hAnsi="Monaco" w:cs="Monaco"/>
                      <w:b/>
                      <w:bCs/>
                      <w:color w:val="000000"/>
                      <w:sz w:val="32"/>
                      <w:szCs w:val="32"/>
                      <w:lang w:val="en-US"/>
                    </w:rPr>
                  </w:rPrChange>
                </w:rPr>
                <w:t>(</w:t>
              </w:r>
              <w:r w:rsidRPr="00A47B4C">
                <w:rPr>
                  <w:color w:val="204A87"/>
                  <w:lang w:val="en-US"/>
                  <w:rPrChange w:id="4454" w:author="Borja Gonzalez" w:date="2017-09-28T19:15:00Z">
                    <w:rPr>
                      <w:rFonts w:ascii="Monaco" w:hAnsi="Monaco" w:cs="Monaco"/>
                      <w:color w:val="204A87"/>
                      <w:sz w:val="32"/>
                      <w:szCs w:val="32"/>
                      <w:lang w:val="en-US"/>
                    </w:rPr>
                  </w:rPrChange>
                </w:rPr>
                <w:t>parseFloat</w:t>
              </w:r>
              <w:r w:rsidRPr="00A47B4C">
                <w:rPr>
                  <w:b/>
                  <w:bCs/>
                  <w:lang w:val="en-US"/>
                  <w:rPrChange w:id="4455" w:author="Borja Gonzalez" w:date="2017-09-28T19:15:00Z">
                    <w:rPr>
                      <w:rFonts w:ascii="Monaco" w:hAnsi="Monaco" w:cs="Monaco"/>
                      <w:b/>
                      <w:bCs/>
                      <w:color w:val="000000"/>
                      <w:sz w:val="32"/>
                      <w:szCs w:val="32"/>
                      <w:lang w:val="en-US"/>
                    </w:rPr>
                  </w:rPrChange>
                </w:rPr>
                <w:t>(</w:t>
              </w:r>
              <w:r w:rsidRPr="00A47B4C">
                <w:rPr>
                  <w:lang w:val="en-US"/>
                  <w:rPrChange w:id="4456" w:author="Borja Gonzalez" w:date="2017-09-28T19:15:00Z">
                    <w:rPr>
                      <w:rFonts w:ascii="Monaco" w:hAnsi="Monaco" w:cs="Monaco"/>
                      <w:color w:val="000000"/>
                      <w:sz w:val="32"/>
                      <w:szCs w:val="32"/>
                      <w:lang w:val="en-US"/>
                    </w:rPr>
                  </w:rPrChange>
                </w:rPr>
                <w:t>datos</w:t>
              </w:r>
              <w:r w:rsidRPr="00A47B4C">
                <w:rPr>
                  <w:b/>
                  <w:bCs/>
                  <w:lang w:val="en-US"/>
                  <w:rPrChange w:id="4457" w:author="Borja Gonzalez" w:date="2017-09-28T19:15:00Z">
                    <w:rPr>
                      <w:rFonts w:ascii="Monaco" w:hAnsi="Monaco" w:cs="Monaco"/>
                      <w:b/>
                      <w:bCs/>
                      <w:color w:val="000000"/>
                      <w:sz w:val="32"/>
                      <w:szCs w:val="32"/>
                      <w:lang w:val="en-US"/>
                    </w:rPr>
                  </w:rPrChange>
                </w:rPr>
                <w:t>[</w:t>
              </w:r>
              <w:r w:rsidRPr="00A47B4C">
                <w:rPr>
                  <w:lang w:val="en-US"/>
                  <w:rPrChange w:id="4458" w:author="Borja Gonzalez" w:date="2017-09-28T19:15:00Z">
                    <w:rPr>
                      <w:rFonts w:ascii="Monaco" w:hAnsi="Monaco" w:cs="Monaco"/>
                      <w:color w:val="000000"/>
                      <w:sz w:val="32"/>
                      <w:szCs w:val="32"/>
                      <w:lang w:val="en-US"/>
                    </w:rPr>
                  </w:rPrChange>
                </w:rPr>
                <w:t>i</w:t>
              </w:r>
              <w:r w:rsidRPr="00A47B4C">
                <w:rPr>
                  <w:b/>
                  <w:bCs/>
                  <w:lang w:val="en-US"/>
                  <w:rPrChange w:id="4459" w:author="Borja Gonzalez" w:date="2017-09-28T19:15:00Z">
                    <w:rPr>
                      <w:rFonts w:ascii="Monaco" w:hAnsi="Monaco" w:cs="Monaco"/>
                      <w:b/>
                      <w:bCs/>
                      <w:color w:val="000000"/>
                      <w:sz w:val="32"/>
                      <w:szCs w:val="32"/>
                      <w:lang w:val="en-US"/>
                    </w:rPr>
                  </w:rPrChange>
                </w:rPr>
                <w:t>][</w:t>
              </w:r>
              <w:r w:rsidRPr="00A47B4C">
                <w:rPr>
                  <w:b/>
                  <w:bCs/>
                  <w:color w:val="0000CF"/>
                  <w:lang w:val="en-US"/>
                  <w:rPrChange w:id="4460" w:author="Borja Gonzalez" w:date="2017-09-28T19:15:00Z">
                    <w:rPr>
                      <w:rFonts w:ascii="Monaco" w:hAnsi="Monaco" w:cs="Monaco"/>
                      <w:b/>
                      <w:bCs/>
                      <w:color w:val="0000CF"/>
                      <w:sz w:val="32"/>
                      <w:szCs w:val="32"/>
                      <w:lang w:val="en-US"/>
                    </w:rPr>
                  </w:rPrChange>
                </w:rPr>
                <w:t>3</w:t>
              </w:r>
              <w:r w:rsidRPr="00A47B4C">
                <w:rPr>
                  <w:b/>
                  <w:bCs/>
                  <w:lang w:val="en-US"/>
                  <w:rPrChange w:id="4461" w:author="Borja Gonzalez" w:date="2017-09-28T19:15:00Z">
                    <w:rPr>
                      <w:rFonts w:ascii="Monaco" w:hAnsi="Monaco" w:cs="Monaco"/>
                      <w:b/>
                      <w:bCs/>
                      <w:color w:val="000000"/>
                      <w:sz w:val="32"/>
                      <w:szCs w:val="32"/>
                      <w:lang w:val="en-US"/>
                    </w:rPr>
                  </w:rPrChange>
                </w:rPr>
                <w:t>]</w:t>
              </w:r>
              <w:proofErr w:type="gramStart"/>
              <w:r w:rsidRPr="00A47B4C">
                <w:rPr>
                  <w:b/>
                  <w:bCs/>
                  <w:lang w:val="en-US"/>
                  <w:rPrChange w:id="4462" w:author="Borja Gonzalez" w:date="2017-09-28T19:15:00Z">
                    <w:rPr>
                      <w:rFonts w:ascii="Monaco" w:hAnsi="Monaco" w:cs="Monaco"/>
                      <w:b/>
                      <w:bCs/>
                      <w:color w:val="000000"/>
                      <w:sz w:val="32"/>
                      <w:szCs w:val="32"/>
                      <w:lang w:val="en-US"/>
                    </w:rPr>
                  </w:rPrChange>
                </w:rPr>
                <w:t>).</w:t>
              </w:r>
              <w:r w:rsidRPr="00A47B4C">
                <w:rPr>
                  <w:lang w:val="en-US"/>
                  <w:rPrChange w:id="4463" w:author="Borja Gonzalez" w:date="2017-09-28T19:15:00Z">
                    <w:rPr>
                      <w:rFonts w:ascii="Monaco" w:hAnsi="Monaco" w:cs="Monaco"/>
                      <w:color w:val="000000"/>
                      <w:sz w:val="32"/>
                      <w:szCs w:val="32"/>
                      <w:lang w:val="en-US"/>
                    </w:rPr>
                  </w:rPrChange>
                </w:rPr>
                <w:t>toFixed</w:t>
              </w:r>
              <w:proofErr w:type="gramEnd"/>
              <w:r w:rsidRPr="00A47B4C">
                <w:rPr>
                  <w:b/>
                  <w:bCs/>
                  <w:lang w:val="en-US"/>
                  <w:rPrChange w:id="4464" w:author="Borja Gonzalez" w:date="2017-09-28T19:15:00Z">
                    <w:rPr>
                      <w:rFonts w:ascii="Monaco" w:hAnsi="Monaco" w:cs="Monaco"/>
                      <w:b/>
                      <w:bCs/>
                      <w:color w:val="000000"/>
                      <w:sz w:val="32"/>
                      <w:szCs w:val="32"/>
                      <w:lang w:val="en-US"/>
                    </w:rPr>
                  </w:rPrChange>
                </w:rPr>
                <w:t>(</w:t>
              </w:r>
              <w:r w:rsidRPr="00A47B4C">
                <w:rPr>
                  <w:b/>
                  <w:bCs/>
                  <w:color w:val="0000CF"/>
                  <w:lang w:val="en-US"/>
                  <w:rPrChange w:id="4465" w:author="Borja Gonzalez" w:date="2017-09-28T19:15:00Z">
                    <w:rPr>
                      <w:rFonts w:ascii="Monaco" w:hAnsi="Monaco" w:cs="Monaco"/>
                      <w:b/>
                      <w:bCs/>
                      <w:color w:val="0000CF"/>
                      <w:sz w:val="32"/>
                      <w:szCs w:val="32"/>
                      <w:lang w:val="en-US"/>
                    </w:rPr>
                  </w:rPrChange>
                </w:rPr>
                <w:t>2</w:t>
              </w:r>
              <w:r w:rsidRPr="00A47B4C">
                <w:rPr>
                  <w:b/>
                  <w:bCs/>
                  <w:lang w:val="en-US"/>
                  <w:rPrChange w:id="4466"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467" w:author="Borja Gonzalez" w:date="2017-09-28T19:15:00Z"/>
                <w:lang w:val="en-US"/>
                <w:rPrChange w:id="4468" w:author="Borja Gonzalez" w:date="2017-09-28T19:15:00Z">
                  <w:rPr>
                    <w:ins w:id="4469" w:author="Borja Gonzalez" w:date="2017-09-28T19:15:00Z"/>
                    <w:rFonts w:ascii="Monaco" w:eastAsiaTheme="majorEastAsia" w:hAnsi="Monaco" w:cs="Monaco"/>
                    <w:color w:val="243F60" w:themeColor="accent1" w:themeShade="7F"/>
                    <w:sz w:val="32"/>
                    <w:szCs w:val="32"/>
                    <w:lang w:val="en-US"/>
                  </w:rPr>
                </w:rPrChange>
              </w:rPr>
              <w:pPrChange w:id="4470" w:author="GONZALEZ DIAZ, BORJA" w:date="2017-09-29T19:27:00Z">
                <w:pPr>
                  <w:keepNext/>
                  <w:keepLines/>
                  <w:widowControl w:val="0"/>
                  <w:autoSpaceDE w:val="0"/>
                  <w:autoSpaceDN w:val="0"/>
                  <w:adjustRightInd w:val="0"/>
                  <w:spacing w:before="200"/>
                  <w:outlineLvl w:val="4"/>
                </w:pPr>
              </w:pPrChange>
            </w:pPr>
            <w:ins w:id="4471" w:author="Borja Gonzalez" w:date="2017-09-28T19:15:00Z">
              <w:r w:rsidRPr="00A47B4C">
                <w:rPr>
                  <w:lang w:val="en-US"/>
                  <w:rPrChange w:id="4472" w:author="Borja Gonzalez" w:date="2017-09-28T19:15:00Z">
                    <w:rPr>
                      <w:rFonts w:ascii="Monaco" w:hAnsi="Monaco" w:cs="Monaco"/>
                      <w:sz w:val="32"/>
                      <w:szCs w:val="32"/>
                      <w:lang w:val="en-US"/>
                    </w:rPr>
                  </w:rPrChange>
                </w:rPr>
                <w:t xml:space="preserve">    </w:t>
              </w:r>
              <w:r w:rsidRPr="00A47B4C">
                <w:rPr>
                  <w:b/>
                  <w:bCs/>
                  <w:lang w:val="en-US"/>
                  <w:rPrChange w:id="4473"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474" w:author="Borja Gonzalez" w:date="2017-09-28T19:15:00Z"/>
                <w:lang w:val="en-US"/>
                <w:rPrChange w:id="4475" w:author="Borja Gonzalez" w:date="2017-09-28T19:15:00Z">
                  <w:rPr>
                    <w:ins w:id="4476" w:author="Borja Gonzalez" w:date="2017-09-28T19:15:00Z"/>
                    <w:rFonts w:ascii="Monaco" w:hAnsi="Monaco" w:cs="Monaco"/>
                    <w:sz w:val="32"/>
                    <w:szCs w:val="32"/>
                    <w:lang w:val="en-US"/>
                  </w:rPr>
                </w:rPrChange>
              </w:rPr>
              <w:pPrChange w:id="4477" w:author="GONZALEZ DIAZ, BORJA" w:date="2017-09-29T19:27:00Z">
                <w:pPr>
                  <w:widowControl w:val="0"/>
                  <w:autoSpaceDE w:val="0"/>
                  <w:autoSpaceDN w:val="0"/>
                  <w:adjustRightInd w:val="0"/>
                </w:pPr>
              </w:pPrChange>
            </w:pPr>
          </w:p>
          <w:p w14:paraId="4E945FE1" w14:textId="77777777" w:rsidR="00A47B4C" w:rsidRPr="00A47B4C" w:rsidRDefault="00A47B4C">
            <w:pPr>
              <w:rPr>
                <w:ins w:id="4478" w:author="Borja Gonzalez" w:date="2017-09-28T19:15:00Z"/>
                <w:lang w:val="en-US"/>
                <w:rPrChange w:id="4479" w:author="Borja Gonzalez" w:date="2017-09-28T19:15:00Z">
                  <w:rPr>
                    <w:ins w:id="4480" w:author="Borja Gonzalez" w:date="2017-09-28T19:15:00Z"/>
                    <w:rFonts w:ascii="Monaco" w:eastAsiaTheme="majorEastAsia" w:hAnsi="Monaco" w:cs="Monaco"/>
                    <w:color w:val="243F60" w:themeColor="accent1" w:themeShade="7F"/>
                    <w:sz w:val="32"/>
                    <w:szCs w:val="32"/>
                    <w:lang w:val="en-US"/>
                  </w:rPr>
                </w:rPrChange>
              </w:rPr>
              <w:pPrChange w:id="4481" w:author="GONZALEZ DIAZ, BORJA" w:date="2017-09-29T19:27:00Z">
                <w:pPr>
                  <w:keepNext/>
                  <w:keepLines/>
                  <w:widowControl w:val="0"/>
                  <w:autoSpaceDE w:val="0"/>
                  <w:autoSpaceDN w:val="0"/>
                  <w:adjustRightInd w:val="0"/>
                  <w:spacing w:before="200"/>
                  <w:outlineLvl w:val="4"/>
                </w:pPr>
              </w:pPrChange>
            </w:pPr>
            <w:ins w:id="4482" w:author="Borja Gonzalez" w:date="2017-09-28T19:15:00Z">
              <w:r w:rsidRPr="00A47B4C">
                <w:rPr>
                  <w:lang w:val="en-US"/>
                  <w:rPrChange w:id="4483" w:author="Borja Gonzalez" w:date="2017-09-28T19:15:00Z">
                    <w:rPr>
                      <w:rFonts w:ascii="Monaco" w:hAnsi="Monaco" w:cs="Monaco"/>
                      <w:sz w:val="32"/>
                      <w:szCs w:val="32"/>
                      <w:lang w:val="en-US"/>
                    </w:rPr>
                  </w:rPrChange>
                </w:rPr>
                <w:t xml:space="preserve">    </w:t>
              </w:r>
              <w:r w:rsidRPr="00A47B4C">
                <w:rPr>
                  <w:b/>
                  <w:bCs/>
                  <w:color w:val="204A87"/>
                  <w:lang w:val="en-US"/>
                  <w:rPrChange w:id="4484" w:author="Borja Gonzalez" w:date="2017-09-28T19:15:00Z">
                    <w:rPr>
                      <w:rFonts w:ascii="Monaco" w:hAnsi="Monaco" w:cs="Monaco"/>
                      <w:b/>
                      <w:bCs/>
                      <w:color w:val="204A87"/>
                      <w:sz w:val="32"/>
                      <w:szCs w:val="32"/>
                      <w:lang w:val="en-US"/>
                    </w:rPr>
                  </w:rPrChange>
                </w:rPr>
                <w:t>var</w:t>
              </w:r>
              <w:r w:rsidRPr="00A47B4C">
                <w:rPr>
                  <w:lang w:val="en-US"/>
                  <w:rPrChange w:id="4485" w:author="Borja Gonzalez" w:date="2017-09-28T19:15:00Z">
                    <w:rPr>
                      <w:rFonts w:ascii="Monaco" w:hAnsi="Monaco" w:cs="Monaco"/>
                      <w:sz w:val="32"/>
                      <w:szCs w:val="32"/>
                      <w:lang w:val="en-US"/>
                    </w:rPr>
                  </w:rPrChange>
                </w:rPr>
                <w:t xml:space="preserve"> max_c </w:t>
              </w:r>
              <w:r w:rsidRPr="00A47B4C">
                <w:rPr>
                  <w:b/>
                  <w:bCs/>
                  <w:color w:val="CE5C00"/>
                  <w:lang w:val="en-US"/>
                  <w:rPrChange w:id="4486" w:author="Borja Gonzalez" w:date="2017-09-28T19:15:00Z">
                    <w:rPr>
                      <w:rFonts w:ascii="Monaco" w:hAnsi="Monaco" w:cs="Monaco"/>
                      <w:b/>
                      <w:bCs/>
                      <w:color w:val="CE5C00"/>
                      <w:sz w:val="32"/>
                      <w:szCs w:val="32"/>
                      <w:lang w:val="en-US"/>
                    </w:rPr>
                  </w:rPrChange>
                </w:rPr>
                <w:t>=</w:t>
              </w:r>
              <w:r w:rsidRPr="00A47B4C">
                <w:rPr>
                  <w:lang w:val="en-US"/>
                  <w:rPrChange w:id="4487" w:author="Borja Gonzalez" w:date="2017-09-28T19:15:00Z">
                    <w:rPr>
                      <w:rFonts w:ascii="Monaco" w:hAnsi="Monaco" w:cs="Monaco"/>
                      <w:sz w:val="32"/>
                      <w:szCs w:val="32"/>
                      <w:lang w:val="en-US"/>
                    </w:rPr>
                  </w:rPrChange>
                </w:rPr>
                <w:t xml:space="preserve"> </w:t>
              </w:r>
              <w:r w:rsidRPr="00A47B4C">
                <w:rPr>
                  <w:color w:val="204A87"/>
                  <w:lang w:val="en-US"/>
                  <w:rPrChange w:id="4488" w:author="Borja Gonzalez" w:date="2017-09-28T19:15:00Z">
                    <w:rPr>
                      <w:rFonts w:ascii="Monaco" w:hAnsi="Monaco" w:cs="Monaco"/>
                      <w:color w:val="204A87"/>
                      <w:sz w:val="32"/>
                      <w:szCs w:val="32"/>
                      <w:lang w:val="en-US"/>
                    </w:rPr>
                  </w:rPrChange>
                </w:rPr>
                <w:t>Math</w:t>
              </w:r>
              <w:r w:rsidRPr="00A47B4C">
                <w:rPr>
                  <w:b/>
                  <w:bCs/>
                  <w:lang w:val="en-US"/>
                  <w:rPrChange w:id="4489" w:author="Borja Gonzalez" w:date="2017-09-28T19:15:00Z">
                    <w:rPr>
                      <w:rFonts w:ascii="Monaco" w:hAnsi="Monaco" w:cs="Monaco"/>
                      <w:b/>
                      <w:bCs/>
                      <w:color w:val="000000"/>
                      <w:sz w:val="32"/>
                      <w:szCs w:val="32"/>
                      <w:lang w:val="en-US"/>
                    </w:rPr>
                  </w:rPrChange>
                </w:rPr>
                <w:t>.</w:t>
              </w:r>
              <w:r w:rsidRPr="00A47B4C">
                <w:rPr>
                  <w:lang w:val="en-US"/>
                  <w:rPrChange w:id="4490" w:author="Borja Gonzalez" w:date="2017-09-28T19:15:00Z">
                    <w:rPr>
                      <w:rFonts w:ascii="Monaco" w:hAnsi="Monaco" w:cs="Monaco"/>
                      <w:color w:val="000000"/>
                      <w:sz w:val="32"/>
                      <w:szCs w:val="32"/>
                      <w:lang w:val="en-US"/>
                    </w:rPr>
                  </w:rPrChange>
                </w:rPr>
                <w:t>max</w:t>
              </w:r>
              <w:r w:rsidRPr="00A47B4C">
                <w:rPr>
                  <w:b/>
                  <w:bCs/>
                  <w:lang w:val="en-US"/>
                  <w:rPrChange w:id="4491" w:author="Borja Gonzalez" w:date="2017-09-28T19:15:00Z">
                    <w:rPr>
                      <w:rFonts w:ascii="Monaco" w:hAnsi="Monaco" w:cs="Monaco"/>
                      <w:b/>
                      <w:bCs/>
                      <w:color w:val="000000"/>
                      <w:sz w:val="32"/>
                      <w:szCs w:val="32"/>
                      <w:lang w:val="en-US"/>
                    </w:rPr>
                  </w:rPrChange>
                </w:rPr>
                <w:t>.</w:t>
              </w:r>
              <w:r w:rsidRPr="00A47B4C">
                <w:rPr>
                  <w:lang w:val="en-US"/>
                  <w:rPrChange w:id="4492" w:author="Borja Gonzalez" w:date="2017-09-28T19:15:00Z">
                    <w:rPr>
                      <w:rFonts w:ascii="Monaco" w:hAnsi="Monaco" w:cs="Monaco"/>
                      <w:color w:val="000000"/>
                      <w:sz w:val="32"/>
                      <w:szCs w:val="32"/>
                      <w:lang w:val="en-US"/>
                    </w:rPr>
                  </w:rPrChange>
                </w:rPr>
                <w:t>apply</w:t>
              </w:r>
              <w:r w:rsidRPr="00A47B4C">
                <w:rPr>
                  <w:b/>
                  <w:bCs/>
                  <w:lang w:val="en-US"/>
                  <w:rPrChange w:id="4493" w:author="Borja Gonzalez" w:date="2017-09-28T19:15:00Z">
                    <w:rPr>
                      <w:rFonts w:ascii="Monaco" w:hAnsi="Monaco" w:cs="Monaco"/>
                      <w:b/>
                      <w:bCs/>
                      <w:color w:val="000000"/>
                      <w:sz w:val="32"/>
                      <w:szCs w:val="32"/>
                      <w:lang w:val="en-US"/>
                    </w:rPr>
                  </w:rPrChange>
                </w:rPr>
                <w:t>(</w:t>
              </w:r>
              <w:r w:rsidRPr="00A47B4C">
                <w:rPr>
                  <w:b/>
                  <w:bCs/>
                  <w:color w:val="204A87"/>
                  <w:lang w:val="en-US"/>
                  <w:rPrChange w:id="4494" w:author="Borja Gonzalez" w:date="2017-09-28T19:15:00Z">
                    <w:rPr>
                      <w:rFonts w:ascii="Monaco" w:hAnsi="Monaco" w:cs="Monaco"/>
                      <w:b/>
                      <w:bCs/>
                      <w:color w:val="204A87"/>
                      <w:sz w:val="32"/>
                      <w:szCs w:val="32"/>
                      <w:lang w:val="en-US"/>
                    </w:rPr>
                  </w:rPrChange>
                </w:rPr>
                <w:t>null</w:t>
              </w:r>
              <w:r w:rsidRPr="00A47B4C">
                <w:rPr>
                  <w:b/>
                  <w:bCs/>
                  <w:lang w:val="en-US"/>
                  <w:rPrChange w:id="4495" w:author="Borja Gonzalez" w:date="2017-09-28T19:15:00Z">
                    <w:rPr>
                      <w:rFonts w:ascii="Monaco" w:hAnsi="Monaco" w:cs="Monaco"/>
                      <w:b/>
                      <w:bCs/>
                      <w:color w:val="000000"/>
                      <w:sz w:val="32"/>
                      <w:szCs w:val="32"/>
                      <w:lang w:val="en-US"/>
                    </w:rPr>
                  </w:rPrChange>
                </w:rPr>
                <w:t>,</w:t>
              </w:r>
              <w:r w:rsidRPr="00A47B4C">
                <w:rPr>
                  <w:lang w:val="en-US"/>
                  <w:rPrChange w:id="4496" w:author="Borja Gonzalez" w:date="2017-09-28T19:15:00Z">
                    <w:rPr>
                      <w:rFonts w:ascii="Monaco" w:hAnsi="Monaco" w:cs="Monaco"/>
                      <w:sz w:val="32"/>
                      <w:szCs w:val="32"/>
                      <w:lang w:val="en-US"/>
                    </w:rPr>
                  </w:rPrChange>
                </w:rPr>
                <w:t xml:space="preserve"> Coronal</w:t>
              </w:r>
              <w:r w:rsidRPr="00A47B4C">
                <w:rPr>
                  <w:b/>
                  <w:bCs/>
                  <w:lang w:val="en-US"/>
                  <w:rPrChange w:id="4497"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498" w:author="Borja Gonzalez" w:date="2017-09-28T19:15:00Z"/>
                <w:lang w:val="en-US"/>
                <w:rPrChange w:id="4499" w:author="Borja Gonzalez" w:date="2017-09-28T19:15:00Z">
                  <w:rPr>
                    <w:ins w:id="4500" w:author="Borja Gonzalez" w:date="2017-09-28T19:15:00Z"/>
                    <w:rFonts w:ascii="Monaco" w:eastAsiaTheme="majorEastAsia" w:hAnsi="Monaco" w:cs="Monaco"/>
                    <w:color w:val="243F60" w:themeColor="accent1" w:themeShade="7F"/>
                    <w:sz w:val="32"/>
                    <w:szCs w:val="32"/>
                    <w:lang w:val="en-US"/>
                  </w:rPr>
                </w:rPrChange>
              </w:rPr>
              <w:pPrChange w:id="4501" w:author="GONZALEZ DIAZ, BORJA" w:date="2017-09-29T19:27:00Z">
                <w:pPr>
                  <w:keepNext/>
                  <w:keepLines/>
                  <w:widowControl w:val="0"/>
                  <w:autoSpaceDE w:val="0"/>
                  <w:autoSpaceDN w:val="0"/>
                  <w:adjustRightInd w:val="0"/>
                  <w:spacing w:before="200"/>
                  <w:outlineLvl w:val="4"/>
                </w:pPr>
              </w:pPrChange>
            </w:pPr>
            <w:ins w:id="4502" w:author="Borja Gonzalez" w:date="2017-09-28T19:15:00Z">
              <w:r w:rsidRPr="00A47B4C">
                <w:rPr>
                  <w:lang w:val="en-US"/>
                  <w:rPrChange w:id="4503" w:author="Borja Gonzalez" w:date="2017-09-28T19:15:00Z">
                    <w:rPr>
                      <w:rFonts w:ascii="Monaco" w:hAnsi="Monaco" w:cs="Monaco"/>
                      <w:sz w:val="32"/>
                      <w:szCs w:val="32"/>
                      <w:lang w:val="en-US"/>
                    </w:rPr>
                  </w:rPrChange>
                </w:rPr>
                <w:t xml:space="preserve">    </w:t>
              </w:r>
              <w:r w:rsidRPr="00A47B4C">
                <w:rPr>
                  <w:b/>
                  <w:bCs/>
                  <w:color w:val="204A87"/>
                  <w:lang w:val="en-US"/>
                  <w:rPrChange w:id="4504" w:author="Borja Gonzalez" w:date="2017-09-28T19:15:00Z">
                    <w:rPr>
                      <w:rFonts w:ascii="Monaco" w:hAnsi="Monaco" w:cs="Monaco"/>
                      <w:b/>
                      <w:bCs/>
                      <w:color w:val="204A87"/>
                      <w:sz w:val="32"/>
                      <w:szCs w:val="32"/>
                      <w:lang w:val="en-US"/>
                    </w:rPr>
                  </w:rPrChange>
                </w:rPr>
                <w:t>var</w:t>
              </w:r>
              <w:r w:rsidRPr="00A47B4C">
                <w:rPr>
                  <w:lang w:val="en-US"/>
                  <w:rPrChange w:id="4505" w:author="Borja Gonzalez" w:date="2017-09-28T19:15:00Z">
                    <w:rPr>
                      <w:rFonts w:ascii="Monaco" w:hAnsi="Monaco" w:cs="Monaco"/>
                      <w:sz w:val="32"/>
                      <w:szCs w:val="32"/>
                      <w:lang w:val="en-US"/>
                    </w:rPr>
                  </w:rPrChange>
                </w:rPr>
                <w:t xml:space="preserve"> min_c </w:t>
              </w:r>
              <w:r w:rsidRPr="00A47B4C">
                <w:rPr>
                  <w:b/>
                  <w:bCs/>
                  <w:color w:val="CE5C00"/>
                  <w:lang w:val="en-US"/>
                  <w:rPrChange w:id="4506" w:author="Borja Gonzalez" w:date="2017-09-28T19:15:00Z">
                    <w:rPr>
                      <w:rFonts w:ascii="Monaco" w:hAnsi="Monaco" w:cs="Monaco"/>
                      <w:b/>
                      <w:bCs/>
                      <w:color w:val="CE5C00"/>
                      <w:sz w:val="32"/>
                      <w:szCs w:val="32"/>
                      <w:lang w:val="en-US"/>
                    </w:rPr>
                  </w:rPrChange>
                </w:rPr>
                <w:t>=</w:t>
              </w:r>
              <w:r w:rsidRPr="00A47B4C">
                <w:rPr>
                  <w:lang w:val="en-US"/>
                  <w:rPrChange w:id="4507" w:author="Borja Gonzalez" w:date="2017-09-28T19:15:00Z">
                    <w:rPr>
                      <w:rFonts w:ascii="Monaco" w:hAnsi="Monaco" w:cs="Monaco"/>
                      <w:sz w:val="32"/>
                      <w:szCs w:val="32"/>
                      <w:lang w:val="en-US"/>
                    </w:rPr>
                  </w:rPrChange>
                </w:rPr>
                <w:t xml:space="preserve"> </w:t>
              </w:r>
              <w:r w:rsidRPr="00A47B4C">
                <w:rPr>
                  <w:color w:val="204A87"/>
                  <w:lang w:val="en-US"/>
                  <w:rPrChange w:id="4508" w:author="Borja Gonzalez" w:date="2017-09-28T19:15:00Z">
                    <w:rPr>
                      <w:rFonts w:ascii="Monaco" w:hAnsi="Monaco" w:cs="Monaco"/>
                      <w:color w:val="204A87"/>
                      <w:sz w:val="32"/>
                      <w:szCs w:val="32"/>
                      <w:lang w:val="en-US"/>
                    </w:rPr>
                  </w:rPrChange>
                </w:rPr>
                <w:t>Math</w:t>
              </w:r>
              <w:r w:rsidRPr="00A47B4C">
                <w:rPr>
                  <w:b/>
                  <w:bCs/>
                  <w:lang w:val="en-US"/>
                  <w:rPrChange w:id="4509" w:author="Borja Gonzalez" w:date="2017-09-28T19:15:00Z">
                    <w:rPr>
                      <w:rFonts w:ascii="Monaco" w:hAnsi="Monaco" w:cs="Monaco"/>
                      <w:b/>
                      <w:bCs/>
                      <w:color w:val="000000"/>
                      <w:sz w:val="32"/>
                      <w:szCs w:val="32"/>
                      <w:lang w:val="en-US"/>
                    </w:rPr>
                  </w:rPrChange>
                </w:rPr>
                <w:t>.</w:t>
              </w:r>
              <w:r w:rsidRPr="00A47B4C">
                <w:rPr>
                  <w:lang w:val="en-US"/>
                  <w:rPrChange w:id="4510" w:author="Borja Gonzalez" w:date="2017-09-28T19:15:00Z">
                    <w:rPr>
                      <w:rFonts w:ascii="Monaco" w:hAnsi="Monaco" w:cs="Monaco"/>
                      <w:color w:val="000000"/>
                      <w:sz w:val="32"/>
                      <w:szCs w:val="32"/>
                      <w:lang w:val="en-US"/>
                    </w:rPr>
                  </w:rPrChange>
                </w:rPr>
                <w:t>min</w:t>
              </w:r>
              <w:r w:rsidRPr="00A47B4C">
                <w:rPr>
                  <w:b/>
                  <w:bCs/>
                  <w:lang w:val="en-US"/>
                  <w:rPrChange w:id="4511" w:author="Borja Gonzalez" w:date="2017-09-28T19:15:00Z">
                    <w:rPr>
                      <w:rFonts w:ascii="Monaco" w:hAnsi="Monaco" w:cs="Monaco"/>
                      <w:b/>
                      <w:bCs/>
                      <w:color w:val="000000"/>
                      <w:sz w:val="32"/>
                      <w:szCs w:val="32"/>
                      <w:lang w:val="en-US"/>
                    </w:rPr>
                  </w:rPrChange>
                </w:rPr>
                <w:t>.</w:t>
              </w:r>
              <w:r w:rsidRPr="00A47B4C">
                <w:rPr>
                  <w:lang w:val="en-US"/>
                  <w:rPrChange w:id="4512" w:author="Borja Gonzalez" w:date="2017-09-28T19:15:00Z">
                    <w:rPr>
                      <w:rFonts w:ascii="Monaco" w:hAnsi="Monaco" w:cs="Monaco"/>
                      <w:color w:val="000000"/>
                      <w:sz w:val="32"/>
                      <w:szCs w:val="32"/>
                      <w:lang w:val="en-US"/>
                    </w:rPr>
                  </w:rPrChange>
                </w:rPr>
                <w:t>apply</w:t>
              </w:r>
              <w:r w:rsidRPr="00A47B4C">
                <w:rPr>
                  <w:b/>
                  <w:bCs/>
                  <w:lang w:val="en-US"/>
                  <w:rPrChange w:id="4513" w:author="Borja Gonzalez" w:date="2017-09-28T19:15:00Z">
                    <w:rPr>
                      <w:rFonts w:ascii="Monaco" w:hAnsi="Monaco" w:cs="Monaco"/>
                      <w:b/>
                      <w:bCs/>
                      <w:color w:val="000000"/>
                      <w:sz w:val="32"/>
                      <w:szCs w:val="32"/>
                      <w:lang w:val="en-US"/>
                    </w:rPr>
                  </w:rPrChange>
                </w:rPr>
                <w:t>(</w:t>
              </w:r>
              <w:r w:rsidRPr="00A47B4C">
                <w:rPr>
                  <w:b/>
                  <w:bCs/>
                  <w:color w:val="204A87"/>
                  <w:lang w:val="en-US"/>
                  <w:rPrChange w:id="4514" w:author="Borja Gonzalez" w:date="2017-09-28T19:15:00Z">
                    <w:rPr>
                      <w:rFonts w:ascii="Monaco" w:hAnsi="Monaco" w:cs="Monaco"/>
                      <w:b/>
                      <w:bCs/>
                      <w:color w:val="204A87"/>
                      <w:sz w:val="32"/>
                      <w:szCs w:val="32"/>
                      <w:lang w:val="en-US"/>
                    </w:rPr>
                  </w:rPrChange>
                </w:rPr>
                <w:t>null</w:t>
              </w:r>
              <w:r w:rsidRPr="00A47B4C">
                <w:rPr>
                  <w:b/>
                  <w:bCs/>
                  <w:lang w:val="en-US"/>
                  <w:rPrChange w:id="4515" w:author="Borja Gonzalez" w:date="2017-09-28T19:15:00Z">
                    <w:rPr>
                      <w:rFonts w:ascii="Monaco" w:hAnsi="Monaco" w:cs="Monaco"/>
                      <w:b/>
                      <w:bCs/>
                      <w:color w:val="000000"/>
                      <w:sz w:val="32"/>
                      <w:szCs w:val="32"/>
                      <w:lang w:val="en-US"/>
                    </w:rPr>
                  </w:rPrChange>
                </w:rPr>
                <w:t>,</w:t>
              </w:r>
              <w:r w:rsidRPr="00A47B4C">
                <w:rPr>
                  <w:lang w:val="en-US"/>
                  <w:rPrChange w:id="4516" w:author="Borja Gonzalez" w:date="2017-09-28T19:15:00Z">
                    <w:rPr>
                      <w:rFonts w:ascii="Monaco" w:hAnsi="Monaco" w:cs="Monaco"/>
                      <w:sz w:val="32"/>
                      <w:szCs w:val="32"/>
                      <w:lang w:val="en-US"/>
                    </w:rPr>
                  </w:rPrChange>
                </w:rPr>
                <w:t xml:space="preserve"> Coronal</w:t>
              </w:r>
              <w:r w:rsidRPr="00A47B4C">
                <w:rPr>
                  <w:b/>
                  <w:bCs/>
                  <w:lang w:val="en-US"/>
                  <w:rPrChange w:id="4517"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518" w:author="Borja Gonzalez" w:date="2017-09-28T19:15:00Z"/>
                <w:lang w:val="en-US"/>
                <w:rPrChange w:id="4519" w:author="Borja Gonzalez" w:date="2017-09-28T19:15:00Z">
                  <w:rPr>
                    <w:ins w:id="4520" w:author="Borja Gonzalez" w:date="2017-09-28T19:15:00Z"/>
                    <w:rFonts w:ascii="Monaco" w:eastAsiaTheme="majorEastAsia" w:hAnsi="Monaco" w:cs="Monaco"/>
                    <w:color w:val="243F60" w:themeColor="accent1" w:themeShade="7F"/>
                    <w:sz w:val="32"/>
                    <w:szCs w:val="32"/>
                    <w:lang w:val="en-US"/>
                  </w:rPr>
                </w:rPrChange>
              </w:rPr>
              <w:pPrChange w:id="4521" w:author="GONZALEZ DIAZ, BORJA" w:date="2017-09-29T19:27:00Z">
                <w:pPr>
                  <w:keepNext/>
                  <w:keepLines/>
                  <w:widowControl w:val="0"/>
                  <w:autoSpaceDE w:val="0"/>
                  <w:autoSpaceDN w:val="0"/>
                  <w:adjustRightInd w:val="0"/>
                  <w:spacing w:before="200"/>
                  <w:outlineLvl w:val="4"/>
                </w:pPr>
              </w:pPrChange>
            </w:pPr>
            <w:ins w:id="4522" w:author="Borja Gonzalez" w:date="2017-09-28T19:15:00Z">
              <w:r w:rsidRPr="00A47B4C">
                <w:rPr>
                  <w:lang w:val="en-US"/>
                  <w:rPrChange w:id="4523" w:author="Borja Gonzalez" w:date="2017-09-28T19:15:00Z">
                    <w:rPr>
                      <w:rFonts w:ascii="Monaco" w:hAnsi="Monaco" w:cs="Monaco"/>
                      <w:sz w:val="32"/>
                      <w:szCs w:val="32"/>
                      <w:lang w:val="en-US"/>
                    </w:rPr>
                  </w:rPrChange>
                </w:rPr>
                <w:t xml:space="preserve">    </w:t>
              </w:r>
              <w:r w:rsidRPr="00A47B4C">
                <w:rPr>
                  <w:b/>
                  <w:bCs/>
                  <w:color w:val="204A87"/>
                  <w:lang w:val="en-US"/>
                  <w:rPrChange w:id="4524" w:author="Borja Gonzalez" w:date="2017-09-28T19:15:00Z">
                    <w:rPr>
                      <w:rFonts w:ascii="Monaco" w:hAnsi="Monaco" w:cs="Monaco"/>
                      <w:b/>
                      <w:bCs/>
                      <w:color w:val="204A87"/>
                      <w:sz w:val="32"/>
                      <w:szCs w:val="32"/>
                      <w:lang w:val="en-US"/>
                    </w:rPr>
                  </w:rPrChange>
                </w:rPr>
                <w:t>var</w:t>
              </w:r>
              <w:r w:rsidRPr="00A47B4C">
                <w:rPr>
                  <w:lang w:val="en-US"/>
                  <w:rPrChange w:id="4525" w:author="Borja Gonzalez" w:date="2017-09-28T19:15:00Z">
                    <w:rPr>
                      <w:rFonts w:ascii="Monaco" w:hAnsi="Monaco" w:cs="Monaco"/>
                      <w:sz w:val="32"/>
                      <w:szCs w:val="32"/>
                      <w:lang w:val="en-US"/>
                    </w:rPr>
                  </w:rPrChange>
                </w:rPr>
                <w:t xml:space="preserve"> max_t </w:t>
              </w:r>
              <w:r w:rsidRPr="00A47B4C">
                <w:rPr>
                  <w:b/>
                  <w:bCs/>
                  <w:color w:val="CE5C00"/>
                  <w:lang w:val="en-US"/>
                  <w:rPrChange w:id="4526" w:author="Borja Gonzalez" w:date="2017-09-28T19:15:00Z">
                    <w:rPr>
                      <w:rFonts w:ascii="Monaco" w:hAnsi="Monaco" w:cs="Monaco"/>
                      <w:b/>
                      <w:bCs/>
                      <w:color w:val="CE5C00"/>
                      <w:sz w:val="32"/>
                      <w:szCs w:val="32"/>
                      <w:lang w:val="en-US"/>
                    </w:rPr>
                  </w:rPrChange>
                </w:rPr>
                <w:t>=</w:t>
              </w:r>
              <w:r w:rsidRPr="00A47B4C">
                <w:rPr>
                  <w:lang w:val="en-US"/>
                  <w:rPrChange w:id="4527" w:author="Borja Gonzalez" w:date="2017-09-28T19:15:00Z">
                    <w:rPr>
                      <w:rFonts w:ascii="Monaco" w:hAnsi="Monaco" w:cs="Monaco"/>
                      <w:sz w:val="32"/>
                      <w:szCs w:val="32"/>
                      <w:lang w:val="en-US"/>
                    </w:rPr>
                  </w:rPrChange>
                </w:rPr>
                <w:t xml:space="preserve"> </w:t>
              </w:r>
              <w:r w:rsidRPr="00A47B4C">
                <w:rPr>
                  <w:color w:val="204A87"/>
                  <w:lang w:val="en-US"/>
                  <w:rPrChange w:id="4528" w:author="Borja Gonzalez" w:date="2017-09-28T19:15:00Z">
                    <w:rPr>
                      <w:rFonts w:ascii="Monaco" w:hAnsi="Monaco" w:cs="Monaco"/>
                      <w:color w:val="204A87"/>
                      <w:sz w:val="32"/>
                      <w:szCs w:val="32"/>
                      <w:lang w:val="en-US"/>
                    </w:rPr>
                  </w:rPrChange>
                </w:rPr>
                <w:t>Math</w:t>
              </w:r>
              <w:r w:rsidRPr="00A47B4C">
                <w:rPr>
                  <w:b/>
                  <w:bCs/>
                  <w:lang w:val="en-US"/>
                  <w:rPrChange w:id="4529" w:author="Borja Gonzalez" w:date="2017-09-28T19:15:00Z">
                    <w:rPr>
                      <w:rFonts w:ascii="Monaco" w:hAnsi="Monaco" w:cs="Monaco"/>
                      <w:b/>
                      <w:bCs/>
                      <w:color w:val="000000"/>
                      <w:sz w:val="32"/>
                      <w:szCs w:val="32"/>
                      <w:lang w:val="en-US"/>
                    </w:rPr>
                  </w:rPrChange>
                </w:rPr>
                <w:t>.</w:t>
              </w:r>
              <w:r w:rsidRPr="00A47B4C">
                <w:rPr>
                  <w:lang w:val="en-US"/>
                  <w:rPrChange w:id="4530" w:author="Borja Gonzalez" w:date="2017-09-28T19:15:00Z">
                    <w:rPr>
                      <w:rFonts w:ascii="Monaco" w:hAnsi="Monaco" w:cs="Monaco"/>
                      <w:color w:val="000000"/>
                      <w:sz w:val="32"/>
                      <w:szCs w:val="32"/>
                      <w:lang w:val="en-US"/>
                    </w:rPr>
                  </w:rPrChange>
                </w:rPr>
                <w:t>max</w:t>
              </w:r>
              <w:r w:rsidRPr="00A47B4C">
                <w:rPr>
                  <w:b/>
                  <w:bCs/>
                  <w:lang w:val="en-US"/>
                  <w:rPrChange w:id="4531" w:author="Borja Gonzalez" w:date="2017-09-28T19:15:00Z">
                    <w:rPr>
                      <w:rFonts w:ascii="Monaco" w:hAnsi="Monaco" w:cs="Monaco"/>
                      <w:b/>
                      <w:bCs/>
                      <w:color w:val="000000"/>
                      <w:sz w:val="32"/>
                      <w:szCs w:val="32"/>
                      <w:lang w:val="en-US"/>
                    </w:rPr>
                  </w:rPrChange>
                </w:rPr>
                <w:t>.</w:t>
              </w:r>
              <w:r w:rsidRPr="00A47B4C">
                <w:rPr>
                  <w:lang w:val="en-US"/>
                  <w:rPrChange w:id="4532" w:author="Borja Gonzalez" w:date="2017-09-28T19:15:00Z">
                    <w:rPr>
                      <w:rFonts w:ascii="Monaco" w:hAnsi="Monaco" w:cs="Monaco"/>
                      <w:color w:val="000000"/>
                      <w:sz w:val="32"/>
                      <w:szCs w:val="32"/>
                      <w:lang w:val="en-US"/>
                    </w:rPr>
                  </w:rPrChange>
                </w:rPr>
                <w:t>apply</w:t>
              </w:r>
              <w:r w:rsidRPr="00A47B4C">
                <w:rPr>
                  <w:b/>
                  <w:bCs/>
                  <w:lang w:val="en-US"/>
                  <w:rPrChange w:id="4533" w:author="Borja Gonzalez" w:date="2017-09-28T19:15:00Z">
                    <w:rPr>
                      <w:rFonts w:ascii="Monaco" w:hAnsi="Monaco" w:cs="Monaco"/>
                      <w:b/>
                      <w:bCs/>
                      <w:color w:val="000000"/>
                      <w:sz w:val="32"/>
                      <w:szCs w:val="32"/>
                      <w:lang w:val="en-US"/>
                    </w:rPr>
                  </w:rPrChange>
                </w:rPr>
                <w:t>(</w:t>
              </w:r>
              <w:r w:rsidRPr="00A47B4C">
                <w:rPr>
                  <w:b/>
                  <w:bCs/>
                  <w:color w:val="204A87"/>
                  <w:lang w:val="en-US"/>
                  <w:rPrChange w:id="4534" w:author="Borja Gonzalez" w:date="2017-09-28T19:15:00Z">
                    <w:rPr>
                      <w:rFonts w:ascii="Monaco" w:hAnsi="Monaco" w:cs="Monaco"/>
                      <w:b/>
                      <w:bCs/>
                      <w:color w:val="204A87"/>
                      <w:sz w:val="32"/>
                      <w:szCs w:val="32"/>
                      <w:lang w:val="en-US"/>
                    </w:rPr>
                  </w:rPrChange>
                </w:rPr>
                <w:t>null</w:t>
              </w:r>
              <w:r w:rsidRPr="00A47B4C">
                <w:rPr>
                  <w:b/>
                  <w:bCs/>
                  <w:lang w:val="en-US"/>
                  <w:rPrChange w:id="4535" w:author="Borja Gonzalez" w:date="2017-09-28T19:15:00Z">
                    <w:rPr>
                      <w:rFonts w:ascii="Monaco" w:hAnsi="Monaco" w:cs="Monaco"/>
                      <w:b/>
                      <w:bCs/>
                      <w:color w:val="000000"/>
                      <w:sz w:val="32"/>
                      <w:szCs w:val="32"/>
                      <w:lang w:val="en-US"/>
                    </w:rPr>
                  </w:rPrChange>
                </w:rPr>
                <w:t>,</w:t>
              </w:r>
              <w:r w:rsidRPr="00A47B4C">
                <w:rPr>
                  <w:lang w:val="en-US"/>
                  <w:rPrChange w:id="4536" w:author="Borja Gonzalez" w:date="2017-09-28T19:15:00Z">
                    <w:rPr>
                      <w:rFonts w:ascii="Monaco" w:hAnsi="Monaco" w:cs="Monaco"/>
                      <w:sz w:val="32"/>
                      <w:szCs w:val="32"/>
                      <w:lang w:val="en-US"/>
                    </w:rPr>
                  </w:rPrChange>
                </w:rPr>
                <w:t xml:space="preserve"> Transversal</w:t>
              </w:r>
              <w:r w:rsidRPr="00A47B4C">
                <w:rPr>
                  <w:b/>
                  <w:bCs/>
                  <w:lang w:val="en-US"/>
                  <w:rPrChange w:id="4537"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4538" w:author="Borja Gonzalez" w:date="2017-09-28T19:15:00Z"/>
                <w:lang w:val="en-US"/>
                <w:rPrChange w:id="4539" w:author="Borja Gonzalez" w:date="2017-09-28T19:15:00Z">
                  <w:rPr>
                    <w:ins w:id="4540" w:author="Borja Gonzalez" w:date="2017-09-28T19:15:00Z"/>
                    <w:rFonts w:ascii="Monaco" w:eastAsiaTheme="majorEastAsia" w:hAnsi="Monaco" w:cs="Monaco"/>
                    <w:color w:val="243F60" w:themeColor="accent1" w:themeShade="7F"/>
                    <w:sz w:val="32"/>
                    <w:szCs w:val="32"/>
                    <w:lang w:val="en-US"/>
                  </w:rPr>
                </w:rPrChange>
              </w:rPr>
              <w:pPrChange w:id="4541" w:author="GONZALEZ DIAZ, BORJA" w:date="2017-09-29T19:27:00Z">
                <w:pPr>
                  <w:keepNext/>
                  <w:keepLines/>
                  <w:widowControl w:val="0"/>
                  <w:autoSpaceDE w:val="0"/>
                  <w:autoSpaceDN w:val="0"/>
                  <w:adjustRightInd w:val="0"/>
                  <w:spacing w:before="200"/>
                  <w:outlineLvl w:val="4"/>
                </w:pPr>
              </w:pPrChange>
            </w:pPr>
            <w:ins w:id="4542" w:author="Borja Gonzalez" w:date="2017-09-28T19:15:00Z">
              <w:r w:rsidRPr="00A47B4C">
                <w:rPr>
                  <w:lang w:val="en-US"/>
                  <w:rPrChange w:id="4543" w:author="Borja Gonzalez" w:date="2017-09-28T19:15:00Z">
                    <w:rPr>
                      <w:rFonts w:ascii="Monaco" w:hAnsi="Monaco" w:cs="Monaco"/>
                      <w:sz w:val="32"/>
                      <w:szCs w:val="32"/>
                      <w:lang w:val="en-US"/>
                    </w:rPr>
                  </w:rPrChange>
                </w:rPr>
                <w:t xml:space="preserve">    </w:t>
              </w:r>
              <w:r w:rsidRPr="00A47B4C">
                <w:rPr>
                  <w:b/>
                  <w:bCs/>
                  <w:color w:val="204A87"/>
                  <w:lang w:val="en-US"/>
                  <w:rPrChange w:id="4544" w:author="Borja Gonzalez" w:date="2017-09-28T19:15:00Z">
                    <w:rPr>
                      <w:rFonts w:ascii="Monaco" w:hAnsi="Monaco" w:cs="Monaco"/>
                      <w:b/>
                      <w:bCs/>
                      <w:color w:val="204A87"/>
                      <w:sz w:val="32"/>
                      <w:szCs w:val="32"/>
                      <w:lang w:val="en-US"/>
                    </w:rPr>
                  </w:rPrChange>
                </w:rPr>
                <w:t>var</w:t>
              </w:r>
              <w:r w:rsidRPr="00A47B4C">
                <w:rPr>
                  <w:lang w:val="en-US"/>
                  <w:rPrChange w:id="4545" w:author="Borja Gonzalez" w:date="2017-09-28T19:15:00Z">
                    <w:rPr>
                      <w:rFonts w:ascii="Monaco" w:hAnsi="Monaco" w:cs="Monaco"/>
                      <w:sz w:val="32"/>
                      <w:szCs w:val="32"/>
                      <w:lang w:val="en-US"/>
                    </w:rPr>
                  </w:rPrChange>
                </w:rPr>
                <w:t xml:space="preserve"> min_tr </w:t>
              </w:r>
              <w:r w:rsidRPr="00A47B4C">
                <w:rPr>
                  <w:b/>
                  <w:bCs/>
                  <w:color w:val="CE5C00"/>
                  <w:lang w:val="en-US"/>
                  <w:rPrChange w:id="4546" w:author="Borja Gonzalez" w:date="2017-09-28T19:15:00Z">
                    <w:rPr>
                      <w:rFonts w:ascii="Monaco" w:hAnsi="Monaco" w:cs="Monaco"/>
                      <w:b/>
                      <w:bCs/>
                      <w:color w:val="CE5C00"/>
                      <w:sz w:val="32"/>
                      <w:szCs w:val="32"/>
                      <w:lang w:val="en-US"/>
                    </w:rPr>
                  </w:rPrChange>
                </w:rPr>
                <w:t>=</w:t>
              </w:r>
              <w:r w:rsidRPr="00A47B4C">
                <w:rPr>
                  <w:lang w:val="en-US"/>
                  <w:rPrChange w:id="4547" w:author="Borja Gonzalez" w:date="2017-09-28T19:15:00Z">
                    <w:rPr>
                      <w:rFonts w:ascii="Monaco" w:hAnsi="Monaco" w:cs="Monaco"/>
                      <w:sz w:val="32"/>
                      <w:szCs w:val="32"/>
                      <w:lang w:val="en-US"/>
                    </w:rPr>
                  </w:rPrChange>
                </w:rPr>
                <w:t xml:space="preserve"> </w:t>
              </w:r>
              <w:r w:rsidRPr="00A47B4C">
                <w:rPr>
                  <w:color w:val="204A87"/>
                  <w:lang w:val="en-US"/>
                  <w:rPrChange w:id="4548" w:author="Borja Gonzalez" w:date="2017-09-28T19:15:00Z">
                    <w:rPr>
                      <w:rFonts w:ascii="Monaco" w:hAnsi="Monaco" w:cs="Monaco"/>
                      <w:color w:val="204A87"/>
                      <w:sz w:val="32"/>
                      <w:szCs w:val="32"/>
                      <w:lang w:val="en-US"/>
                    </w:rPr>
                  </w:rPrChange>
                </w:rPr>
                <w:t>Math</w:t>
              </w:r>
              <w:r w:rsidRPr="00A47B4C">
                <w:rPr>
                  <w:b/>
                  <w:bCs/>
                  <w:lang w:val="en-US"/>
                  <w:rPrChange w:id="4549" w:author="Borja Gonzalez" w:date="2017-09-28T19:15:00Z">
                    <w:rPr>
                      <w:rFonts w:ascii="Monaco" w:hAnsi="Monaco" w:cs="Monaco"/>
                      <w:b/>
                      <w:bCs/>
                      <w:color w:val="000000"/>
                      <w:sz w:val="32"/>
                      <w:szCs w:val="32"/>
                      <w:lang w:val="en-US"/>
                    </w:rPr>
                  </w:rPrChange>
                </w:rPr>
                <w:t>.</w:t>
              </w:r>
              <w:r w:rsidRPr="00A47B4C">
                <w:rPr>
                  <w:lang w:val="en-US"/>
                  <w:rPrChange w:id="4550" w:author="Borja Gonzalez" w:date="2017-09-28T19:15:00Z">
                    <w:rPr>
                      <w:rFonts w:ascii="Monaco" w:hAnsi="Monaco" w:cs="Monaco"/>
                      <w:color w:val="000000"/>
                      <w:sz w:val="32"/>
                      <w:szCs w:val="32"/>
                      <w:lang w:val="en-US"/>
                    </w:rPr>
                  </w:rPrChange>
                </w:rPr>
                <w:t>min</w:t>
              </w:r>
              <w:r w:rsidRPr="00A47B4C">
                <w:rPr>
                  <w:b/>
                  <w:bCs/>
                  <w:lang w:val="en-US"/>
                  <w:rPrChange w:id="4551" w:author="Borja Gonzalez" w:date="2017-09-28T19:15:00Z">
                    <w:rPr>
                      <w:rFonts w:ascii="Monaco" w:hAnsi="Monaco" w:cs="Monaco"/>
                      <w:b/>
                      <w:bCs/>
                      <w:color w:val="000000"/>
                      <w:sz w:val="32"/>
                      <w:szCs w:val="32"/>
                      <w:lang w:val="en-US"/>
                    </w:rPr>
                  </w:rPrChange>
                </w:rPr>
                <w:t>.</w:t>
              </w:r>
              <w:r w:rsidRPr="00A47B4C">
                <w:rPr>
                  <w:lang w:val="en-US"/>
                  <w:rPrChange w:id="4552" w:author="Borja Gonzalez" w:date="2017-09-28T19:15:00Z">
                    <w:rPr>
                      <w:rFonts w:ascii="Monaco" w:hAnsi="Monaco" w:cs="Monaco"/>
                      <w:color w:val="000000"/>
                      <w:sz w:val="32"/>
                      <w:szCs w:val="32"/>
                      <w:lang w:val="en-US"/>
                    </w:rPr>
                  </w:rPrChange>
                </w:rPr>
                <w:t>apply</w:t>
              </w:r>
              <w:r w:rsidRPr="00A47B4C">
                <w:rPr>
                  <w:b/>
                  <w:bCs/>
                  <w:lang w:val="en-US"/>
                  <w:rPrChange w:id="4553" w:author="Borja Gonzalez" w:date="2017-09-28T19:15:00Z">
                    <w:rPr>
                      <w:rFonts w:ascii="Monaco" w:hAnsi="Monaco" w:cs="Monaco"/>
                      <w:b/>
                      <w:bCs/>
                      <w:color w:val="000000"/>
                      <w:sz w:val="32"/>
                      <w:szCs w:val="32"/>
                      <w:lang w:val="en-US"/>
                    </w:rPr>
                  </w:rPrChange>
                </w:rPr>
                <w:t>(</w:t>
              </w:r>
              <w:r w:rsidRPr="00A47B4C">
                <w:rPr>
                  <w:b/>
                  <w:bCs/>
                  <w:color w:val="204A87"/>
                  <w:lang w:val="en-US"/>
                  <w:rPrChange w:id="4554" w:author="Borja Gonzalez" w:date="2017-09-28T19:15:00Z">
                    <w:rPr>
                      <w:rFonts w:ascii="Monaco" w:hAnsi="Monaco" w:cs="Monaco"/>
                      <w:b/>
                      <w:bCs/>
                      <w:color w:val="204A87"/>
                      <w:sz w:val="32"/>
                      <w:szCs w:val="32"/>
                      <w:lang w:val="en-US"/>
                    </w:rPr>
                  </w:rPrChange>
                </w:rPr>
                <w:t>null</w:t>
              </w:r>
              <w:r w:rsidRPr="00A47B4C">
                <w:rPr>
                  <w:b/>
                  <w:bCs/>
                  <w:lang w:val="en-US"/>
                  <w:rPrChange w:id="4555" w:author="Borja Gonzalez" w:date="2017-09-28T19:15:00Z">
                    <w:rPr>
                      <w:rFonts w:ascii="Monaco" w:hAnsi="Monaco" w:cs="Monaco"/>
                      <w:b/>
                      <w:bCs/>
                      <w:color w:val="000000"/>
                      <w:sz w:val="32"/>
                      <w:szCs w:val="32"/>
                      <w:lang w:val="en-US"/>
                    </w:rPr>
                  </w:rPrChange>
                </w:rPr>
                <w:t>,</w:t>
              </w:r>
              <w:r w:rsidRPr="00A47B4C">
                <w:rPr>
                  <w:lang w:val="en-US"/>
                  <w:rPrChange w:id="4556" w:author="Borja Gonzalez" w:date="2017-09-28T19:15:00Z">
                    <w:rPr>
                      <w:rFonts w:ascii="Monaco" w:hAnsi="Monaco" w:cs="Monaco"/>
                      <w:sz w:val="32"/>
                      <w:szCs w:val="32"/>
                      <w:lang w:val="en-US"/>
                    </w:rPr>
                  </w:rPrChange>
                </w:rPr>
                <w:t xml:space="preserve"> Transversal</w:t>
              </w:r>
              <w:r w:rsidRPr="00A47B4C">
                <w:rPr>
                  <w:b/>
                  <w:bCs/>
                  <w:lang w:val="en-US"/>
                  <w:rPrChange w:id="4557"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4558" w:author="Borja Gonzalez" w:date="2017-09-28T19:15:00Z"/>
                <w:lang w:val="en-US"/>
                <w:rPrChange w:id="4559" w:author="Borja Gonzalez" w:date="2017-09-28T19:15:00Z">
                  <w:rPr>
                    <w:ins w:id="4560" w:author="Borja Gonzalez" w:date="2017-09-28T19:15:00Z"/>
                    <w:rFonts w:ascii="Monaco" w:eastAsiaTheme="majorEastAsia" w:hAnsi="Monaco" w:cs="Monaco"/>
                    <w:color w:val="243F60" w:themeColor="accent1" w:themeShade="7F"/>
                    <w:sz w:val="32"/>
                    <w:szCs w:val="32"/>
                    <w:lang w:val="en-US"/>
                  </w:rPr>
                </w:rPrChange>
              </w:rPr>
              <w:pPrChange w:id="4561" w:author="GONZALEZ DIAZ, BORJA" w:date="2017-09-29T19:27:00Z">
                <w:pPr>
                  <w:keepNext/>
                  <w:keepLines/>
                  <w:widowControl w:val="0"/>
                  <w:autoSpaceDE w:val="0"/>
                  <w:autoSpaceDN w:val="0"/>
                  <w:adjustRightInd w:val="0"/>
                  <w:spacing w:before="200"/>
                  <w:outlineLvl w:val="4"/>
                </w:pPr>
              </w:pPrChange>
            </w:pPr>
            <w:ins w:id="4562" w:author="Borja Gonzalez" w:date="2017-09-28T19:15:00Z">
              <w:r w:rsidRPr="00A47B4C">
                <w:rPr>
                  <w:lang w:val="en-US"/>
                  <w:rPrChange w:id="4563" w:author="Borja Gonzalez" w:date="2017-09-28T19:15:00Z">
                    <w:rPr>
                      <w:rFonts w:ascii="Monaco" w:hAnsi="Monaco" w:cs="Monaco"/>
                      <w:sz w:val="32"/>
                      <w:szCs w:val="32"/>
                      <w:lang w:val="en-US"/>
                    </w:rPr>
                  </w:rPrChange>
                </w:rPr>
                <w:t xml:space="preserve">    </w:t>
              </w:r>
              <w:r w:rsidRPr="00A47B4C">
                <w:rPr>
                  <w:b/>
                  <w:bCs/>
                  <w:color w:val="204A87"/>
                  <w:lang w:val="en-US"/>
                  <w:rPrChange w:id="4564" w:author="Borja Gonzalez" w:date="2017-09-28T19:15:00Z">
                    <w:rPr>
                      <w:rFonts w:ascii="Monaco" w:hAnsi="Monaco" w:cs="Monaco"/>
                      <w:b/>
                      <w:bCs/>
                      <w:color w:val="204A87"/>
                      <w:sz w:val="32"/>
                      <w:szCs w:val="32"/>
                      <w:lang w:val="en-US"/>
                    </w:rPr>
                  </w:rPrChange>
                </w:rPr>
                <w:t>var</w:t>
              </w:r>
              <w:r w:rsidRPr="00A47B4C">
                <w:rPr>
                  <w:lang w:val="en-US"/>
                  <w:rPrChange w:id="4565" w:author="Borja Gonzalez" w:date="2017-09-28T19:15:00Z">
                    <w:rPr>
                      <w:rFonts w:ascii="Monaco" w:hAnsi="Monaco" w:cs="Monaco"/>
                      <w:sz w:val="32"/>
                      <w:szCs w:val="32"/>
                      <w:lang w:val="en-US"/>
                    </w:rPr>
                  </w:rPrChange>
                </w:rPr>
                <w:t xml:space="preserve"> max_s </w:t>
              </w:r>
              <w:r w:rsidRPr="00A47B4C">
                <w:rPr>
                  <w:b/>
                  <w:bCs/>
                  <w:color w:val="CE5C00"/>
                  <w:lang w:val="en-US"/>
                  <w:rPrChange w:id="4566" w:author="Borja Gonzalez" w:date="2017-09-28T19:15:00Z">
                    <w:rPr>
                      <w:rFonts w:ascii="Monaco" w:hAnsi="Monaco" w:cs="Monaco"/>
                      <w:b/>
                      <w:bCs/>
                      <w:color w:val="CE5C00"/>
                      <w:sz w:val="32"/>
                      <w:szCs w:val="32"/>
                      <w:lang w:val="en-US"/>
                    </w:rPr>
                  </w:rPrChange>
                </w:rPr>
                <w:t>=</w:t>
              </w:r>
              <w:r w:rsidRPr="00A47B4C">
                <w:rPr>
                  <w:lang w:val="en-US"/>
                  <w:rPrChange w:id="4567" w:author="Borja Gonzalez" w:date="2017-09-28T19:15:00Z">
                    <w:rPr>
                      <w:rFonts w:ascii="Monaco" w:hAnsi="Monaco" w:cs="Monaco"/>
                      <w:sz w:val="32"/>
                      <w:szCs w:val="32"/>
                      <w:lang w:val="en-US"/>
                    </w:rPr>
                  </w:rPrChange>
                </w:rPr>
                <w:t xml:space="preserve"> </w:t>
              </w:r>
              <w:r w:rsidRPr="00A47B4C">
                <w:rPr>
                  <w:color w:val="204A87"/>
                  <w:lang w:val="en-US"/>
                  <w:rPrChange w:id="4568" w:author="Borja Gonzalez" w:date="2017-09-28T19:15:00Z">
                    <w:rPr>
                      <w:rFonts w:ascii="Monaco" w:hAnsi="Monaco" w:cs="Monaco"/>
                      <w:color w:val="204A87"/>
                      <w:sz w:val="32"/>
                      <w:szCs w:val="32"/>
                      <w:lang w:val="en-US"/>
                    </w:rPr>
                  </w:rPrChange>
                </w:rPr>
                <w:t>Math</w:t>
              </w:r>
              <w:r w:rsidRPr="00A47B4C">
                <w:rPr>
                  <w:b/>
                  <w:bCs/>
                  <w:lang w:val="en-US"/>
                  <w:rPrChange w:id="4569" w:author="Borja Gonzalez" w:date="2017-09-28T19:15:00Z">
                    <w:rPr>
                      <w:rFonts w:ascii="Monaco" w:hAnsi="Monaco" w:cs="Monaco"/>
                      <w:b/>
                      <w:bCs/>
                      <w:color w:val="000000"/>
                      <w:sz w:val="32"/>
                      <w:szCs w:val="32"/>
                      <w:lang w:val="en-US"/>
                    </w:rPr>
                  </w:rPrChange>
                </w:rPr>
                <w:t>.</w:t>
              </w:r>
              <w:r w:rsidRPr="00A47B4C">
                <w:rPr>
                  <w:lang w:val="en-US"/>
                  <w:rPrChange w:id="4570" w:author="Borja Gonzalez" w:date="2017-09-28T19:15:00Z">
                    <w:rPr>
                      <w:rFonts w:ascii="Monaco" w:hAnsi="Monaco" w:cs="Monaco"/>
                      <w:color w:val="000000"/>
                      <w:sz w:val="32"/>
                      <w:szCs w:val="32"/>
                      <w:lang w:val="en-US"/>
                    </w:rPr>
                  </w:rPrChange>
                </w:rPr>
                <w:t>max</w:t>
              </w:r>
              <w:r w:rsidRPr="00A47B4C">
                <w:rPr>
                  <w:b/>
                  <w:bCs/>
                  <w:lang w:val="en-US"/>
                  <w:rPrChange w:id="4571" w:author="Borja Gonzalez" w:date="2017-09-28T19:15:00Z">
                    <w:rPr>
                      <w:rFonts w:ascii="Monaco" w:hAnsi="Monaco" w:cs="Monaco"/>
                      <w:b/>
                      <w:bCs/>
                      <w:color w:val="000000"/>
                      <w:sz w:val="32"/>
                      <w:szCs w:val="32"/>
                      <w:lang w:val="en-US"/>
                    </w:rPr>
                  </w:rPrChange>
                </w:rPr>
                <w:t>.</w:t>
              </w:r>
              <w:r w:rsidRPr="00A47B4C">
                <w:rPr>
                  <w:lang w:val="en-US"/>
                  <w:rPrChange w:id="4572" w:author="Borja Gonzalez" w:date="2017-09-28T19:15:00Z">
                    <w:rPr>
                      <w:rFonts w:ascii="Monaco" w:hAnsi="Monaco" w:cs="Monaco"/>
                      <w:color w:val="000000"/>
                      <w:sz w:val="32"/>
                      <w:szCs w:val="32"/>
                      <w:lang w:val="en-US"/>
                    </w:rPr>
                  </w:rPrChange>
                </w:rPr>
                <w:t>apply</w:t>
              </w:r>
              <w:r w:rsidRPr="00A47B4C">
                <w:rPr>
                  <w:b/>
                  <w:bCs/>
                  <w:lang w:val="en-US"/>
                  <w:rPrChange w:id="4573" w:author="Borja Gonzalez" w:date="2017-09-28T19:15:00Z">
                    <w:rPr>
                      <w:rFonts w:ascii="Monaco" w:hAnsi="Monaco" w:cs="Monaco"/>
                      <w:b/>
                      <w:bCs/>
                      <w:color w:val="000000"/>
                      <w:sz w:val="32"/>
                      <w:szCs w:val="32"/>
                      <w:lang w:val="en-US"/>
                    </w:rPr>
                  </w:rPrChange>
                </w:rPr>
                <w:t>(</w:t>
              </w:r>
              <w:r w:rsidRPr="00A47B4C">
                <w:rPr>
                  <w:b/>
                  <w:bCs/>
                  <w:color w:val="204A87"/>
                  <w:lang w:val="en-US"/>
                  <w:rPrChange w:id="4574" w:author="Borja Gonzalez" w:date="2017-09-28T19:15:00Z">
                    <w:rPr>
                      <w:rFonts w:ascii="Monaco" w:hAnsi="Monaco" w:cs="Monaco"/>
                      <w:b/>
                      <w:bCs/>
                      <w:color w:val="204A87"/>
                      <w:sz w:val="32"/>
                      <w:szCs w:val="32"/>
                      <w:lang w:val="en-US"/>
                    </w:rPr>
                  </w:rPrChange>
                </w:rPr>
                <w:t>null</w:t>
              </w:r>
              <w:r w:rsidRPr="00A47B4C">
                <w:rPr>
                  <w:b/>
                  <w:bCs/>
                  <w:lang w:val="en-US"/>
                  <w:rPrChange w:id="4575" w:author="Borja Gonzalez" w:date="2017-09-28T19:15:00Z">
                    <w:rPr>
                      <w:rFonts w:ascii="Monaco" w:hAnsi="Monaco" w:cs="Monaco"/>
                      <w:b/>
                      <w:bCs/>
                      <w:color w:val="000000"/>
                      <w:sz w:val="32"/>
                      <w:szCs w:val="32"/>
                      <w:lang w:val="en-US"/>
                    </w:rPr>
                  </w:rPrChange>
                </w:rPr>
                <w:t>,</w:t>
              </w:r>
              <w:r w:rsidRPr="00A47B4C">
                <w:rPr>
                  <w:lang w:val="en-US"/>
                  <w:rPrChange w:id="4576" w:author="Borja Gonzalez" w:date="2017-09-28T19:15:00Z">
                    <w:rPr>
                      <w:rFonts w:ascii="Monaco" w:hAnsi="Monaco" w:cs="Monaco"/>
                      <w:sz w:val="32"/>
                      <w:szCs w:val="32"/>
                      <w:lang w:val="en-US"/>
                    </w:rPr>
                  </w:rPrChange>
                </w:rPr>
                <w:t xml:space="preserve"> Sagital</w:t>
              </w:r>
              <w:r w:rsidRPr="00A47B4C">
                <w:rPr>
                  <w:b/>
                  <w:bCs/>
                  <w:lang w:val="en-US"/>
                  <w:rPrChange w:id="4577"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4578" w:author="Borja Gonzalez" w:date="2017-09-28T19:15:00Z"/>
                <w:lang w:val="en-US"/>
                <w:rPrChange w:id="4579" w:author="Borja Gonzalez" w:date="2017-09-28T19:15:00Z">
                  <w:rPr>
                    <w:ins w:id="4580" w:author="Borja Gonzalez" w:date="2017-09-28T19:15:00Z"/>
                    <w:rFonts w:ascii="Monaco" w:eastAsiaTheme="majorEastAsia" w:hAnsi="Monaco" w:cs="Monaco"/>
                    <w:color w:val="243F60" w:themeColor="accent1" w:themeShade="7F"/>
                    <w:sz w:val="32"/>
                    <w:szCs w:val="32"/>
                    <w:lang w:val="en-US"/>
                  </w:rPr>
                </w:rPrChange>
              </w:rPr>
              <w:pPrChange w:id="4581" w:author="GONZALEZ DIAZ, BORJA" w:date="2017-09-29T19:27:00Z">
                <w:pPr>
                  <w:keepNext/>
                  <w:keepLines/>
                  <w:widowControl w:val="0"/>
                  <w:autoSpaceDE w:val="0"/>
                  <w:autoSpaceDN w:val="0"/>
                  <w:adjustRightInd w:val="0"/>
                  <w:spacing w:before="200"/>
                  <w:outlineLvl w:val="4"/>
                </w:pPr>
              </w:pPrChange>
            </w:pPr>
            <w:ins w:id="4582" w:author="Borja Gonzalez" w:date="2017-09-28T19:15:00Z">
              <w:r w:rsidRPr="00A47B4C">
                <w:rPr>
                  <w:lang w:val="en-US"/>
                  <w:rPrChange w:id="4583" w:author="Borja Gonzalez" w:date="2017-09-28T19:15:00Z">
                    <w:rPr>
                      <w:rFonts w:ascii="Monaco" w:hAnsi="Monaco" w:cs="Monaco"/>
                      <w:sz w:val="32"/>
                      <w:szCs w:val="32"/>
                      <w:lang w:val="en-US"/>
                    </w:rPr>
                  </w:rPrChange>
                </w:rPr>
                <w:t xml:space="preserve">    </w:t>
              </w:r>
              <w:r w:rsidRPr="00A47B4C">
                <w:rPr>
                  <w:b/>
                  <w:bCs/>
                  <w:color w:val="204A87"/>
                  <w:lang w:val="en-US"/>
                  <w:rPrChange w:id="4584" w:author="Borja Gonzalez" w:date="2017-09-28T19:15:00Z">
                    <w:rPr>
                      <w:rFonts w:ascii="Monaco" w:hAnsi="Monaco" w:cs="Monaco"/>
                      <w:b/>
                      <w:bCs/>
                      <w:color w:val="204A87"/>
                      <w:sz w:val="32"/>
                      <w:szCs w:val="32"/>
                      <w:lang w:val="en-US"/>
                    </w:rPr>
                  </w:rPrChange>
                </w:rPr>
                <w:t>var</w:t>
              </w:r>
              <w:r w:rsidRPr="00A47B4C">
                <w:rPr>
                  <w:lang w:val="en-US"/>
                  <w:rPrChange w:id="4585" w:author="Borja Gonzalez" w:date="2017-09-28T19:15:00Z">
                    <w:rPr>
                      <w:rFonts w:ascii="Monaco" w:hAnsi="Monaco" w:cs="Monaco"/>
                      <w:sz w:val="32"/>
                      <w:szCs w:val="32"/>
                      <w:lang w:val="en-US"/>
                    </w:rPr>
                  </w:rPrChange>
                </w:rPr>
                <w:t xml:space="preserve"> min_s </w:t>
              </w:r>
              <w:r w:rsidRPr="00A47B4C">
                <w:rPr>
                  <w:b/>
                  <w:bCs/>
                  <w:color w:val="CE5C00"/>
                  <w:lang w:val="en-US"/>
                  <w:rPrChange w:id="4586" w:author="Borja Gonzalez" w:date="2017-09-28T19:15:00Z">
                    <w:rPr>
                      <w:rFonts w:ascii="Monaco" w:hAnsi="Monaco" w:cs="Monaco"/>
                      <w:b/>
                      <w:bCs/>
                      <w:color w:val="CE5C00"/>
                      <w:sz w:val="32"/>
                      <w:szCs w:val="32"/>
                      <w:lang w:val="en-US"/>
                    </w:rPr>
                  </w:rPrChange>
                </w:rPr>
                <w:t>=</w:t>
              </w:r>
              <w:r w:rsidRPr="00A47B4C">
                <w:rPr>
                  <w:lang w:val="en-US"/>
                  <w:rPrChange w:id="4587" w:author="Borja Gonzalez" w:date="2017-09-28T19:15:00Z">
                    <w:rPr>
                      <w:rFonts w:ascii="Monaco" w:hAnsi="Monaco" w:cs="Monaco"/>
                      <w:sz w:val="32"/>
                      <w:szCs w:val="32"/>
                      <w:lang w:val="en-US"/>
                    </w:rPr>
                  </w:rPrChange>
                </w:rPr>
                <w:t xml:space="preserve"> </w:t>
              </w:r>
              <w:r w:rsidRPr="00A47B4C">
                <w:rPr>
                  <w:color w:val="204A87"/>
                  <w:lang w:val="en-US"/>
                  <w:rPrChange w:id="4588" w:author="Borja Gonzalez" w:date="2017-09-28T19:15:00Z">
                    <w:rPr>
                      <w:rFonts w:ascii="Monaco" w:hAnsi="Monaco" w:cs="Monaco"/>
                      <w:color w:val="204A87"/>
                      <w:sz w:val="32"/>
                      <w:szCs w:val="32"/>
                      <w:lang w:val="en-US"/>
                    </w:rPr>
                  </w:rPrChange>
                </w:rPr>
                <w:t>Math</w:t>
              </w:r>
              <w:r w:rsidRPr="00A47B4C">
                <w:rPr>
                  <w:b/>
                  <w:bCs/>
                  <w:lang w:val="en-US"/>
                  <w:rPrChange w:id="4589" w:author="Borja Gonzalez" w:date="2017-09-28T19:15:00Z">
                    <w:rPr>
                      <w:rFonts w:ascii="Monaco" w:hAnsi="Monaco" w:cs="Monaco"/>
                      <w:b/>
                      <w:bCs/>
                      <w:color w:val="000000"/>
                      <w:sz w:val="32"/>
                      <w:szCs w:val="32"/>
                      <w:lang w:val="en-US"/>
                    </w:rPr>
                  </w:rPrChange>
                </w:rPr>
                <w:t>.</w:t>
              </w:r>
              <w:r w:rsidRPr="00A47B4C">
                <w:rPr>
                  <w:lang w:val="en-US"/>
                  <w:rPrChange w:id="4590" w:author="Borja Gonzalez" w:date="2017-09-28T19:15:00Z">
                    <w:rPr>
                      <w:rFonts w:ascii="Monaco" w:hAnsi="Monaco" w:cs="Monaco"/>
                      <w:color w:val="000000"/>
                      <w:sz w:val="32"/>
                      <w:szCs w:val="32"/>
                      <w:lang w:val="en-US"/>
                    </w:rPr>
                  </w:rPrChange>
                </w:rPr>
                <w:t>min</w:t>
              </w:r>
              <w:r w:rsidRPr="00A47B4C">
                <w:rPr>
                  <w:b/>
                  <w:bCs/>
                  <w:lang w:val="en-US"/>
                  <w:rPrChange w:id="4591" w:author="Borja Gonzalez" w:date="2017-09-28T19:15:00Z">
                    <w:rPr>
                      <w:rFonts w:ascii="Monaco" w:hAnsi="Monaco" w:cs="Monaco"/>
                      <w:b/>
                      <w:bCs/>
                      <w:color w:val="000000"/>
                      <w:sz w:val="32"/>
                      <w:szCs w:val="32"/>
                      <w:lang w:val="en-US"/>
                    </w:rPr>
                  </w:rPrChange>
                </w:rPr>
                <w:t>.</w:t>
              </w:r>
              <w:r w:rsidRPr="00A47B4C">
                <w:rPr>
                  <w:lang w:val="en-US"/>
                  <w:rPrChange w:id="4592" w:author="Borja Gonzalez" w:date="2017-09-28T19:15:00Z">
                    <w:rPr>
                      <w:rFonts w:ascii="Monaco" w:hAnsi="Monaco" w:cs="Monaco"/>
                      <w:color w:val="000000"/>
                      <w:sz w:val="32"/>
                      <w:szCs w:val="32"/>
                      <w:lang w:val="en-US"/>
                    </w:rPr>
                  </w:rPrChange>
                </w:rPr>
                <w:t>apply</w:t>
              </w:r>
              <w:r w:rsidRPr="00A47B4C">
                <w:rPr>
                  <w:b/>
                  <w:bCs/>
                  <w:lang w:val="en-US"/>
                  <w:rPrChange w:id="4593" w:author="Borja Gonzalez" w:date="2017-09-28T19:15:00Z">
                    <w:rPr>
                      <w:rFonts w:ascii="Monaco" w:hAnsi="Monaco" w:cs="Monaco"/>
                      <w:b/>
                      <w:bCs/>
                      <w:color w:val="000000"/>
                      <w:sz w:val="32"/>
                      <w:szCs w:val="32"/>
                      <w:lang w:val="en-US"/>
                    </w:rPr>
                  </w:rPrChange>
                </w:rPr>
                <w:t>(</w:t>
              </w:r>
              <w:r w:rsidRPr="00A47B4C">
                <w:rPr>
                  <w:b/>
                  <w:bCs/>
                  <w:color w:val="204A87"/>
                  <w:lang w:val="en-US"/>
                  <w:rPrChange w:id="4594" w:author="Borja Gonzalez" w:date="2017-09-28T19:15:00Z">
                    <w:rPr>
                      <w:rFonts w:ascii="Monaco" w:hAnsi="Monaco" w:cs="Monaco"/>
                      <w:b/>
                      <w:bCs/>
                      <w:color w:val="204A87"/>
                      <w:sz w:val="32"/>
                      <w:szCs w:val="32"/>
                      <w:lang w:val="en-US"/>
                    </w:rPr>
                  </w:rPrChange>
                </w:rPr>
                <w:t>null</w:t>
              </w:r>
              <w:r w:rsidRPr="00A47B4C">
                <w:rPr>
                  <w:b/>
                  <w:bCs/>
                  <w:lang w:val="en-US"/>
                  <w:rPrChange w:id="4595" w:author="Borja Gonzalez" w:date="2017-09-28T19:15:00Z">
                    <w:rPr>
                      <w:rFonts w:ascii="Monaco" w:hAnsi="Monaco" w:cs="Monaco"/>
                      <w:b/>
                      <w:bCs/>
                      <w:color w:val="000000"/>
                      <w:sz w:val="32"/>
                      <w:szCs w:val="32"/>
                      <w:lang w:val="en-US"/>
                    </w:rPr>
                  </w:rPrChange>
                </w:rPr>
                <w:t>,</w:t>
              </w:r>
              <w:r w:rsidRPr="00A47B4C">
                <w:rPr>
                  <w:lang w:val="en-US"/>
                  <w:rPrChange w:id="4596" w:author="Borja Gonzalez" w:date="2017-09-28T19:15:00Z">
                    <w:rPr>
                      <w:rFonts w:ascii="Monaco" w:hAnsi="Monaco" w:cs="Monaco"/>
                      <w:sz w:val="32"/>
                      <w:szCs w:val="32"/>
                      <w:lang w:val="en-US"/>
                    </w:rPr>
                  </w:rPrChange>
                </w:rPr>
                <w:t xml:space="preserve"> Sagital</w:t>
              </w:r>
              <w:r w:rsidRPr="00A47B4C">
                <w:rPr>
                  <w:b/>
                  <w:bCs/>
                  <w:lang w:val="en-US"/>
                  <w:rPrChange w:id="4597"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4598" w:author="Borja Gonzalez" w:date="2017-09-28T19:15:00Z"/>
                <w:lang w:val="en-US"/>
                <w:rPrChange w:id="4599" w:author="Borja Gonzalez" w:date="2017-09-28T19:15:00Z">
                  <w:rPr>
                    <w:ins w:id="4600" w:author="Borja Gonzalez" w:date="2017-09-28T19:15:00Z"/>
                    <w:rFonts w:ascii="Monaco" w:hAnsi="Monaco" w:cs="Monaco"/>
                    <w:sz w:val="32"/>
                    <w:szCs w:val="32"/>
                    <w:lang w:val="en-US"/>
                  </w:rPr>
                </w:rPrChange>
              </w:rPr>
              <w:pPrChange w:id="4601" w:author="GONZALEZ DIAZ, BORJA" w:date="2017-09-29T19:27:00Z">
                <w:pPr>
                  <w:widowControl w:val="0"/>
                  <w:autoSpaceDE w:val="0"/>
                  <w:autoSpaceDN w:val="0"/>
                  <w:adjustRightInd w:val="0"/>
                </w:pPr>
              </w:pPrChange>
            </w:pPr>
          </w:p>
          <w:p w14:paraId="43753AFF" w14:textId="77777777" w:rsidR="00A47B4C" w:rsidRPr="00A47B4C" w:rsidRDefault="00A47B4C">
            <w:pPr>
              <w:rPr>
                <w:ins w:id="4602" w:author="Borja Gonzalez" w:date="2017-09-28T19:15:00Z"/>
                <w:lang w:val="en-US"/>
                <w:rPrChange w:id="4603" w:author="Borja Gonzalez" w:date="2017-09-28T19:15:00Z">
                  <w:rPr>
                    <w:ins w:id="4604" w:author="Borja Gonzalez" w:date="2017-09-28T19:15:00Z"/>
                    <w:rFonts w:ascii="Monaco" w:hAnsi="Monaco" w:cs="Monaco"/>
                    <w:sz w:val="32"/>
                    <w:szCs w:val="32"/>
                    <w:lang w:val="en-US"/>
                  </w:rPr>
                </w:rPrChange>
              </w:rPr>
              <w:pPrChange w:id="4605" w:author="GONZALEZ DIAZ, BORJA" w:date="2017-09-29T19:27:00Z">
                <w:pPr>
                  <w:widowControl w:val="0"/>
                  <w:autoSpaceDE w:val="0"/>
                  <w:autoSpaceDN w:val="0"/>
                  <w:adjustRightInd w:val="0"/>
                </w:pPr>
              </w:pPrChange>
            </w:pPr>
          </w:p>
          <w:p w14:paraId="036512F8" w14:textId="77777777" w:rsidR="00A47B4C" w:rsidRPr="00A47B4C" w:rsidRDefault="00A47B4C">
            <w:pPr>
              <w:rPr>
                <w:ins w:id="4606" w:author="Borja Gonzalez" w:date="2017-09-28T19:15:00Z"/>
                <w:lang w:val="en-US"/>
                <w:rPrChange w:id="4607" w:author="Borja Gonzalez" w:date="2017-09-28T19:15:00Z">
                  <w:rPr>
                    <w:ins w:id="4608" w:author="Borja Gonzalez" w:date="2017-09-28T19:15:00Z"/>
                    <w:rFonts w:ascii="Monaco" w:eastAsiaTheme="majorEastAsia" w:hAnsi="Monaco" w:cs="Monaco"/>
                    <w:color w:val="243F60" w:themeColor="accent1" w:themeShade="7F"/>
                    <w:sz w:val="32"/>
                    <w:szCs w:val="32"/>
                    <w:lang w:val="en-US"/>
                  </w:rPr>
                </w:rPrChange>
              </w:rPr>
              <w:pPrChange w:id="4609" w:author="GONZALEZ DIAZ, BORJA" w:date="2017-09-29T19:27:00Z">
                <w:pPr>
                  <w:keepNext/>
                  <w:keepLines/>
                  <w:widowControl w:val="0"/>
                  <w:autoSpaceDE w:val="0"/>
                  <w:autoSpaceDN w:val="0"/>
                  <w:adjustRightInd w:val="0"/>
                  <w:spacing w:before="200"/>
                  <w:outlineLvl w:val="4"/>
                </w:pPr>
              </w:pPrChange>
            </w:pPr>
            <w:ins w:id="4610" w:author="Borja Gonzalez" w:date="2017-09-28T19:15:00Z">
              <w:r w:rsidRPr="00A47B4C">
                <w:rPr>
                  <w:lang w:val="en-US"/>
                  <w:rPrChange w:id="4611" w:author="Borja Gonzalez" w:date="2017-09-28T19:15:00Z">
                    <w:rPr>
                      <w:rFonts w:ascii="Monaco" w:hAnsi="Monaco" w:cs="Monaco"/>
                      <w:sz w:val="32"/>
                      <w:szCs w:val="32"/>
                      <w:lang w:val="en-US"/>
                    </w:rPr>
                  </w:rPrChange>
                </w:rPr>
                <w:t xml:space="preserve">    </w:t>
              </w:r>
              <w:r w:rsidRPr="00A47B4C">
                <w:rPr>
                  <w:b/>
                  <w:bCs/>
                  <w:color w:val="204A87"/>
                  <w:lang w:val="en-US"/>
                  <w:rPrChange w:id="4612" w:author="Borja Gonzalez" w:date="2017-09-28T19:15:00Z">
                    <w:rPr>
                      <w:rFonts w:ascii="Monaco" w:hAnsi="Monaco" w:cs="Monaco"/>
                      <w:b/>
                      <w:bCs/>
                      <w:color w:val="204A87"/>
                      <w:sz w:val="32"/>
                      <w:szCs w:val="32"/>
                      <w:lang w:val="en-US"/>
                    </w:rPr>
                  </w:rPrChange>
                </w:rPr>
                <w:t>var</w:t>
              </w:r>
              <w:r w:rsidRPr="00A47B4C">
                <w:rPr>
                  <w:lang w:val="en-US"/>
                  <w:rPrChange w:id="4613" w:author="Borja Gonzalez" w:date="2017-09-28T19:15:00Z">
                    <w:rPr>
                      <w:rFonts w:ascii="Monaco" w:hAnsi="Monaco" w:cs="Monaco"/>
                      <w:sz w:val="32"/>
                      <w:szCs w:val="32"/>
                      <w:lang w:val="en-US"/>
                    </w:rPr>
                  </w:rPrChange>
                </w:rPr>
                <w:t xml:space="preserve"> t </w:t>
              </w:r>
              <w:r w:rsidRPr="00A47B4C">
                <w:rPr>
                  <w:b/>
                  <w:bCs/>
                  <w:color w:val="CE5C00"/>
                  <w:lang w:val="en-US"/>
                  <w:rPrChange w:id="4614" w:author="Borja Gonzalez" w:date="2017-09-28T19:15:00Z">
                    <w:rPr>
                      <w:rFonts w:ascii="Monaco" w:hAnsi="Monaco" w:cs="Monaco"/>
                      <w:b/>
                      <w:bCs/>
                      <w:color w:val="CE5C00"/>
                      <w:sz w:val="32"/>
                      <w:szCs w:val="32"/>
                      <w:lang w:val="en-US"/>
                    </w:rPr>
                  </w:rPrChange>
                </w:rPr>
                <w:t>=</w:t>
              </w:r>
              <w:r w:rsidRPr="00A47B4C">
                <w:rPr>
                  <w:lang w:val="en-US"/>
                  <w:rPrChange w:id="4615" w:author="Borja Gonzalez" w:date="2017-09-28T19:15:00Z">
                    <w:rPr>
                      <w:rFonts w:ascii="Monaco" w:hAnsi="Monaco" w:cs="Monaco"/>
                      <w:sz w:val="32"/>
                      <w:szCs w:val="32"/>
                      <w:lang w:val="en-US"/>
                    </w:rPr>
                  </w:rPrChange>
                </w:rPr>
                <w:t xml:space="preserve"> Time</w:t>
              </w:r>
              <w:r w:rsidRPr="00A47B4C">
                <w:rPr>
                  <w:b/>
                  <w:bCs/>
                  <w:lang w:val="en-US"/>
                  <w:rPrChange w:id="4616" w:author="Borja Gonzalez" w:date="2017-09-28T19:15:00Z">
                    <w:rPr>
                      <w:rFonts w:ascii="Monaco" w:hAnsi="Monaco" w:cs="Monaco"/>
                      <w:b/>
                      <w:bCs/>
                      <w:color w:val="000000"/>
                      <w:sz w:val="32"/>
                      <w:szCs w:val="32"/>
                      <w:lang w:val="en-US"/>
                    </w:rPr>
                  </w:rPrChange>
                </w:rPr>
                <w:t>.</w:t>
              </w:r>
              <w:r w:rsidRPr="00A47B4C">
                <w:rPr>
                  <w:lang w:val="en-US"/>
                  <w:rPrChange w:id="4617" w:author="Borja Gonzalez" w:date="2017-09-28T19:15:00Z">
                    <w:rPr>
                      <w:rFonts w:ascii="Monaco" w:hAnsi="Monaco" w:cs="Monaco"/>
                      <w:color w:val="000000"/>
                      <w:sz w:val="32"/>
                      <w:szCs w:val="32"/>
                      <w:lang w:val="en-US"/>
                    </w:rPr>
                  </w:rPrChange>
                </w:rPr>
                <w:t>join</w:t>
              </w:r>
              <w:r w:rsidRPr="00A47B4C">
                <w:rPr>
                  <w:b/>
                  <w:bCs/>
                  <w:lang w:val="en-US"/>
                  <w:rPrChange w:id="4618"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4619" w:author="Borja Gonzalez" w:date="2017-09-28T19:15:00Z"/>
                <w:lang w:val="en-US"/>
                <w:rPrChange w:id="4620" w:author="Borja Gonzalez" w:date="2017-09-28T19:15:00Z">
                  <w:rPr>
                    <w:ins w:id="4621" w:author="Borja Gonzalez" w:date="2017-09-28T19:15:00Z"/>
                    <w:rFonts w:ascii="Monaco" w:eastAsiaTheme="majorEastAsia" w:hAnsi="Monaco" w:cs="Monaco"/>
                    <w:color w:val="243F60" w:themeColor="accent1" w:themeShade="7F"/>
                    <w:sz w:val="32"/>
                    <w:szCs w:val="32"/>
                    <w:lang w:val="en-US"/>
                  </w:rPr>
                </w:rPrChange>
              </w:rPr>
              <w:pPrChange w:id="4622" w:author="GONZALEZ DIAZ, BORJA" w:date="2017-09-29T19:27:00Z">
                <w:pPr>
                  <w:keepNext/>
                  <w:keepLines/>
                  <w:widowControl w:val="0"/>
                  <w:autoSpaceDE w:val="0"/>
                  <w:autoSpaceDN w:val="0"/>
                  <w:adjustRightInd w:val="0"/>
                  <w:spacing w:before="200"/>
                  <w:outlineLvl w:val="4"/>
                </w:pPr>
              </w:pPrChange>
            </w:pPr>
            <w:ins w:id="4623" w:author="Borja Gonzalez" w:date="2017-09-28T19:15:00Z">
              <w:r w:rsidRPr="00A47B4C">
                <w:rPr>
                  <w:lang w:val="en-US"/>
                  <w:rPrChange w:id="4624" w:author="Borja Gonzalez" w:date="2017-09-28T19:15:00Z">
                    <w:rPr>
                      <w:rFonts w:ascii="Monaco" w:hAnsi="Monaco" w:cs="Monaco"/>
                      <w:sz w:val="32"/>
                      <w:szCs w:val="32"/>
                      <w:lang w:val="en-US"/>
                    </w:rPr>
                  </w:rPrChange>
                </w:rPr>
                <w:t xml:space="preserve">    </w:t>
              </w:r>
              <w:r w:rsidRPr="00A47B4C">
                <w:rPr>
                  <w:b/>
                  <w:bCs/>
                  <w:color w:val="204A87"/>
                  <w:lang w:val="en-US"/>
                  <w:rPrChange w:id="4625" w:author="Borja Gonzalez" w:date="2017-09-28T19:15:00Z">
                    <w:rPr>
                      <w:rFonts w:ascii="Monaco" w:hAnsi="Monaco" w:cs="Monaco"/>
                      <w:b/>
                      <w:bCs/>
                      <w:color w:val="204A87"/>
                      <w:sz w:val="32"/>
                      <w:szCs w:val="32"/>
                      <w:lang w:val="en-US"/>
                    </w:rPr>
                  </w:rPrChange>
                </w:rPr>
                <w:t>var</w:t>
              </w:r>
              <w:r w:rsidRPr="00A47B4C">
                <w:rPr>
                  <w:lang w:val="en-US"/>
                  <w:rPrChange w:id="4626" w:author="Borja Gonzalez" w:date="2017-09-28T19:15:00Z">
                    <w:rPr>
                      <w:rFonts w:ascii="Monaco" w:hAnsi="Monaco" w:cs="Monaco"/>
                      <w:sz w:val="32"/>
                      <w:szCs w:val="32"/>
                      <w:lang w:val="en-US"/>
                    </w:rPr>
                  </w:rPrChange>
                </w:rPr>
                <w:t xml:space="preserve"> c </w:t>
              </w:r>
              <w:r w:rsidRPr="00A47B4C">
                <w:rPr>
                  <w:b/>
                  <w:bCs/>
                  <w:color w:val="CE5C00"/>
                  <w:lang w:val="en-US"/>
                  <w:rPrChange w:id="4627" w:author="Borja Gonzalez" w:date="2017-09-28T19:15:00Z">
                    <w:rPr>
                      <w:rFonts w:ascii="Monaco" w:hAnsi="Monaco" w:cs="Monaco"/>
                      <w:b/>
                      <w:bCs/>
                      <w:color w:val="CE5C00"/>
                      <w:sz w:val="32"/>
                      <w:szCs w:val="32"/>
                      <w:lang w:val="en-US"/>
                    </w:rPr>
                  </w:rPrChange>
                </w:rPr>
                <w:t>=</w:t>
              </w:r>
              <w:r w:rsidRPr="00A47B4C">
                <w:rPr>
                  <w:lang w:val="en-US"/>
                  <w:rPrChange w:id="4628" w:author="Borja Gonzalez" w:date="2017-09-28T19:15:00Z">
                    <w:rPr>
                      <w:rFonts w:ascii="Monaco" w:hAnsi="Monaco" w:cs="Monaco"/>
                      <w:sz w:val="32"/>
                      <w:szCs w:val="32"/>
                      <w:lang w:val="en-US"/>
                    </w:rPr>
                  </w:rPrChange>
                </w:rPr>
                <w:t xml:space="preserve"> Coronal</w:t>
              </w:r>
              <w:r w:rsidRPr="00A47B4C">
                <w:rPr>
                  <w:b/>
                  <w:bCs/>
                  <w:lang w:val="en-US"/>
                  <w:rPrChange w:id="4629" w:author="Borja Gonzalez" w:date="2017-09-28T19:15:00Z">
                    <w:rPr>
                      <w:rFonts w:ascii="Monaco" w:hAnsi="Monaco" w:cs="Monaco"/>
                      <w:b/>
                      <w:bCs/>
                      <w:color w:val="000000"/>
                      <w:sz w:val="32"/>
                      <w:szCs w:val="32"/>
                      <w:lang w:val="en-US"/>
                    </w:rPr>
                  </w:rPrChange>
                </w:rPr>
                <w:t>.</w:t>
              </w:r>
              <w:r w:rsidRPr="00A47B4C">
                <w:rPr>
                  <w:lang w:val="en-US"/>
                  <w:rPrChange w:id="4630" w:author="Borja Gonzalez" w:date="2017-09-28T19:15:00Z">
                    <w:rPr>
                      <w:rFonts w:ascii="Monaco" w:hAnsi="Monaco" w:cs="Monaco"/>
                      <w:color w:val="000000"/>
                      <w:sz w:val="32"/>
                      <w:szCs w:val="32"/>
                      <w:lang w:val="en-US"/>
                    </w:rPr>
                  </w:rPrChange>
                </w:rPr>
                <w:t>join</w:t>
              </w:r>
              <w:r w:rsidRPr="00A47B4C">
                <w:rPr>
                  <w:b/>
                  <w:bCs/>
                  <w:lang w:val="en-US"/>
                  <w:rPrChange w:id="4631"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4632" w:author="Borja Gonzalez" w:date="2017-09-28T19:15:00Z"/>
                <w:lang w:val="en-US"/>
                <w:rPrChange w:id="4633" w:author="Borja Gonzalez" w:date="2017-09-28T19:15:00Z">
                  <w:rPr>
                    <w:ins w:id="4634" w:author="Borja Gonzalez" w:date="2017-09-28T19:15:00Z"/>
                    <w:rFonts w:ascii="Monaco" w:eastAsiaTheme="majorEastAsia" w:hAnsi="Monaco" w:cs="Monaco"/>
                    <w:color w:val="243F60" w:themeColor="accent1" w:themeShade="7F"/>
                    <w:sz w:val="32"/>
                    <w:szCs w:val="32"/>
                    <w:lang w:val="en-US"/>
                  </w:rPr>
                </w:rPrChange>
              </w:rPr>
              <w:pPrChange w:id="4635" w:author="GONZALEZ DIAZ, BORJA" w:date="2017-09-29T19:27:00Z">
                <w:pPr>
                  <w:keepNext/>
                  <w:keepLines/>
                  <w:widowControl w:val="0"/>
                  <w:autoSpaceDE w:val="0"/>
                  <w:autoSpaceDN w:val="0"/>
                  <w:adjustRightInd w:val="0"/>
                  <w:spacing w:before="200"/>
                  <w:outlineLvl w:val="4"/>
                </w:pPr>
              </w:pPrChange>
            </w:pPr>
            <w:ins w:id="4636" w:author="Borja Gonzalez" w:date="2017-09-28T19:15:00Z">
              <w:r w:rsidRPr="00A47B4C">
                <w:rPr>
                  <w:lang w:val="en-US"/>
                  <w:rPrChange w:id="4637" w:author="Borja Gonzalez" w:date="2017-09-28T19:15:00Z">
                    <w:rPr>
                      <w:rFonts w:ascii="Monaco" w:hAnsi="Monaco" w:cs="Monaco"/>
                      <w:sz w:val="32"/>
                      <w:szCs w:val="32"/>
                      <w:lang w:val="en-US"/>
                    </w:rPr>
                  </w:rPrChange>
                </w:rPr>
                <w:t xml:space="preserve">    </w:t>
              </w:r>
              <w:r w:rsidRPr="00A47B4C">
                <w:rPr>
                  <w:b/>
                  <w:bCs/>
                  <w:color w:val="204A87"/>
                  <w:lang w:val="en-US"/>
                  <w:rPrChange w:id="4638" w:author="Borja Gonzalez" w:date="2017-09-28T19:15:00Z">
                    <w:rPr>
                      <w:rFonts w:ascii="Monaco" w:hAnsi="Monaco" w:cs="Monaco"/>
                      <w:b/>
                      <w:bCs/>
                      <w:color w:val="204A87"/>
                      <w:sz w:val="32"/>
                      <w:szCs w:val="32"/>
                      <w:lang w:val="en-US"/>
                    </w:rPr>
                  </w:rPrChange>
                </w:rPr>
                <w:t>var</w:t>
              </w:r>
              <w:r w:rsidRPr="00A47B4C">
                <w:rPr>
                  <w:lang w:val="en-US"/>
                  <w:rPrChange w:id="4639" w:author="Borja Gonzalez" w:date="2017-09-28T19:15:00Z">
                    <w:rPr>
                      <w:rFonts w:ascii="Monaco" w:hAnsi="Monaco" w:cs="Monaco"/>
                      <w:sz w:val="32"/>
                      <w:szCs w:val="32"/>
                      <w:lang w:val="en-US"/>
                    </w:rPr>
                  </w:rPrChange>
                </w:rPr>
                <w:t xml:space="preserve"> s </w:t>
              </w:r>
              <w:r w:rsidRPr="00A47B4C">
                <w:rPr>
                  <w:b/>
                  <w:bCs/>
                  <w:color w:val="CE5C00"/>
                  <w:lang w:val="en-US"/>
                  <w:rPrChange w:id="4640" w:author="Borja Gonzalez" w:date="2017-09-28T19:15:00Z">
                    <w:rPr>
                      <w:rFonts w:ascii="Monaco" w:hAnsi="Monaco" w:cs="Monaco"/>
                      <w:b/>
                      <w:bCs/>
                      <w:color w:val="CE5C00"/>
                      <w:sz w:val="32"/>
                      <w:szCs w:val="32"/>
                      <w:lang w:val="en-US"/>
                    </w:rPr>
                  </w:rPrChange>
                </w:rPr>
                <w:t>=</w:t>
              </w:r>
              <w:r w:rsidRPr="00A47B4C">
                <w:rPr>
                  <w:lang w:val="en-US"/>
                  <w:rPrChange w:id="4641" w:author="Borja Gonzalez" w:date="2017-09-28T19:15:00Z">
                    <w:rPr>
                      <w:rFonts w:ascii="Monaco" w:hAnsi="Monaco" w:cs="Monaco"/>
                      <w:sz w:val="32"/>
                      <w:szCs w:val="32"/>
                      <w:lang w:val="en-US"/>
                    </w:rPr>
                  </w:rPrChange>
                </w:rPr>
                <w:t xml:space="preserve"> Sagital</w:t>
              </w:r>
              <w:r w:rsidRPr="00A47B4C">
                <w:rPr>
                  <w:b/>
                  <w:bCs/>
                  <w:lang w:val="en-US"/>
                  <w:rPrChange w:id="4642" w:author="Borja Gonzalez" w:date="2017-09-28T19:15:00Z">
                    <w:rPr>
                      <w:rFonts w:ascii="Monaco" w:hAnsi="Monaco" w:cs="Monaco"/>
                      <w:b/>
                      <w:bCs/>
                      <w:color w:val="000000"/>
                      <w:sz w:val="32"/>
                      <w:szCs w:val="32"/>
                      <w:lang w:val="en-US"/>
                    </w:rPr>
                  </w:rPrChange>
                </w:rPr>
                <w:t>.</w:t>
              </w:r>
              <w:r w:rsidRPr="00A47B4C">
                <w:rPr>
                  <w:lang w:val="en-US"/>
                  <w:rPrChange w:id="4643" w:author="Borja Gonzalez" w:date="2017-09-28T19:15:00Z">
                    <w:rPr>
                      <w:rFonts w:ascii="Monaco" w:hAnsi="Monaco" w:cs="Monaco"/>
                      <w:color w:val="000000"/>
                      <w:sz w:val="32"/>
                      <w:szCs w:val="32"/>
                      <w:lang w:val="en-US"/>
                    </w:rPr>
                  </w:rPrChange>
                </w:rPr>
                <w:t>join</w:t>
              </w:r>
              <w:r w:rsidRPr="00A47B4C">
                <w:rPr>
                  <w:b/>
                  <w:bCs/>
                  <w:lang w:val="en-US"/>
                  <w:rPrChange w:id="4644"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4645" w:author="Borja Gonzalez" w:date="2017-09-28T19:15:00Z"/>
                <w:lang w:val="en-US"/>
                <w:rPrChange w:id="4646" w:author="Borja Gonzalez" w:date="2017-09-28T19:15:00Z">
                  <w:rPr>
                    <w:ins w:id="4647" w:author="Borja Gonzalez" w:date="2017-09-28T19:15:00Z"/>
                    <w:rFonts w:ascii="Monaco" w:eastAsiaTheme="majorEastAsia" w:hAnsi="Monaco" w:cs="Monaco"/>
                    <w:color w:val="243F60" w:themeColor="accent1" w:themeShade="7F"/>
                    <w:sz w:val="32"/>
                    <w:szCs w:val="32"/>
                    <w:lang w:val="en-US"/>
                  </w:rPr>
                </w:rPrChange>
              </w:rPr>
              <w:pPrChange w:id="4648" w:author="GONZALEZ DIAZ, BORJA" w:date="2017-09-29T19:27:00Z">
                <w:pPr>
                  <w:keepNext/>
                  <w:keepLines/>
                  <w:widowControl w:val="0"/>
                  <w:autoSpaceDE w:val="0"/>
                  <w:autoSpaceDN w:val="0"/>
                  <w:adjustRightInd w:val="0"/>
                  <w:spacing w:before="200"/>
                  <w:outlineLvl w:val="4"/>
                </w:pPr>
              </w:pPrChange>
            </w:pPr>
            <w:ins w:id="4649" w:author="Borja Gonzalez" w:date="2017-09-28T19:15:00Z">
              <w:r w:rsidRPr="00A47B4C">
                <w:rPr>
                  <w:lang w:val="en-US"/>
                  <w:rPrChange w:id="4650" w:author="Borja Gonzalez" w:date="2017-09-28T19:15:00Z">
                    <w:rPr>
                      <w:rFonts w:ascii="Monaco" w:hAnsi="Monaco" w:cs="Monaco"/>
                      <w:sz w:val="32"/>
                      <w:szCs w:val="32"/>
                      <w:lang w:val="en-US"/>
                    </w:rPr>
                  </w:rPrChange>
                </w:rPr>
                <w:t xml:space="preserve">    </w:t>
              </w:r>
              <w:r w:rsidRPr="00A47B4C">
                <w:rPr>
                  <w:b/>
                  <w:bCs/>
                  <w:color w:val="204A87"/>
                  <w:lang w:val="en-US"/>
                  <w:rPrChange w:id="4651" w:author="Borja Gonzalez" w:date="2017-09-28T19:15:00Z">
                    <w:rPr>
                      <w:rFonts w:ascii="Monaco" w:hAnsi="Monaco" w:cs="Monaco"/>
                      <w:b/>
                      <w:bCs/>
                      <w:color w:val="204A87"/>
                      <w:sz w:val="32"/>
                      <w:szCs w:val="32"/>
                      <w:lang w:val="en-US"/>
                    </w:rPr>
                  </w:rPrChange>
                </w:rPr>
                <w:t>var</w:t>
              </w:r>
              <w:r w:rsidRPr="00A47B4C">
                <w:rPr>
                  <w:lang w:val="en-US"/>
                  <w:rPrChange w:id="4652" w:author="Borja Gonzalez" w:date="2017-09-28T19:15:00Z">
                    <w:rPr>
                      <w:rFonts w:ascii="Monaco" w:hAnsi="Monaco" w:cs="Monaco"/>
                      <w:sz w:val="32"/>
                      <w:szCs w:val="32"/>
                      <w:lang w:val="en-US"/>
                    </w:rPr>
                  </w:rPrChange>
                </w:rPr>
                <w:t xml:space="preserve"> tr </w:t>
              </w:r>
              <w:r w:rsidRPr="00A47B4C">
                <w:rPr>
                  <w:b/>
                  <w:bCs/>
                  <w:color w:val="CE5C00"/>
                  <w:lang w:val="en-US"/>
                  <w:rPrChange w:id="4653" w:author="Borja Gonzalez" w:date="2017-09-28T19:15:00Z">
                    <w:rPr>
                      <w:rFonts w:ascii="Monaco" w:hAnsi="Monaco" w:cs="Monaco"/>
                      <w:b/>
                      <w:bCs/>
                      <w:color w:val="CE5C00"/>
                      <w:sz w:val="32"/>
                      <w:szCs w:val="32"/>
                      <w:lang w:val="en-US"/>
                    </w:rPr>
                  </w:rPrChange>
                </w:rPr>
                <w:t>=</w:t>
              </w:r>
              <w:r w:rsidRPr="00A47B4C">
                <w:rPr>
                  <w:lang w:val="en-US"/>
                  <w:rPrChange w:id="4654" w:author="Borja Gonzalez" w:date="2017-09-28T19:15:00Z">
                    <w:rPr>
                      <w:rFonts w:ascii="Monaco" w:hAnsi="Monaco" w:cs="Monaco"/>
                      <w:sz w:val="32"/>
                      <w:szCs w:val="32"/>
                      <w:lang w:val="en-US"/>
                    </w:rPr>
                  </w:rPrChange>
                </w:rPr>
                <w:t xml:space="preserve"> Transversal</w:t>
              </w:r>
              <w:r w:rsidRPr="00A47B4C">
                <w:rPr>
                  <w:b/>
                  <w:bCs/>
                  <w:lang w:val="en-US"/>
                  <w:rPrChange w:id="4655" w:author="Borja Gonzalez" w:date="2017-09-28T19:15:00Z">
                    <w:rPr>
                      <w:rFonts w:ascii="Monaco" w:hAnsi="Monaco" w:cs="Monaco"/>
                      <w:b/>
                      <w:bCs/>
                      <w:color w:val="000000"/>
                      <w:sz w:val="32"/>
                      <w:szCs w:val="32"/>
                      <w:lang w:val="en-US"/>
                    </w:rPr>
                  </w:rPrChange>
                </w:rPr>
                <w:t>.</w:t>
              </w:r>
              <w:r w:rsidRPr="00A47B4C">
                <w:rPr>
                  <w:lang w:val="en-US"/>
                  <w:rPrChange w:id="4656" w:author="Borja Gonzalez" w:date="2017-09-28T19:15:00Z">
                    <w:rPr>
                      <w:rFonts w:ascii="Monaco" w:hAnsi="Monaco" w:cs="Monaco"/>
                      <w:color w:val="000000"/>
                      <w:sz w:val="32"/>
                      <w:szCs w:val="32"/>
                      <w:lang w:val="en-US"/>
                    </w:rPr>
                  </w:rPrChange>
                </w:rPr>
                <w:t>join</w:t>
              </w:r>
              <w:r w:rsidRPr="00A47B4C">
                <w:rPr>
                  <w:b/>
                  <w:bCs/>
                  <w:lang w:val="en-US"/>
                  <w:rPrChange w:id="4657"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4658" w:author="Borja Gonzalez" w:date="2017-09-28T19:15:00Z"/>
                <w:lang w:val="en-US"/>
                <w:rPrChange w:id="4659" w:author="Borja Gonzalez" w:date="2017-09-28T19:15:00Z">
                  <w:rPr>
                    <w:ins w:id="4660" w:author="Borja Gonzalez" w:date="2017-09-28T19:15:00Z"/>
                    <w:rFonts w:ascii="Monaco" w:hAnsi="Monaco" w:cs="Monaco"/>
                    <w:sz w:val="32"/>
                    <w:szCs w:val="32"/>
                    <w:lang w:val="en-US"/>
                  </w:rPr>
                </w:rPrChange>
              </w:rPr>
              <w:pPrChange w:id="4661" w:author="GONZALEZ DIAZ, BORJA" w:date="2017-09-29T19:27:00Z">
                <w:pPr>
                  <w:widowControl w:val="0"/>
                  <w:autoSpaceDE w:val="0"/>
                  <w:autoSpaceDN w:val="0"/>
                  <w:adjustRightInd w:val="0"/>
                </w:pPr>
              </w:pPrChange>
            </w:pPr>
          </w:p>
          <w:p w14:paraId="258A5E52" w14:textId="77777777" w:rsidR="00A47B4C" w:rsidRPr="00A47B4C" w:rsidRDefault="00A47B4C">
            <w:pPr>
              <w:rPr>
                <w:ins w:id="4662" w:author="Borja Gonzalez" w:date="2017-09-28T19:15:00Z"/>
                <w:lang w:val="en-US"/>
                <w:rPrChange w:id="4663" w:author="Borja Gonzalez" w:date="2017-09-28T19:15:00Z">
                  <w:rPr>
                    <w:ins w:id="4664" w:author="Borja Gonzalez" w:date="2017-09-28T19:15:00Z"/>
                    <w:rFonts w:ascii="Monaco" w:eastAsiaTheme="majorEastAsia" w:hAnsi="Monaco" w:cs="Monaco"/>
                    <w:color w:val="243F60" w:themeColor="accent1" w:themeShade="7F"/>
                    <w:sz w:val="32"/>
                    <w:szCs w:val="32"/>
                    <w:lang w:val="en-US"/>
                  </w:rPr>
                </w:rPrChange>
              </w:rPr>
              <w:pPrChange w:id="4665" w:author="GONZALEZ DIAZ, BORJA" w:date="2017-09-29T19:27:00Z">
                <w:pPr>
                  <w:keepNext/>
                  <w:keepLines/>
                  <w:widowControl w:val="0"/>
                  <w:autoSpaceDE w:val="0"/>
                  <w:autoSpaceDN w:val="0"/>
                  <w:adjustRightInd w:val="0"/>
                  <w:spacing w:before="200"/>
                  <w:outlineLvl w:val="4"/>
                </w:pPr>
              </w:pPrChange>
            </w:pPr>
            <w:ins w:id="4666" w:author="Borja Gonzalez" w:date="2017-09-28T19:15:00Z">
              <w:r w:rsidRPr="00A47B4C">
                <w:rPr>
                  <w:lang w:val="en-US"/>
                  <w:rPrChange w:id="4667" w:author="Borja Gonzalez" w:date="2017-09-28T19:15:00Z">
                    <w:rPr>
                      <w:rFonts w:ascii="Monaco" w:hAnsi="Monaco" w:cs="Monaco"/>
                      <w:sz w:val="32"/>
                      <w:szCs w:val="32"/>
                      <w:lang w:val="en-US"/>
                    </w:rPr>
                  </w:rPrChange>
                </w:rPr>
                <w:lastRenderedPageBreak/>
                <w:t xml:space="preserve">    </w:t>
              </w:r>
              <w:r w:rsidRPr="00A47B4C">
                <w:rPr>
                  <w:b/>
                  <w:bCs/>
                  <w:color w:val="204A87"/>
                  <w:lang w:val="en-US"/>
                  <w:rPrChange w:id="4668" w:author="Borja Gonzalez" w:date="2017-09-28T19:15:00Z">
                    <w:rPr>
                      <w:rFonts w:ascii="Monaco" w:hAnsi="Monaco" w:cs="Monaco"/>
                      <w:b/>
                      <w:bCs/>
                      <w:color w:val="204A87"/>
                      <w:sz w:val="32"/>
                      <w:szCs w:val="32"/>
                      <w:lang w:val="en-US"/>
                    </w:rPr>
                  </w:rPrChange>
                </w:rPr>
                <w:t>var</w:t>
              </w:r>
              <w:r w:rsidRPr="00A47B4C">
                <w:rPr>
                  <w:lang w:val="en-US"/>
                  <w:rPrChange w:id="4669" w:author="Borja Gonzalez" w:date="2017-09-28T19:15:00Z">
                    <w:rPr>
                      <w:rFonts w:ascii="Monaco" w:hAnsi="Monaco" w:cs="Monaco"/>
                      <w:sz w:val="32"/>
                      <w:szCs w:val="32"/>
                      <w:lang w:val="en-US"/>
                    </w:rPr>
                  </w:rPrChange>
                </w:rPr>
                <w:t xml:space="preserve"> socket </w:t>
              </w:r>
              <w:r w:rsidRPr="00A47B4C">
                <w:rPr>
                  <w:b/>
                  <w:bCs/>
                  <w:color w:val="CE5C00"/>
                  <w:lang w:val="en-US"/>
                  <w:rPrChange w:id="4670" w:author="Borja Gonzalez" w:date="2017-09-28T19:15:00Z">
                    <w:rPr>
                      <w:rFonts w:ascii="Monaco" w:hAnsi="Monaco" w:cs="Monaco"/>
                      <w:b/>
                      <w:bCs/>
                      <w:color w:val="CE5C00"/>
                      <w:sz w:val="32"/>
                      <w:szCs w:val="32"/>
                      <w:lang w:val="en-US"/>
                    </w:rPr>
                  </w:rPrChange>
                </w:rPr>
                <w:t>=</w:t>
              </w:r>
              <w:r w:rsidRPr="00A47B4C">
                <w:rPr>
                  <w:lang w:val="en-US"/>
                  <w:rPrChange w:id="4671" w:author="Borja Gonzalez" w:date="2017-09-28T19:15:00Z">
                    <w:rPr>
                      <w:rFonts w:ascii="Monaco" w:hAnsi="Monaco" w:cs="Monaco"/>
                      <w:sz w:val="32"/>
                      <w:szCs w:val="32"/>
                      <w:lang w:val="en-US"/>
                    </w:rPr>
                  </w:rPrChange>
                </w:rPr>
                <w:t xml:space="preserve"> </w:t>
              </w:r>
              <w:proofErr w:type="gramStart"/>
              <w:r w:rsidRPr="00A47B4C">
                <w:rPr>
                  <w:lang w:val="en-US"/>
                  <w:rPrChange w:id="4672" w:author="Borja Gonzalez" w:date="2017-09-28T19:15:00Z">
                    <w:rPr>
                      <w:rFonts w:ascii="Monaco" w:hAnsi="Monaco" w:cs="Monaco"/>
                      <w:sz w:val="32"/>
                      <w:szCs w:val="32"/>
                      <w:lang w:val="en-US"/>
                    </w:rPr>
                  </w:rPrChange>
                </w:rPr>
                <w:t>io</w:t>
              </w:r>
              <w:r w:rsidRPr="00A47B4C">
                <w:rPr>
                  <w:b/>
                  <w:bCs/>
                  <w:lang w:val="en-US"/>
                  <w:rPrChange w:id="4673" w:author="Borja Gonzalez" w:date="2017-09-28T19:15:00Z">
                    <w:rPr>
                      <w:rFonts w:ascii="Monaco" w:hAnsi="Monaco" w:cs="Monaco"/>
                      <w:b/>
                      <w:bCs/>
                      <w:color w:val="000000"/>
                      <w:sz w:val="32"/>
                      <w:szCs w:val="32"/>
                      <w:lang w:val="en-US"/>
                    </w:rPr>
                  </w:rPrChange>
                </w:rPr>
                <w:t>.</w:t>
              </w:r>
              <w:r w:rsidRPr="00A47B4C">
                <w:rPr>
                  <w:lang w:val="en-US"/>
                  <w:rPrChange w:id="4674" w:author="Borja Gonzalez" w:date="2017-09-28T19:15:00Z">
                    <w:rPr>
                      <w:rFonts w:ascii="Monaco" w:hAnsi="Monaco" w:cs="Monaco"/>
                      <w:color w:val="000000"/>
                      <w:sz w:val="32"/>
                      <w:szCs w:val="32"/>
                      <w:lang w:val="en-US"/>
                    </w:rPr>
                  </w:rPrChange>
                </w:rPr>
                <w:t>connect</w:t>
              </w:r>
              <w:proofErr w:type="gramEnd"/>
              <w:r w:rsidRPr="00A47B4C">
                <w:rPr>
                  <w:b/>
                  <w:bCs/>
                  <w:lang w:val="en-US"/>
                  <w:rPrChange w:id="4675" w:author="Borja Gonzalez" w:date="2017-09-28T19:15:00Z">
                    <w:rPr>
                      <w:rFonts w:ascii="Monaco" w:hAnsi="Monaco" w:cs="Monaco"/>
                      <w:b/>
                      <w:bCs/>
                      <w:color w:val="000000"/>
                      <w:sz w:val="32"/>
                      <w:szCs w:val="32"/>
                      <w:lang w:val="en-US"/>
                    </w:rPr>
                  </w:rPrChange>
                </w:rPr>
                <w:t>(</w:t>
              </w:r>
              <w:r w:rsidRPr="00A47B4C">
                <w:rPr>
                  <w:color w:val="4E9A06"/>
                  <w:lang w:val="en-US"/>
                  <w:rPrChange w:id="4676" w:author="Borja Gonzalez" w:date="2017-09-28T19:15:00Z">
                    <w:rPr>
                      <w:rFonts w:ascii="Monaco" w:hAnsi="Monaco" w:cs="Monaco"/>
                      <w:color w:val="4E9A06"/>
                      <w:sz w:val="32"/>
                      <w:szCs w:val="32"/>
                      <w:lang w:val="en-US"/>
                    </w:rPr>
                  </w:rPrChange>
                </w:rPr>
                <w:t>"http://172.20.10.5:8124"</w:t>
              </w:r>
              <w:r w:rsidRPr="00A47B4C">
                <w:rPr>
                  <w:b/>
                  <w:bCs/>
                  <w:lang w:val="en-US"/>
                  <w:rPrChange w:id="4677" w:author="Borja Gonzalez" w:date="2017-09-28T19:15:00Z">
                    <w:rPr>
                      <w:rFonts w:ascii="Monaco" w:hAnsi="Monaco" w:cs="Monaco"/>
                      <w:b/>
                      <w:bCs/>
                      <w:color w:val="000000"/>
                      <w:sz w:val="32"/>
                      <w:szCs w:val="32"/>
                      <w:lang w:val="en-US"/>
                    </w:rPr>
                  </w:rPrChange>
                </w:rPr>
                <w:t>);</w:t>
              </w:r>
              <w:r w:rsidRPr="00A47B4C">
                <w:rPr>
                  <w:lang w:val="en-US"/>
                  <w:rPrChange w:id="4678"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4679" w:author="Borja Gonzalez" w:date="2017-09-28T19:15:00Z"/>
                <w:lang w:val="en-US"/>
                <w:rPrChange w:id="4680" w:author="Borja Gonzalez" w:date="2017-09-28T19:15:00Z">
                  <w:rPr>
                    <w:ins w:id="4681" w:author="Borja Gonzalez" w:date="2017-09-28T19:15:00Z"/>
                    <w:rFonts w:ascii="Monaco" w:hAnsi="Monaco" w:cs="Monaco"/>
                    <w:sz w:val="32"/>
                    <w:szCs w:val="32"/>
                    <w:lang w:val="en-US"/>
                  </w:rPr>
                </w:rPrChange>
              </w:rPr>
              <w:pPrChange w:id="4682" w:author="GONZALEZ DIAZ, BORJA" w:date="2017-09-29T19:27:00Z">
                <w:pPr>
                  <w:widowControl w:val="0"/>
                  <w:autoSpaceDE w:val="0"/>
                  <w:autoSpaceDN w:val="0"/>
                  <w:adjustRightInd w:val="0"/>
                </w:pPr>
              </w:pPrChange>
            </w:pPr>
          </w:p>
          <w:p w14:paraId="6C32D454" w14:textId="77777777" w:rsidR="00A47B4C" w:rsidRPr="00A47B4C" w:rsidRDefault="00A47B4C">
            <w:pPr>
              <w:rPr>
                <w:ins w:id="4683" w:author="Borja Gonzalez" w:date="2017-09-28T19:15:00Z"/>
                <w:lang w:val="en-US"/>
                <w:rPrChange w:id="4684" w:author="Borja Gonzalez" w:date="2017-09-28T19:15:00Z">
                  <w:rPr>
                    <w:ins w:id="4685" w:author="Borja Gonzalez" w:date="2017-09-28T19:15:00Z"/>
                    <w:rFonts w:ascii="Monaco" w:eastAsiaTheme="majorEastAsia" w:hAnsi="Monaco" w:cs="Monaco"/>
                    <w:color w:val="243F60" w:themeColor="accent1" w:themeShade="7F"/>
                    <w:sz w:val="32"/>
                    <w:szCs w:val="32"/>
                    <w:lang w:val="en-US"/>
                  </w:rPr>
                </w:rPrChange>
              </w:rPr>
              <w:pPrChange w:id="4686" w:author="GONZALEZ DIAZ, BORJA" w:date="2017-09-29T19:27:00Z">
                <w:pPr>
                  <w:keepNext/>
                  <w:keepLines/>
                  <w:widowControl w:val="0"/>
                  <w:autoSpaceDE w:val="0"/>
                  <w:autoSpaceDN w:val="0"/>
                  <w:adjustRightInd w:val="0"/>
                  <w:spacing w:before="200"/>
                  <w:outlineLvl w:val="4"/>
                </w:pPr>
              </w:pPrChange>
            </w:pPr>
            <w:ins w:id="4687" w:author="Borja Gonzalez" w:date="2017-09-28T19:15:00Z">
              <w:r w:rsidRPr="00A47B4C">
                <w:rPr>
                  <w:lang w:val="en-US"/>
                  <w:rPrChange w:id="4688" w:author="Borja Gonzalez" w:date="2017-09-28T19:15:00Z">
                    <w:rPr>
                      <w:rFonts w:ascii="Monaco" w:hAnsi="Monaco" w:cs="Monaco"/>
                      <w:sz w:val="32"/>
                      <w:szCs w:val="32"/>
                      <w:lang w:val="en-US"/>
                    </w:rPr>
                  </w:rPrChange>
                </w:rPr>
                <w:t xml:space="preserve">    </w:t>
              </w:r>
              <w:proofErr w:type="gramStart"/>
              <w:r w:rsidRPr="00A47B4C">
                <w:rPr>
                  <w:lang w:val="en-US"/>
                  <w:rPrChange w:id="4689" w:author="Borja Gonzalez" w:date="2017-09-28T19:15:00Z">
                    <w:rPr>
                      <w:rFonts w:ascii="Monaco" w:hAnsi="Monaco" w:cs="Monaco"/>
                      <w:sz w:val="32"/>
                      <w:szCs w:val="32"/>
                      <w:lang w:val="en-US"/>
                    </w:rPr>
                  </w:rPrChange>
                </w:rPr>
                <w:t>socket</w:t>
              </w:r>
              <w:r w:rsidRPr="00A47B4C">
                <w:rPr>
                  <w:b/>
                  <w:bCs/>
                  <w:lang w:val="en-US"/>
                  <w:rPrChange w:id="4690" w:author="Borja Gonzalez" w:date="2017-09-28T19:15:00Z">
                    <w:rPr>
                      <w:rFonts w:ascii="Monaco" w:hAnsi="Monaco" w:cs="Monaco"/>
                      <w:b/>
                      <w:bCs/>
                      <w:color w:val="000000"/>
                      <w:sz w:val="32"/>
                      <w:szCs w:val="32"/>
                      <w:lang w:val="en-US"/>
                    </w:rPr>
                  </w:rPrChange>
                </w:rPr>
                <w:t>.</w:t>
              </w:r>
              <w:r w:rsidRPr="00A47B4C">
                <w:rPr>
                  <w:lang w:val="en-US"/>
                  <w:rPrChange w:id="4691" w:author="Borja Gonzalez" w:date="2017-09-28T19:15:00Z">
                    <w:rPr>
                      <w:rFonts w:ascii="Monaco" w:hAnsi="Monaco" w:cs="Monaco"/>
                      <w:color w:val="000000"/>
                      <w:sz w:val="32"/>
                      <w:szCs w:val="32"/>
                      <w:lang w:val="en-US"/>
                    </w:rPr>
                  </w:rPrChange>
                </w:rPr>
                <w:t>on</w:t>
              </w:r>
              <w:proofErr w:type="gramEnd"/>
              <w:r w:rsidRPr="00A47B4C">
                <w:rPr>
                  <w:b/>
                  <w:bCs/>
                  <w:lang w:val="en-US"/>
                  <w:rPrChange w:id="4692" w:author="Borja Gonzalez" w:date="2017-09-28T19:15:00Z">
                    <w:rPr>
                      <w:rFonts w:ascii="Monaco" w:hAnsi="Monaco" w:cs="Monaco"/>
                      <w:b/>
                      <w:bCs/>
                      <w:color w:val="000000"/>
                      <w:sz w:val="32"/>
                      <w:szCs w:val="32"/>
                      <w:lang w:val="en-US"/>
                    </w:rPr>
                  </w:rPrChange>
                </w:rPr>
                <w:t>(</w:t>
              </w:r>
              <w:r w:rsidRPr="00A47B4C">
                <w:rPr>
                  <w:color w:val="4E9A06"/>
                  <w:lang w:val="en-US"/>
                  <w:rPrChange w:id="4693" w:author="Borja Gonzalez" w:date="2017-09-28T19:15:00Z">
                    <w:rPr>
                      <w:rFonts w:ascii="Monaco" w:hAnsi="Monaco" w:cs="Monaco"/>
                      <w:color w:val="4E9A06"/>
                      <w:sz w:val="32"/>
                      <w:szCs w:val="32"/>
                      <w:lang w:val="en-US"/>
                    </w:rPr>
                  </w:rPrChange>
                </w:rPr>
                <w:t>"message"</w:t>
              </w:r>
              <w:r w:rsidRPr="00A47B4C">
                <w:rPr>
                  <w:b/>
                  <w:bCs/>
                  <w:lang w:val="en-US"/>
                  <w:rPrChange w:id="4694" w:author="Borja Gonzalez" w:date="2017-09-28T19:15:00Z">
                    <w:rPr>
                      <w:rFonts w:ascii="Monaco" w:hAnsi="Monaco" w:cs="Monaco"/>
                      <w:b/>
                      <w:bCs/>
                      <w:color w:val="000000"/>
                      <w:sz w:val="32"/>
                      <w:szCs w:val="32"/>
                      <w:lang w:val="en-US"/>
                    </w:rPr>
                  </w:rPrChange>
                </w:rPr>
                <w:t>,</w:t>
              </w:r>
              <w:r w:rsidRPr="00A47B4C">
                <w:rPr>
                  <w:b/>
                  <w:bCs/>
                  <w:color w:val="204A87"/>
                  <w:lang w:val="en-US"/>
                  <w:rPrChange w:id="4695" w:author="Borja Gonzalez" w:date="2017-09-28T19:15:00Z">
                    <w:rPr>
                      <w:rFonts w:ascii="Monaco" w:hAnsi="Monaco" w:cs="Monaco"/>
                      <w:b/>
                      <w:bCs/>
                      <w:color w:val="204A87"/>
                      <w:sz w:val="32"/>
                      <w:szCs w:val="32"/>
                      <w:lang w:val="en-US"/>
                    </w:rPr>
                  </w:rPrChange>
                </w:rPr>
                <w:t>function</w:t>
              </w:r>
              <w:r w:rsidRPr="00A47B4C">
                <w:rPr>
                  <w:b/>
                  <w:bCs/>
                  <w:lang w:val="en-US"/>
                  <w:rPrChange w:id="4696" w:author="Borja Gonzalez" w:date="2017-09-28T19:15:00Z">
                    <w:rPr>
                      <w:rFonts w:ascii="Monaco" w:hAnsi="Monaco" w:cs="Monaco"/>
                      <w:b/>
                      <w:bCs/>
                      <w:color w:val="000000"/>
                      <w:sz w:val="32"/>
                      <w:szCs w:val="32"/>
                      <w:lang w:val="en-US"/>
                    </w:rPr>
                  </w:rPrChange>
                </w:rPr>
                <w:t>(</w:t>
              </w:r>
              <w:r w:rsidRPr="00A47B4C">
                <w:rPr>
                  <w:lang w:val="en-US"/>
                  <w:rPrChange w:id="4697" w:author="Borja Gonzalez" w:date="2017-09-28T19:15:00Z">
                    <w:rPr>
                      <w:rFonts w:ascii="Monaco" w:hAnsi="Monaco" w:cs="Monaco"/>
                      <w:color w:val="000000"/>
                      <w:sz w:val="32"/>
                      <w:szCs w:val="32"/>
                      <w:lang w:val="en-US"/>
                    </w:rPr>
                  </w:rPrChange>
                </w:rPr>
                <w:t>message</w:t>
              </w:r>
              <w:r w:rsidRPr="00A47B4C">
                <w:rPr>
                  <w:b/>
                  <w:bCs/>
                  <w:lang w:val="en-US"/>
                  <w:rPrChange w:id="4698" w:author="Borja Gonzalez" w:date="2017-09-28T19:15:00Z">
                    <w:rPr>
                      <w:rFonts w:ascii="Monaco" w:hAnsi="Monaco" w:cs="Monaco"/>
                      <w:b/>
                      <w:bCs/>
                      <w:color w:val="000000"/>
                      <w:sz w:val="32"/>
                      <w:szCs w:val="32"/>
                      <w:lang w:val="en-US"/>
                    </w:rPr>
                  </w:rPrChange>
                </w:rPr>
                <w:t>){</w:t>
              </w:r>
              <w:r w:rsidRPr="00A47B4C">
                <w:rPr>
                  <w:lang w:val="en-US"/>
                  <w:rPrChange w:id="4699"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4700" w:author="Borja Gonzalez" w:date="2017-09-28T19:15:00Z"/>
                <w:lang w:val="es-ES"/>
                <w:rPrChange w:id="4701" w:author="Rodrigo García" w:date="2017-09-29T10:06:00Z">
                  <w:rPr>
                    <w:ins w:id="4702" w:author="Borja Gonzalez" w:date="2017-09-28T19:15:00Z"/>
                    <w:rFonts w:ascii="Monaco" w:eastAsiaTheme="majorEastAsia" w:hAnsi="Monaco" w:cs="Monaco"/>
                    <w:color w:val="243F60" w:themeColor="accent1" w:themeShade="7F"/>
                    <w:sz w:val="32"/>
                    <w:szCs w:val="32"/>
                    <w:lang w:val="en-US"/>
                  </w:rPr>
                </w:rPrChange>
              </w:rPr>
              <w:pPrChange w:id="4703" w:author="GONZALEZ DIAZ, BORJA" w:date="2017-09-29T19:27:00Z">
                <w:pPr>
                  <w:keepNext/>
                  <w:keepLines/>
                  <w:widowControl w:val="0"/>
                  <w:autoSpaceDE w:val="0"/>
                  <w:autoSpaceDN w:val="0"/>
                  <w:adjustRightInd w:val="0"/>
                  <w:spacing w:before="200"/>
                  <w:outlineLvl w:val="4"/>
                </w:pPr>
              </w:pPrChange>
            </w:pPr>
            <w:ins w:id="4704" w:author="Borja Gonzalez" w:date="2017-09-28T19:15:00Z">
              <w:r w:rsidRPr="00A47B4C">
                <w:rPr>
                  <w:lang w:val="en-US"/>
                  <w:rPrChange w:id="4705" w:author="Borja Gonzalez" w:date="2017-09-28T19:15:00Z">
                    <w:rPr>
                      <w:rFonts w:ascii="Monaco" w:hAnsi="Monaco" w:cs="Monaco"/>
                      <w:sz w:val="32"/>
                      <w:szCs w:val="32"/>
                      <w:lang w:val="en-US"/>
                    </w:rPr>
                  </w:rPrChange>
                </w:rPr>
                <w:t xml:space="preserve">        </w:t>
              </w:r>
              <w:proofErr w:type="gramStart"/>
              <w:r w:rsidRPr="0079203F">
                <w:rPr>
                  <w:lang w:val="es-ES"/>
                  <w:rPrChange w:id="4706" w:author="Rodrigo García" w:date="2017-09-29T10:06:00Z">
                    <w:rPr>
                      <w:rFonts w:ascii="Monaco" w:hAnsi="Monaco" w:cs="Monaco"/>
                      <w:color w:val="000000"/>
                      <w:sz w:val="32"/>
                      <w:szCs w:val="32"/>
                      <w:lang w:val="en-US"/>
                    </w:rPr>
                  </w:rPrChange>
                </w:rPr>
                <w:t>console</w:t>
              </w:r>
              <w:r w:rsidRPr="0079203F">
                <w:rPr>
                  <w:b/>
                  <w:bCs/>
                  <w:lang w:val="es-ES"/>
                  <w:rPrChange w:id="4707" w:author="Rodrigo García" w:date="2017-09-29T10:06:00Z">
                    <w:rPr>
                      <w:rFonts w:ascii="Monaco" w:hAnsi="Monaco" w:cs="Monaco"/>
                      <w:b/>
                      <w:bCs/>
                      <w:color w:val="000000"/>
                      <w:sz w:val="32"/>
                      <w:szCs w:val="32"/>
                      <w:lang w:val="en-US"/>
                    </w:rPr>
                  </w:rPrChange>
                </w:rPr>
                <w:t>.</w:t>
              </w:r>
              <w:r w:rsidRPr="0079203F">
                <w:rPr>
                  <w:lang w:val="es-ES"/>
                  <w:rPrChange w:id="4708" w:author="Rodrigo García" w:date="2017-09-29T10:06:00Z">
                    <w:rPr>
                      <w:rFonts w:ascii="Monaco" w:hAnsi="Monaco" w:cs="Monaco"/>
                      <w:color w:val="000000"/>
                      <w:sz w:val="32"/>
                      <w:szCs w:val="32"/>
                      <w:lang w:val="en-US"/>
                    </w:rPr>
                  </w:rPrChange>
                </w:rPr>
                <w:t>log</w:t>
              </w:r>
              <w:r w:rsidRPr="0079203F">
                <w:rPr>
                  <w:b/>
                  <w:bCs/>
                  <w:lang w:val="es-ES"/>
                  <w:rPrChange w:id="4709"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710" w:author="Rodrigo García" w:date="2017-09-29T10:06:00Z">
                    <w:rPr>
                      <w:rFonts w:ascii="Monaco" w:hAnsi="Monaco" w:cs="Monaco"/>
                      <w:color w:val="4E9A06"/>
                      <w:sz w:val="32"/>
                      <w:szCs w:val="32"/>
                      <w:lang w:val="en-US"/>
                    </w:rPr>
                  </w:rPrChange>
                </w:rPr>
                <w:t>"El servidor ha enviado un mensaje:"</w:t>
              </w:r>
              <w:r w:rsidRPr="0079203F">
                <w:rPr>
                  <w:b/>
                  <w:bCs/>
                  <w:lang w:val="es-ES"/>
                  <w:rPrChange w:id="4711"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4712" w:author="Borja Gonzalez" w:date="2017-09-28T19:15:00Z"/>
                <w:lang w:val="en-US"/>
                <w:rPrChange w:id="4713" w:author="Borja Gonzalez" w:date="2017-09-28T19:15:00Z">
                  <w:rPr>
                    <w:ins w:id="4714" w:author="Borja Gonzalez" w:date="2017-09-28T19:15:00Z"/>
                    <w:rFonts w:ascii="Monaco" w:eastAsiaTheme="majorEastAsia" w:hAnsi="Monaco" w:cs="Monaco"/>
                    <w:color w:val="243F60" w:themeColor="accent1" w:themeShade="7F"/>
                    <w:sz w:val="32"/>
                    <w:szCs w:val="32"/>
                    <w:lang w:val="en-US"/>
                  </w:rPr>
                </w:rPrChange>
              </w:rPr>
              <w:pPrChange w:id="4715" w:author="GONZALEZ DIAZ, BORJA" w:date="2017-09-29T19:27:00Z">
                <w:pPr>
                  <w:keepNext/>
                  <w:keepLines/>
                  <w:widowControl w:val="0"/>
                  <w:autoSpaceDE w:val="0"/>
                  <w:autoSpaceDN w:val="0"/>
                  <w:adjustRightInd w:val="0"/>
                  <w:spacing w:before="200"/>
                  <w:outlineLvl w:val="4"/>
                </w:pPr>
              </w:pPrChange>
            </w:pPr>
            <w:ins w:id="4716" w:author="Borja Gonzalez" w:date="2017-09-28T19:15:00Z">
              <w:r w:rsidRPr="0079203F">
                <w:rPr>
                  <w:lang w:val="es-ES"/>
                  <w:rPrChange w:id="4717" w:author="Rodrigo García" w:date="2017-09-29T10:06:00Z">
                    <w:rPr>
                      <w:rFonts w:ascii="Monaco" w:hAnsi="Monaco" w:cs="Monaco"/>
                      <w:sz w:val="32"/>
                      <w:szCs w:val="32"/>
                      <w:lang w:val="en-US"/>
                    </w:rPr>
                  </w:rPrChange>
                </w:rPr>
                <w:t xml:space="preserve">        </w:t>
              </w:r>
              <w:r w:rsidRPr="00A47B4C">
                <w:rPr>
                  <w:lang w:val="en-US"/>
                  <w:rPrChange w:id="4718"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4719" w:author="Borja Gonzalez" w:date="2017-09-28T19:15:00Z">
                    <w:rPr>
                      <w:rFonts w:ascii="Monaco" w:hAnsi="Monaco" w:cs="Monaco"/>
                      <w:b/>
                      <w:bCs/>
                      <w:color w:val="CE5C00"/>
                      <w:sz w:val="32"/>
                      <w:szCs w:val="32"/>
                      <w:lang w:val="en-US"/>
                    </w:rPr>
                  </w:rPrChange>
                </w:rPr>
                <w:t>=</w:t>
              </w:r>
              <w:r w:rsidRPr="00A47B4C">
                <w:rPr>
                  <w:lang w:val="en-US"/>
                  <w:rPrChange w:id="4720" w:author="Borja Gonzalez" w:date="2017-09-28T19:15:00Z">
                    <w:rPr>
                      <w:rFonts w:ascii="Monaco" w:hAnsi="Monaco" w:cs="Monaco"/>
                      <w:sz w:val="32"/>
                      <w:szCs w:val="32"/>
                      <w:lang w:val="en-US"/>
                    </w:rPr>
                  </w:rPrChange>
                </w:rPr>
                <w:t xml:space="preserve"> JSON</w:t>
              </w:r>
              <w:r w:rsidRPr="00A47B4C">
                <w:rPr>
                  <w:b/>
                  <w:bCs/>
                  <w:lang w:val="en-US"/>
                  <w:rPrChange w:id="4721" w:author="Borja Gonzalez" w:date="2017-09-28T19:15:00Z">
                    <w:rPr>
                      <w:rFonts w:ascii="Monaco" w:hAnsi="Monaco" w:cs="Monaco"/>
                      <w:b/>
                      <w:bCs/>
                      <w:color w:val="000000"/>
                      <w:sz w:val="32"/>
                      <w:szCs w:val="32"/>
                      <w:lang w:val="en-US"/>
                    </w:rPr>
                  </w:rPrChange>
                </w:rPr>
                <w:t>.</w:t>
              </w:r>
              <w:r w:rsidRPr="00A47B4C">
                <w:rPr>
                  <w:lang w:val="en-US"/>
                  <w:rPrChange w:id="4722" w:author="Borja Gonzalez" w:date="2017-09-28T19:15:00Z">
                    <w:rPr>
                      <w:rFonts w:ascii="Monaco" w:hAnsi="Monaco" w:cs="Monaco"/>
                      <w:color w:val="000000"/>
                      <w:sz w:val="32"/>
                      <w:szCs w:val="32"/>
                      <w:lang w:val="en-US"/>
                    </w:rPr>
                  </w:rPrChange>
                </w:rPr>
                <w:t>parse</w:t>
              </w:r>
              <w:r w:rsidRPr="00A47B4C">
                <w:rPr>
                  <w:b/>
                  <w:bCs/>
                  <w:lang w:val="en-US"/>
                  <w:rPrChange w:id="4723" w:author="Borja Gonzalez" w:date="2017-09-28T19:15:00Z">
                    <w:rPr>
                      <w:rFonts w:ascii="Monaco" w:hAnsi="Monaco" w:cs="Monaco"/>
                      <w:b/>
                      <w:bCs/>
                      <w:color w:val="000000"/>
                      <w:sz w:val="32"/>
                      <w:szCs w:val="32"/>
                      <w:lang w:val="en-US"/>
                    </w:rPr>
                  </w:rPrChange>
                </w:rPr>
                <w:t>(</w:t>
              </w:r>
              <w:r w:rsidRPr="00A47B4C">
                <w:rPr>
                  <w:lang w:val="en-US"/>
                  <w:rPrChange w:id="4724" w:author="Borja Gonzalez" w:date="2017-09-28T19:15:00Z">
                    <w:rPr>
                      <w:rFonts w:ascii="Monaco" w:hAnsi="Monaco" w:cs="Monaco"/>
                      <w:color w:val="000000"/>
                      <w:sz w:val="32"/>
                      <w:szCs w:val="32"/>
                      <w:lang w:val="en-US"/>
                    </w:rPr>
                  </w:rPrChange>
                </w:rPr>
                <w:t>message</w:t>
              </w:r>
              <w:r w:rsidRPr="00A47B4C">
                <w:rPr>
                  <w:b/>
                  <w:bCs/>
                  <w:lang w:val="en-US"/>
                  <w:rPrChange w:id="4725"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4726" w:author="Borja Gonzalez" w:date="2017-09-28T19:15:00Z"/>
                <w:i/>
                <w:iCs/>
                <w:color w:val="8F5902"/>
                <w:lang w:val="en-US"/>
                <w:rPrChange w:id="4727" w:author="Borja Gonzalez" w:date="2017-09-28T19:15:00Z">
                  <w:rPr>
                    <w:ins w:id="4728" w:author="Borja Gonzalez" w:date="2017-09-28T19:15:00Z"/>
                    <w:rFonts w:ascii="Monaco" w:eastAsiaTheme="majorEastAsia" w:hAnsi="Monaco" w:cs="Monaco"/>
                    <w:i/>
                    <w:iCs/>
                    <w:color w:val="8F5902"/>
                    <w:sz w:val="32"/>
                    <w:szCs w:val="32"/>
                    <w:lang w:val="en-US"/>
                  </w:rPr>
                </w:rPrChange>
              </w:rPr>
              <w:pPrChange w:id="4729" w:author="GONZALEZ DIAZ, BORJA" w:date="2017-09-29T19:27:00Z">
                <w:pPr>
                  <w:keepNext/>
                  <w:keepLines/>
                  <w:widowControl w:val="0"/>
                  <w:autoSpaceDE w:val="0"/>
                  <w:autoSpaceDN w:val="0"/>
                  <w:adjustRightInd w:val="0"/>
                  <w:spacing w:before="200"/>
                  <w:outlineLvl w:val="4"/>
                </w:pPr>
              </w:pPrChange>
            </w:pPr>
            <w:ins w:id="4730" w:author="Borja Gonzalez" w:date="2017-09-28T19:15:00Z">
              <w:r w:rsidRPr="00A47B4C">
                <w:rPr>
                  <w:lang w:val="en-US"/>
                  <w:rPrChange w:id="4731" w:author="Borja Gonzalez" w:date="2017-09-28T19:15:00Z">
                    <w:rPr>
                      <w:rFonts w:ascii="Monaco" w:hAnsi="Monaco" w:cs="Monaco"/>
                      <w:sz w:val="32"/>
                      <w:szCs w:val="32"/>
                      <w:lang w:val="en-US"/>
                    </w:rPr>
                  </w:rPrChange>
                </w:rPr>
                <w:t xml:space="preserve">        </w:t>
              </w:r>
              <w:r w:rsidRPr="00A47B4C">
                <w:rPr>
                  <w:i/>
                  <w:iCs/>
                  <w:color w:val="8F5902"/>
                  <w:lang w:val="en-US"/>
                  <w:rPrChange w:id="4732"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4733" w:author="Borja Gonzalez" w:date="2017-09-28T19:15:00Z"/>
                <w:lang w:val="es-ES"/>
                <w:rPrChange w:id="4734" w:author="Rodrigo García" w:date="2017-09-29T10:06:00Z">
                  <w:rPr>
                    <w:ins w:id="4735" w:author="Borja Gonzalez" w:date="2017-09-28T19:15:00Z"/>
                    <w:rFonts w:ascii="Monaco" w:eastAsiaTheme="majorEastAsia" w:hAnsi="Monaco" w:cs="Monaco"/>
                    <w:color w:val="243F60" w:themeColor="accent1" w:themeShade="7F"/>
                    <w:sz w:val="32"/>
                    <w:szCs w:val="32"/>
                    <w:lang w:val="en-US"/>
                  </w:rPr>
                </w:rPrChange>
              </w:rPr>
              <w:pPrChange w:id="4736" w:author="GONZALEZ DIAZ, BORJA" w:date="2017-09-29T19:27:00Z">
                <w:pPr>
                  <w:keepNext/>
                  <w:keepLines/>
                  <w:widowControl w:val="0"/>
                  <w:autoSpaceDE w:val="0"/>
                  <w:autoSpaceDN w:val="0"/>
                  <w:adjustRightInd w:val="0"/>
                  <w:spacing w:before="200"/>
                  <w:outlineLvl w:val="4"/>
                </w:pPr>
              </w:pPrChange>
            </w:pPr>
            <w:ins w:id="4737" w:author="Borja Gonzalez" w:date="2017-09-28T19:15:00Z">
              <w:r w:rsidRPr="00A47B4C">
                <w:rPr>
                  <w:lang w:val="en-US"/>
                  <w:rPrChange w:id="4738" w:author="Borja Gonzalez" w:date="2017-09-28T19:15:00Z">
                    <w:rPr>
                      <w:rFonts w:ascii="Monaco" w:hAnsi="Monaco" w:cs="Monaco"/>
                      <w:sz w:val="32"/>
                      <w:szCs w:val="32"/>
                      <w:lang w:val="en-US"/>
                    </w:rPr>
                  </w:rPrChange>
                </w:rPr>
                <w:t xml:space="preserve">    </w:t>
              </w:r>
              <w:r w:rsidRPr="0079203F">
                <w:rPr>
                  <w:b/>
                  <w:bCs/>
                  <w:lang w:val="es-ES"/>
                  <w:rPrChange w:id="4739"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4740" w:author="Borja Gonzalez" w:date="2017-09-28T19:15:00Z"/>
                <w:lang w:val="es-ES"/>
                <w:rPrChange w:id="4741" w:author="Rodrigo García" w:date="2017-09-29T10:06:00Z">
                  <w:rPr>
                    <w:ins w:id="4742" w:author="Borja Gonzalez" w:date="2017-09-28T19:15:00Z"/>
                    <w:rFonts w:ascii="Monaco" w:hAnsi="Monaco" w:cs="Monaco"/>
                    <w:sz w:val="32"/>
                    <w:szCs w:val="32"/>
                    <w:lang w:val="en-US"/>
                  </w:rPr>
                </w:rPrChange>
              </w:rPr>
              <w:pPrChange w:id="4743" w:author="GONZALEZ DIAZ, BORJA" w:date="2017-09-29T19:27:00Z">
                <w:pPr>
                  <w:widowControl w:val="0"/>
                  <w:autoSpaceDE w:val="0"/>
                  <w:autoSpaceDN w:val="0"/>
                  <w:adjustRightInd w:val="0"/>
                </w:pPr>
              </w:pPrChange>
            </w:pPr>
          </w:p>
          <w:p w14:paraId="4B29B630" w14:textId="77777777" w:rsidR="00A47B4C" w:rsidRPr="0079203F" w:rsidRDefault="00A47B4C">
            <w:pPr>
              <w:rPr>
                <w:ins w:id="4744" w:author="Borja Gonzalez" w:date="2017-09-28T19:15:00Z"/>
                <w:lang w:val="es-ES"/>
                <w:rPrChange w:id="4745" w:author="Rodrigo García" w:date="2017-09-29T10:06:00Z">
                  <w:rPr>
                    <w:ins w:id="4746" w:author="Borja Gonzalez" w:date="2017-09-28T19:15:00Z"/>
                    <w:rFonts w:ascii="Monaco" w:eastAsiaTheme="majorEastAsia" w:hAnsi="Monaco" w:cs="Monaco"/>
                    <w:color w:val="243F60" w:themeColor="accent1" w:themeShade="7F"/>
                    <w:sz w:val="32"/>
                    <w:szCs w:val="32"/>
                    <w:lang w:val="en-US"/>
                  </w:rPr>
                </w:rPrChange>
              </w:rPr>
              <w:pPrChange w:id="4747" w:author="GONZALEZ DIAZ, BORJA" w:date="2017-09-29T19:27:00Z">
                <w:pPr>
                  <w:keepNext/>
                  <w:keepLines/>
                  <w:widowControl w:val="0"/>
                  <w:autoSpaceDE w:val="0"/>
                  <w:autoSpaceDN w:val="0"/>
                  <w:adjustRightInd w:val="0"/>
                  <w:spacing w:before="200"/>
                  <w:outlineLvl w:val="4"/>
                </w:pPr>
              </w:pPrChange>
            </w:pPr>
            <w:ins w:id="4748" w:author="Borja Gonzalez" w:date="2017-09-28T19:15:00Z">
              <w:r w:rsidRPr="0079203F">
                <w:rPr>
                  <w:lang w:val="es-ES"/>
                  <w:rPrChange w:id="4749" w:author="Rodrigo García" w:date="2017-09-29T10:06:00Z">
                    <w:rPr>
                      <w:rFonts w:ascii="Monaco" w:hAnsi="Monaco" w:cs="Monaco"/>
                      <w:sz w:val="32"/>
                      <w:szCs w:val="32"/>
                      <w:lang w:val="en-US"/>
                    </w:rPr>
                  </w:rPrChange>
                </w:rPr>
                <w:t xml:space="preserve">     </w:t>
              </w:r>
              <w:r w:rsidRPr="0079203F">
                <w:rPr>
                  <w:b/>
                  <w:bCs/>
                  <w:color w:val="204A87"/>
                  <w:lang w:val="es-ES"/>
                  <w:rPrChange w:id="4750" w:author="Rodrigo García" w:date="2017-09-29T10:06:00Z">
                    <w:rPr>
                      <w:rFonts w:ascii="Monaco" w:hAnsi="Monaco" w:cs="Monaco"/>
                      <w:b/>
                      <w:bCs/>
                      <w:color w:val="204A87"/>
                      <w:sz w:val="32"/>
                      <w:szCs w:val="32"/>
                      <w:lang w:val="en-US"/>
                    </w:rPr>
                  </w:rPrChange>
                </w:rPr>
                <w:t>var</w:t>
              </w:r>
              <w:r w:rsidRPr="0079203F">
                <w:rPr>
                  <w:lang w:val="es-ES"/>
                  <w:rPrChange w:id="4751" w:author="Rodrigo García" w:date="2017-09-29T10:06:00Z">
                    <w:rPr>
                      <w:rFonts w:ascii="Monaco" w:hAnsi="Monaco" w:cs="Monaco"/>
                      <w:sz w:val="32"/>
                      <w:szCs w:val="32"/>
                      <w:lang w:val="en-US"/>
                    </w:rPr>
                  </w:rPrChange>
                </w:rPr>
                <w:t xml:space="preserve"> datos3 </w:t>
              </w:r>
              <w:r w:rsidRPr="0079203F">
                <w:rPr>
                  <w:b/>
                  <w:bCs/>
                  <w:color w:val="CE5C00"/>
                  <w:lang w:val="es-ES"/>
                  <w:rPrChange w:id="4752" w:author="Rodrigo García" w:date="2017-09-29T10:06:00Z">
                    <w:rPr>
                      <w:rFonts w:ascii="Monaco" w:hAnsi="Monaco" w:cs="Monaco"/>
                      <w:b/>
                      <w:bCs/>
                      <w:color w:val="CE5C00"/>
                      <w:sz w:val="32"/>
                      <w:szCs w:val="32"/>
                      <w:lang w:val="en-US"/>
                    </w:rPr>
                  </w:rPrChange>
                </w:rPr>
                <w:t>=</w:t>
              </w:r>
              <w:r w:rsidRPr="0079203F">
                <w:rPr>
                  <w:lang w:val="es-ES"/>
                  <w:rPrChange w:id="4753" w:author="Rodrigo García" w:date="2017-09-29T10:06:00Z">
                    <w:rPr>
                      <w:rFonts w:ascii="Monaco" w:hAnsi="Monaco" w:cs="Monaco"/>
                      <w:sz w:val="32"/>
                      <w:szCs w:val="32"/>
                      <w:lang w:val="en-US"/>
                    </w:rPr>
                  </w:rPrChange>
                </w:rPr>
                <w:t xml:space="preserve"> </w:t>
              </w:r>
              <w:r w:rsidRPr="0079203F">
                <w:rPr>
                  <w:b/>
                  <w:bCs/>
                  <w:lang w:val="es-ES"/>
                  <w:rPrChange w:id="4754"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4755" w:author="Borja Gonzalez" w:date="2017-09-28T19:15:00Z"/>
                <w:lang w:val="es-ES"/>
                <w:rPrChange w:id="4756" w:author="Rodrigo García" w:date="2017-09-29T10:06:00Z">
                  <w:rPr>
                    <w:ins w:id="4757" w:author="Borja Gonzalez" w:date="2017-09-28T19:15:00Z"/>
                    <w:rFonts w:ascii="Monaco" w:eastAsiaTheme="majorEastAsia" w:hAnsi="Monaco" w:cs="Monaco"/>
                    <w:color w:val="243F60" w:themeColor="accent1" w:themeShade="7F"/>
                    <w:sz w:val="32"/>
                    <w:szCs w:val="32"/>
                    <w:lang w:val="en-US"/>
                  </w:rPr>
                </w:rPrChange>
              </w:rPr>
              <w:pPrChange w:id="4758" w:author="GONZALEZ DIAZ, BORJA" w:date="2017-09-29T19:27:00Z">
                <w:pPr>
                  <w:keepNext/>
                  <w:keepLines/>
                  <w:widowControl w:val="0"/>
                  <w:autoSpaceDE w:val="0"/>
                  <w:autoSpaceDN w:val="0"/>
                  <w:adjustRightInd w:val="0"/>
                  <w:spacing w:before="200"/>
                  <w:outlineLvl w:val="4"/>
                </w:pPr>
              </w:pPrChange>
            </w:pPr>
            <w:ins w:id="4759" w:author="Borja Gonzalez" w:date="2017-09-28T19:15:00Z">
              <w:r w:rsidRPr="0079203F">
                <w:rPr>
                  <w:lang w:val="es-ES"/>
                  <w:rPrChange w:id="4760" w:author="Rodrigo García" w:date="2017-09-29T10:06:00Z">
                    <w:rPr>
                      <w:rFonts w:ascii="Monaco" w:hAnsi="Monaco" w:cs="Monaco"/>
                      <w:sz w:val="32"/>
                      <w:szCs w:val="32"/>
                      <w:lang w:val="en-US"/>
                    </w:rPr>
                  </w:rPrChange>
                </w:rPr>
                <w:t xml:space="preserve">            operacion</w:t>
              </w:r>
              <w:r w:rsidRPr="0079203F">
                <w:rPr>
                  <w:b/>
                  <w:bCs/>
                  <w:color w:val="CE5C00"/>
                  <w:lang w:val="es-ES"/>
                  <w:rPrChange w:id="4761" w:author="Rodrigo García" w:date="2017-09-29T10:06:00Z">
                    <w:rPr>
                      <w:rFonts w:ascii="Monaco" w:hAnsi="Monaco" w:cs="Monaco"/>
                      <w:b/>
                      <w:bCs/>
                      <w:color w:val="CE5C00"/>
                      <w:sz w:val="32"/>
                      <w:szCs w:val="32"/>
                      <w:lang w:val="en-US"/>
                    </w:rPr>
                  </w:rPrChange>
                </w:rPr>
                <w:t>:</w:t>
              </w:r>
              <w:r w:rsidRPr="0079203F">
                <w:rPr>
                  <w:lang w:val="es-ES"/>
                  <w:rPrChange w:id="4762" w:author="Rodrigo García" w:date="2017-09-29T10:06:00Z">
                    <w:rPr>
                      <w:rFonts w:ascii="Monaco" w:hAnsi="Monaco" w:cs="Monaco"/>
                      <w:sz w:val="32"/>
                      <w:szCs w:val="32"/>
                      <w:lang w:val="en-US"/>
                    </w:rPr>
                  </w:rPrChange>
                </w:rPr>
                <w:t xml:space="preserve"> </w:t>
              </w:r>
              <w:r w:rsidRPr="0079203F">
                <w:rPr>
                  <w:color w:val="4E9A06"/>
                  <w:lang w:val="es-ES"/>
                  <w:rPrChange w:id="4763" w:author="Rodrigo García" w:date="2017-09-29T10:06:00Z">
                    <w:rPr>
                      <w:rFonts w:ascii="Monaco" w:hAnsi="Monaco" w:cs="Monaco"/>
                      <w:color w:val="4E9A06"/>
                      <w:sz w:val="32"/>
                      <w:szCs w:val="32"/>
                      <w:lang w:val="en-US"/>
                    </w:rPr>
                  </w:rPrChange>
                </w:rPr>
                <w:t>"Añadir datos de paciente"</w:t>
              </w:r>
              <w:r w:rsidRPr="0079203F">
                <w:rPr>
                  <w:b/>
                  <w:bCs/>
                  <w:lang w:val="es-ES"/>
                  <w:rPrChange w:id="4764"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4765" w:author="Borja Gonzalez" w:date="2017-09-28T19:15:00Z"/>
                <w:lang w:val="en-US"/>
                <w:rPrChange w:id="4766" w:author="Borja Gonzalez" w:date="2017-09-28T19:15:00Z">
                  <w:rPr>
                    <w:ins w:id="4767" w:author="Borja Gonzalez" w:date="2017-09-28T19:15:00Z"/>
                    <w:rFonts w:ascii="Monaco" w:eastAsiaTheme="majorEastAsia" w:hAnsi="Monaco" w:cs="Monaco"/>
                    <w:color w:val="243F60" w:themeColor="accent1" w:themeShade="7F"/>
                    <w:sz w:val="32"/>
                    <w:szCs w:val="32"/>
                    <w:lang w:val="en-US"/>
                  </w:rPr>
                </w:rPrChange>
              </w:rPr>
              <w:pPrChange w:id="4768" w:author="GONZALEZ DIAZ, BORJA" w:date="2017-09-29T19:27:00Z">
                <w:pPr>
                  <w:keepNext/>
                  <w:keepLines/>
                  <w:widowControl w:val="0"/>
                  <w:autoSpaceDE w:val="0"/>
                  <w:autoSpaceDN w:val="0"/>
                  <w:adjustRightInd w:val="0"/>
                  <w:spacing w:before="200"/>
                  <w:outlineLvl w:val="4"/>
                </w:pPr>
              </w:pPrChange>
            </w:pPr>
            <w:ins w:id="4769" w:author="Borja Gonzalez" w:date="2017-09-28T19:15:00Z">
              <w:r w:rsidRPr="0079203F">
                <w:rPr>
                  <w:lang w:val="es-ES"/>
                  <w:rPrChange w:id="4770" w:author="Rodrigo García" w:date="2017-09-29T10:06:00Z">
                    <w:rPr>
                      <w:rFonts w:ascii="Monaco" w:hAnsi="Monaco" w:cs="Monaco"/>
                      <w:sz w:val="32"/>
                      <w:szCs w:val="32"/>
                      <w:lang w:val="en-US"/>
                    </w:rPr>
                  </w:rPrChange>
                </w:rPr>
                <w:t xml:space="preserve">            </w:t>
              </w:r>
              <w:r w:rsidRPr="00A47B4C">
                <w:rPr>
                  <w:lang w:val="en-US"/>
                  <w:rPrChange w:id="4771" w:author="Borja Gonzalez" w:date="2017-09-28T19:15:00Z">
                    <w:rPr>
                      <w:rFonts w:ascii="Monaco" w:hAnsi="Monaco" w:cs="Monaco"/>
                      <w:color w:val="000000"/>
                      <w:sz w:val="32"/>
                      <w:szCs w:val="32"/>
                      <w:lang w:val="en-US"/>
                    </w:rPr>
                  </w:rPrChange>
                </w:rPr>
                <w:t>id</w:t>
              </w:r>
              <w:r w:rsidRPr="00A47B4C">
                <w:rPr>
                  <w:b/>
                  <w:bCs/>
                  <w:color w:val="CE5C00"/>
                  <w:lang w:val="en-US"/>
                  <w:rPrChange w:id="4772" w:author="Borja Gonzalez" w:date="2017-09-28T19:15:00Z">
                    <w:rPr>
                      <w:rFonts w:ascii="Monaco" w:hAnsi="Monaco" w:cs="Monaco"/>
                      <w:b/>
                      <w:bCs/>
                      <w:color w:val="CE5C00"/>
                      <w:sz w:val="32"/>
                      <w:szCs w:val="32"/>
                      <w:lang w:val="en-US"/>
                    </w:rPr>
                  </w:rPrChange>
                </w:rPr>
                <w:t>:</w:t>
              </w:r>
              <w:r w:rsidRPr="00A47B4C">
                <w:rPr>
                  <w:lang w:val="en-US"/>
                  <w:rPrChange w:id="4773" w:author="Borja Gonzalez" w:date="2017-09-28T19:15:00Z">
                    <w:rPr>
                      <w:rFonts w:ascii="Monaco" w:hAnsi="Monaco" w:cs="Monaco"/>
                      <w:sz w:val="32"/>
                      <w:szCs w:val="32"/>
                      <w:lang w:val="en-US"/>
                    </w:rPr>
                  </w:rPrChange>
                </w:rPr>
                <w:t xml:space="preserve"> url1</w:t>
              </w:r>
              <w:r w:rsidRPr="00A47B4C">
                <w:rPr>
                  <w:b/>
                  <w:bCs/>
                  <w:lang w:val="en-US"/>
                  <w:rPrChange w:id="4774" w:author="Borja Gonzalez" w:date="2017-09-28T19:15:00Z">
                    <w:rPr>
                      <w:rFonts w:ascii="Monaco" w:hAnsi="Monaco" w:cs="Monaco"/>
                      <w:b/>
                      <w:bCs/>
                      <w:color w:val="000000"/>
                      <w:sz w:val="32"/>
                      <w:szCs w:val="32"/>
                      <w:lang w:val="en-US"/>
                    </w:rPr>
                  </w:rPrChange>
                </w:rPr>
                <w:t>.</w:t>
              </w:r>
              <w:r w:rsidRPr="00A47B4C">
                <w:rPr>
                  <w:lang w:val="en-US"/>
                  <w:rPrChange w:id="4775" w:author="Borja Gonzalez" w:date="2017-09-28T19:15:00Z">
                    <w:rPr>
                      <w:rFonts w:ascii="Monaco" w:hAnsi="Monaco" w:cs="Monaco"/>
                      <w:color w:val="000000"/>
                      <w:sz w:val="32"/>
                      <w:szCs w:val="32"/>
                      <w:lang w:val="en-US"/>
                    </w:rPr>
                  </w:rPrChange>
                </w:rPr>
                <w:t>searchParams</w:t>
              </w:r>
              <w:r w:rsidRPr="00A47B4C">
                <w:rPr>
                  <w:b/>
                  <w:bCs/>
                  <w:lang w:val="en-US"/>
                  <w:rPrChange w:id="4776" w:author="Borja Gonzalez" w:date="2017-09-28T19:15:00Z">
                    <w:rPr>
                      <w:rFonts w:ascii="Monaco" w:hAnsi="Monaco" w:cs="Monaco"/>
                      <w:b/>
                      <w:bCs/>
                      <w:color w:val="000000"/>
                      <w:sz w:val="32"/>
                      <w:szCs w:val="32"/>
                      <w:lang w:val="en-US"/>
                    </w:rPr>
                  </w:rPrChange>
                </w:rPr>
                <w:t>.</w:t>
              </w:r>
              <w:r w:rsidRPr="00A47B4C">
                <w:rPr>
                  <w:lang w:val="en-US"/>
                  <w:rPrChange w:id="4777" w:author="Borja Gonzalez" w:date="2017-09-28T19:15:00Z">
                    <w:rPr>
                      <w:rFonts w:ascii="Monaco" w:hAnsi="Monaco" w:cs="Monaco"/>
                      <w:color w:val="000000"/>
                      <w:sz w:val="32"/>
                      <w:szCs w:val="32"/>
                      <w:lang w:val="en-US"/>
                    </w:rPr>
                  </w:rPrChange>
                </w:rPr>
                <w:t>get</w:t>
              </w:r>
              <w:r w:rsidRPr="00A47B4C">
                <w:rPr>
                  <w:b/>
                  <w:bCs/>
                  <w:lang w:val="en-US"/>
                  <w:rPrChange w:id="4778" w:author="Borja Gonzalez" w:date="2017-09-28T19:15:00Z">
                    <w:rPr>
                      <w:rFonts w:ascii="Monaco" w:hAnsi="Monaco" w:cs="Monaco"/>
                      <w:b/>
                      <w:bCs/>
                      <w:color w:val="000000"/>
                      <w:sz w:val="32"/>
                      <w:szCs w:val="32"/>
                      <w:lang w:val="en-US"/>
                    </w:rPr>
                  </w:rPrChange>
                </w:rPr>
                <w:t>(</w:t>
              </w:r>
              <w:r w:rsidRPr="00A47B4C">
                <w:rPr>
                  <w:color w:val="4E9A06"/>
                  <w:lang w:val="en-US"/>
                  <w:rPrChange w:id="4779" w:author="Borja Gonzalez" w:date="2017-09-28T19:15:00Z">
                    <w:rPr>
                      <w:rFonts w:ascii="Monaco" w:hAnsi="Monaco" w:cs="Monaco"/>
                      <w:color w:val="4E9A06"/>
                      <w:sz w:val="32"/>
                      <w:szCs w:val="32"/>
                      <w:lang w:val="en-US"/>
                    </w:rPr>
                  </w:rPrChange>
                </w:rPr>
                <w:t>"var1"</w:t>
              </w:r>
              <w:proofErr w:type="gramStart"/>
              <w:r w:rsidRPr="00A47B4C">
                <w:rPr>
                  <w:b/>
                  <w:bCs/>
                  <w:lang w:val="en-US"/>
                  <w:rPrChange w:id="4780" w:author="Borja Gonzalez" w:date="2017-09-28T19:15:00Z">
                    <w:rPr>
                      <w:rFonts w:ascii="Monaco" w:hAnsi="Monaco" w:cs="Monaco"/>
                      <w:b/>
                      <w:bCs/>
                      <w:color w:val="000000"/>
                      <w:sz w:val="32"/>
                      <w:szCs w:val="32"/>
                      <w:lang w:val="en-US"/>
                    </w:rPr>
                  </w:rPrChange>
                </w:rPr>
                <w:t>),</w:t>
              </w:r>
              <w:r w:rsidRPr="00A47B4C">
                <w:rPr>
                  <w:lang w:val="en-US"/>
                  <w:rPrChange w:id="4781" w:author="Borja Gonzalez" w:date="2017-09-28T19:15:00Z">
                    <w:rPr>
                      <w:rFonts w:ascii="Monaco" w:hAnsi="Monaco" w:cs="Monaco"/>
                      <w:sz w:val="32"/>
                      <w:szCs w:val="32"/>
                      <w:lang w:val="en-US"/>
                    </w:rPr>
                  </w:rPrChange>
                </w:rPr>
                <w:t xml:space="preserve">  </w:t>
              </w:r>
              <w:r w:rsidRPr="00A47B4C">
                <w:rPr>
                  <w:i/>
                  <w:iCs/>
                  <w:color w:val="8F5902"/>
                  <w:lang w:val="en-US"/>
                  <w:rPrChange w:id="4782" w:author="Borja Gonzalez" w:date="2017-09-28T19:15:00Z">
                    <w:rPr>
                      <w:rFonts w:ascii="Monaco" w:hAnsi="Monaco" w:cs="Monaco"/>
                      <w:i/>
                      <w:iCs/>
                      <w:color w:val="8F5902"/>
                      <w:sz w:val="32"/>
                      <w:szCs w:val="32"/>
                      <w:lang w:val="en-US"/>
                    </w:rPr>
                  </w:rPrChange>
                </w:rPr>
                <w:t>/</w:t>
              </w:r>
              <w:proofErr w:type="gramEnd"/>
              <w:r w:rsidRPr="00A47B4C">
                <w:rPr>
                  <w:i/>
                  <w:iCs/>
                  <w:color w:val="8F5902"/>
                  <w:lang w:val="en-US"/>
                  <w:rPrChange w:id="4783"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4784"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4785" w:author="Borja Gonzalez" w:date="2017-09-28T19:15:00Z"/>
                <w:lang w:val="en-US"/>
                <w:rPrChange w:id="4786" w:author="Borja Gonzalez" w:date="2017-09-28T19:15:00Z">
                  <w:rPr>
                    <w:ins w:id="4787" w:author="Borja Gonzalez" w:date="2017-09-28T19:15:00Z"/>
                    <w:rFonts w:ascii="Monaco" w:eastAsiaTheme="majorEastAsia" w:hAnsi="Monaco" w:cs="Monaco"/>
                    <w:color w:val="243F60" w:themeColor="accent1" w:themeShade="7F"/>
                    <w:sz w:val="32"/>
                    <w:szCs w:val="32"/>
                    <w:lang w:val="en-US"/>
                  </w:rPr>
                </w:rPrChange>
              </w:rPr>
              <w:pPrChange w:id="4788" w:author="GONZALEZ DIAZ, BORJA" w:date="2017-09-29T19:27:00Z">
                <w:pPr>
                  <w:keepNext/>
                  <w:keepLines/>
                  <w:widowControl w:val="0"/>
                  <w:autoSpaceDE w:val="0"/>
                  <w:autoSpaceDN w:val="0"/>
                  <w:adjustRightInd w:val="0"/>
                  <w:spacing w:before="200"/>
                  <w:outlineLvl w:val="4"/>
                </w:pPr>
              </w:pPrChange>
            </w:pPr>
            <w:ins w:id="4789" w:author="Borja Gonzalez" w:date="2017-09-28T19:15:00Z">
              <w:r w:rsidRPr="00A47B4C">
                <w:rPr>
                  <w:lang w:val="en-US"/>
                  <w:rPrChange w:id="4790" w:author="Borja Gonzalez" w:date="2017-09-28T19:15:00Z">
                    <w:rPr>
                      <w:rFonts w:ascii="Monaco" w:hAnsi="Monaco" w:cs="Monaco"/>
                      <w:sz w:val="32"/>
                      <w:szCs w:val="32"/>
                      <w:lang w:val="en-US"/>
                    </w:rPr>
                  </w:rPrChange>
                </w:rPr>
                <w:t xml:space="preserve">            n</w:t>
              </w:r>
              <w:r w:rsidRPr="00A47B4C">
                <w:rPr>
                  <w:b/>
                  <w:bCs/>
                  <w:color w:val="CE5C00"/>
                  <w:lang w:val="en-US"/>
                  <w:rPrChange w:id="4791" w:author="Borja Gonzalez" w:date="2017-09-28T19:15:00Z">
                    <w:rPr>
                      <w:rFonts w:ascii="Monaco" w:hAnsi="Monaco" w:cs="Monaco"/>
                      <w:b/>
                      <w:bCs/>
                      <w:color w:val="CE5C00"/>
                      <w:sz w:val="32"/>
                      <w:szCs w:val="32"/>
                      <w:lang w:val="en-US"/>
                    </w:rPr>
                  </w:rPrChange>
                </w:rPr>
                <w:t>:</w:t>
              </w:r>
              <w:r w:rsidRPr="00A47B4C">
                <w:rPr>
                  <w:lang w:val="en-US"/>
                  <w:rPrChange w:id="4792" w:author="Borja Gonzalez" w:date="2017-09-28T19:15:00Z">
                    <w:rPr>
                      <w:rFonts w:ascii="Monaco" w:hAnsi="Monaco" w:cs="Monaco"/>
                      <w:sz w:val="32"/>
                      <w:szCs w:val="32"/>
                      <w:lang w:val="en-US"/>
                    </w:rPr>
                  </w:rPrChange>
                </w:rPr>
                <w:t xml:space="preserve"> url1</w:t>
              </w:r>
              <w:r w:rsidRPr="00A47B4C">
                <w:rPr>
                  <w:b/>
                  <w:bCs/>
                  <w:lang w:val="en-US"/>
                  <w:rPrChange w:id="4793" w:author="Borja Gonzalez" w:date="2017-09-28T19:15:00Z">
                    <w:rPr>
                      <w:rFonts w:ascii="Monaco" w:hAnsi="Monaco" w:cs="Monaco"/>
                      <w:b/>
                      <w:bCs/>
                      <w:color w:val="000000"/>
                      <w:sz w:val="32"/>
                      <w:szCs w:val="32"/>
                      <w:lang w:val="en-US"/>
                    </w:rPr>
                  </w:rPrChange>
                </w:rPr>
                <w:t>.</w:t>
              </w:r>
              <w:r w:rsidRPr="00A47B4C">
                <w:rPr>
                  <w:lang w:val="en-US"/>
                  <w:rPrChange w:id="4794" w:author="Borja Gonzalez" w:date="2017-09-28T19:15:00Z">
                    <w:rPr>
                      <w:rFonts w:ascii="Monaco" w:hAnsi="Monaco" w:cs="Monaco"/>
                      <w:color w:val="000000"/>
                      <w:sz w:val="32"/>
                      <w:szCs w:val="32"/>
                      <w:lang w:val="en-US"/>
                    </w:rPr>
                  </w:rPrChange>
                </w:rPr>
                <w:t>searchParams</w:t>
              </w:r>
              <w:r w:rsidRPr="00A47B4C">
                <w:rPr>
                  <w:b/>
                  <w:bCs/>
                  <w:lang w:val="en-US"/>
                  <w:rPrChange w:id="4795" w:author="Borja Gonzalez" w:date="2017-09-28T19:15:00Z">
                    <w:rPr>
                      <w:rFonts w:ascii="Monaco" w:hAnsi="Monaco" w:cs="Monaco"/>
                      <w:b/>
                      <w:bCs/>
                      <w:color w:val="000000"/>
                      <w:sz w:val="32"/>
                      <w:szCs w:val="32"/>
                      <w:lang w:val="en-US"/>
                    </w:rPr>
                  </w:rPrChange>
                </w:rPr>
                <w:t>.</w:t>
              </w:r>
              <w:r w:rsidRPr="00A47B4C">
                <w:rPr>
                  <w:lang w:val="en-US"/>
                  <w:rPrChange w:id="4796" w:author="Borja Gonzalez" w:date="2017-09-28T19:15:00Z">
                    <w:rPr>
                      <w:rFonts w:ascii="Monaco" w:hAnsi="Monaco" w:cs="Monaco"/>
                      <w:color w:val="000000"/>
                      <w:sz w:val="32"/>
                      <w:szCs w:val="32"/>
                      <w:lang w:val="en-US"/>
                    </w:rPr>
                  </w:rPrChange>
                </w:rPr>
                <w:t>get</w:t>
              </w:r>
              <w:r w:rsidRPr="00A47B4C">
                <w:rPr>
                  <w:b/>
                  <w:bCs/>
                  <w:lang w:val="en-US"/>
                  <w:rPrChange w:id="4797" w:author="Borja Gonzalez" w:date="2017-09-28T19:15:00Z">
                    <w:rPr>
                      <w:rFonts w:ascii="Monaco" w:hAnsi="Monaco" w:cs="Monaco"/>
                      <w:b/>
                      <w:bCs/>
                      <w:color w:val="000000"/>
                      <w:sz w:val="32"/>
                      <w:szCs w:val="32"/>
                      <w:lang w:val="en-US"/>
                    </w:rPr>
                  </w:rPrChange>
                </w:rPr>
                <w:t>(</w:t>
              </w:r>
              <w:r w:rsidRPr="00A47B4C">
                <w:rPr>
                  <w:color w:val="4E9A06"/>
                  <w:lang w:val="en-US"/>
                  <w:rPrChange w:id="4798" w:author="Borja Gonzalez" w:date="2017-09-28T19:15:00Z">
                    <w:rPr>
                      <w:rFonts w:ascii="Monaco" w:hAnsi="Monaco" w:cs="Monaco"/>
                      <w:color w:val="4E9A06"/>
                      <w:sz w:val="32"/>
                      <w:szCs w:val="32"/>
                      <w:lang w:val="en-US"/>
                    </w:rPr>
                  </w:rPrChange>
                </w:rPr>
                <w:t>"var2"</w:t>
              </w:r>
              <w:r w:rsidRPr="00A47B4C">
                <w:rPr>
                  <w:b/>
                  <w:bCs/>
                  <w:lang w:val="en-US"/>
                  <w:rPrChange w:id="4799"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4800" w:author="Borja Gonzalez" w:date="2017-09-28T19:15:00Z"/>
                <w:lang w:val="en-US"/>
                <w:rPrChange w:id="4801" w:author="Borja Gonzalez" w:date="2017-09-28T19:15:00Z">
                  <w:rPr>
                    <w:ins w:id="4802" w:author="Borja Gonzalez" w:date="2017-09-28T19:15:00Z"/>
                    <w:rFonts w:ascii="Monaco" w:eastAsiaTheme="majorEastAsia" w:hAnsi="Monaco" w:cs="Monaco"/>
                    <w:color w:val="243F60" w:themeColor="accent1" w:themeShade="7F"/>
                    <w:sz w:val="32"/>
                    <w:szCs w:val="32"/>
                    <w:lang w:val="en-US"/>
                  </w:rPr>
                </w:rPrChange>
              </w:rPr>
              <w:pPrChange w:id="4803" w:author="GONZALEZ DIAZ, BORJA" w:date="2017-09-29T19:27:00Z">
                <w:pPr>
                  <w:keepNext/>
                  <w:keepLines/>
                  <w:widowControl w:val="0"/>
                  <w:autoSpaceDE w:val="0"/>
                  <w:autoSpaceDN w:val="0"/>
                  <w:adjustRightInd w:val="0"/>
                  <w:spacing w:before="200"/>
                  <w:outlineLvl w:val="4"/>
                </w:pPr>
              </w:pPrChange>
            </w:pPr>
            <w:ins w:id="4804" w:author="Borja Gonzalez" w:date="2017-09-28T19:15:00Z">
              <w:r w:rsidRPr="00A47B4C">
                <w:rPr>
                  <w:lang w:val="en-US"/>
                  <w:rPrChange w:id="4805" w:author="Borja Gonzalez" w:date="2017-09-28T19:15:00Z">
                    <w:rPr>
                      <w:rFonts w:ascii="Monaco" w:hAnsi="Monaco" w:cs="Monaco"/>
                      <w:sz w:val="32"/>
                      <w:szCs w:val="32"/>
                      <w:lang w:val="en-US"/>
                    </w:rPr>
                  </w:rPrChange>
                </w:rPr>
                <w:t xml:space="preserve">            t1</w:t>
              </w:r>
              <w:r w:rsidRPr="00A47B4C">
                <w:rPr>
                  <w:b/>
                  <w:bCs/>
                  <w:color w:val="CE5C00"/>
                  <w:lang w:val="en-US"/>
                  <w:rPrChange w:id="4806" w:author="Borja Gonzalez" w:date="2017-09-28T19:15:00Z">
                    <w:rPr>
                      <w:rFonts w:ascii="Monaco" w:hAnsi="Monaco" w:cs="Monaco"/>
                      <w:b/>
                      <w:bCs/>
                      <w:color w:val="CE5C00"/>
                      <w:sz w:val="32"/>
                      <w:szCs w:val="32"/>
                      <w:lang w:val="en-US"/>
                    </w:rPr>
                  </w:rPrChange>
                </w:rPr>
                <w:t>:</w:t>
              </w:r>
              <w:r w:rsidRPr="00A47B4C">
                <w:rPr>
                  <w:lang w:val="en-US"/>
                  <w:rPrChange w:id="4807" w:author="Borja Gonzalez" w:date="2017-09-28T19:15:00Z">
                    <w:rPr>
                      <w:rFonts w:ascii="Monaco" w:hAnsi="Monaco" w:cs="Monaco"/>
                      <w:sz w:val="32"/>
                      <w:szCs w:val="32"/>
                      <w:lang w:val="en-US"/>
                    </w:rPr>
                  </w:rPrChange>
                </w:rPr>
                <w:t xml:space="preserve"> t</w:t>
              </w:r>
              <w:r w:rsidRPr="00A47B4C">
                <w:rPr>
                  <w:b/>
                  <w:bCs/>
                  <w:lang w:val="en-US"/>
                  <w:rPrChange w:id="4808"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4809" w:author="Borja Gonzalez" w:date="2017-09-28T19:15:00Z"/>
                <w:lang w:val="en-US"/>
                <w:rPrChange w:id="4810" w:author="Borja Gonzalez" w:date="2017-09-28T19:15:00Z">
                  <w:rPr>
                    <w:ins w:id="4811" w:author="Borja Gonzalez" w:date="2017-09-28T19:15:00Z"/>
                    <w:rFonts w:ascii="Monaco" w:eastAsiaTheme="majorEastAsia" w:hAnsi="Monaco" w:cs="Monaco"/>
                    <w:color w:val="243F60" w:themeColor="accent1" w:themeShade="7F"/>
                    <w:sz w:val="32"/>
                    <w:szCs w:val="32"/>
                    <w:lang w:val="en-US"/>
                  </w:rPr>
                </w:rPrChange>
              </w:rPr>
              <w:pPrChange w:id="4812" w:author="GONZALEZ DIAZ, BORJA" w:date="2017-09-29T19:27:00Z">
                <w:pPr>
                  <w:keepNext/>
                  <w:keepLines/>
                  <w:widowControl w:val="0"/>
                  <w:autoSpaceDE w:val="0"/>
                  <w:autoSpaceDN w:val="0"/>
                  <w:adjustRightInd w:val="0"/>
                  <w:spacing w:before="200"/>
                  <w:outlineLvl w:val="4"/>
                </w:pPr>
              </w:pPrChange>
            </w:pPr>
            <w:ins w:id="4813" w:author="Borja Gonzalez" w:date="2017-09-28T19:15:00Z">
              <w:r w:rsidRPr="00A47B4C">
                <w:rPr>
                  <w:lang w:val="en-US"/>
                  <w:rPrChange w:id="4814" w:author="Borja Gonzalez" w:date="2017-09-28T19:15:00Z">
                    <w:rPr>
                      <w:rFonts w:ascii="Monaco" w:hAnsi="Monaco" w:cs="Monaco"/>
                      <w:sz w:val="32"/>
                      <w:szCs w:val="32"/>
                      <w:lang w:val="en-US"/>
                    </w:rPr>
                  </w:rPrChange>
                </w:rPr>
                <w:t xml:space="preserve">            c1</w:t>
              </w:r>
              <w:r w:rsidRPr="00A47B4C">
                <w:rPr>
                  <w:b/>
                  <w:bCs/>
                  <w:color w:val="CE5C00"/>
                  <w:lang w:val="en-US"/>
                  <w:rPrChange w:id="4815" w:author="Borja Gonzalez" w:date="2017-09-28T19:15:00Z">
                    <w:rPr>
                      <w:rFonts w:ascii="Monaco" w:hAnsi="Monaco" w:cs="Monaco"/>
                      <w:b/>
                      <w:bCs/>
                      <w:color w:val="CE5C00"/>
                      <w:sz w:val="32"/>
                      <w:szCs w:val="32"/>
                      <w:lang w:val="en-US"/>
                    </w:rPr>
                  </w:rPrChange>
                </w:rPr>
                <w:t>:</w:t>
              </w:r>
              <w:r w:rsidRPr="00A47B4C">
                <w:rPr>
                  <w:lang w:val="en-US"/>
                  <w:rPrChange w:id="4816" w:author="Borja Gonzalez" w:date="2017-09-28T19:15:00Z">
                    <w:rPr>
                      <w:rFonts w:ascii="Monaco" w:hAnsi="Monaco" w:cs="Monaco"/>
                      <w:sz w:val="32"/>
                      <w:szCs w:val="32"/>
                      <w:lang w:val="en-US"/>
                    </w:rPr>
                  </w:rPrChange>
                </w:rPr>
                <w:t xml:space="preserve"> c</w:t>
              </w:r>
              <w:r w:rsidRPr="00A47B4C">
                <w:rPr>
                  <w:b/>
                  <w:bCs/>
                  <w:lang w:val="en-US"/>
                  <w:rPrChange w:id="4817"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4818" w:author="Borja Gonzalez" w:date="2017-09-28T19:15:00Z"/>
                <w:lang w:val="en-US"/>
                <w:rPrChange w:id="4819" w:author="Borja Gonzalez" w:date="2017-09-28T19:15:00Z">
                  <w:rPr>
                    <w:ins w:id="4820" w:author="Borja Gonzalez" w:date="2017-09-28T19:15:00Z"/>
                    <w:rFonts w:ascii="Monaco" w:eastAsiaTheme="majorEastAsia" w:hAnsi="Monaco" w:cs="Monaco"/>
                    <w:color w:val="243F60" w:themeColor="accent1" w:themeShade="7F"/>
                    <w:sz w:val="32"/>
                    <w:szCs w:val="32"/>
                    <w:lang w:val="en-US"/>
                  </w:rPr>
                </w:rPrChange>
              </w:rPr>
              <w:pPrChange w:id="4821" w:author="GONZALEZ DIAZ, BORJA" w:date="2017-09-29T19:27:00Z">
                <w:pPr>
                  <w:keepNext/>
                  <w:keepLines/>
                  <w:widowControl w:val="0"/>
                  <w:autoSpaceDE w:val="0"/>
                  <w:autoSpaceDN w:val="0"/>
                  <w:adjustRightInd w:val="0"/>
                  <w:spacing w:before="200"/>
                  <w:outlineLvl w:val="4"/>
                </w:pPr>
              </w:pPrChange>
            </w:pPr>
            <w:ins w:id="4822" w:author="Borja Gonzalez" w:date="2017-09-28T19:15:00Z">
              <w:r w:rsidRPr="00A47B4C">
                <w:rPr>
                  <w:lang w:val="en-US"/>
                  <w:rPrChange w:id="4823" w:author="Borja Gonzalez" w:date="2017-09-28T19:15:00Z">
                    <w:rPr>
                      <w:rFonts w:ascii="Monaco" w:hAnsi="Monaco" w:cs="Monaco"/>
                      <w:sz w:val="32"/>
                      <w:szCs w:val="32"/>
                      <w:lang w:val="en-US"/>
                    </w:rPr>
                  </w:rPrChange>
                </w:rPr>
                <w:t xml:space="preserve">            s1</w:t>
              </w:r>
              <w:r w:rsidRPr="00A47B4C">
                <w:rPr>
                  <w:b/>
                  <w:bCs/>
                  <w:color w:val="CE5C00"/>
                  <w:lang w:val="en-US"/>
                  <w:rPrChange w:id="4824" w:author="Borja Gonzalez" w:date="2017-09-28T19:15:00Z">
                    <w:rPr>
                      <w:rFonts w:ascii="Monaco" w:hAnsi="Monaco" w:cs="Monaco"/>
                      <w:b/>
                      <w:bCs/>
                      <w:color w:val="CE5C00"/>
                      <w:sz w:val="32"/>
                      <w:szCs w:val="32"/>
                      <w:lang w:val="en-US"/>
                    </w:rPr>
                  </w:rPrChange>
                </w:rPr>
                <w:t>:</w:t>
              </w:r>
              <w:r w:rsidRPr="00A47B4C">
                <w:rPr>
                  <w:lang w:val="en-US"/>
                  <w:rPrChange w:id="4825" w:author="Borja Gonzalez" w:date="2017-09-28T19:15:00Z">
                    <w:rPr>
                      <w:rFonts w:ascii="Monaco" w:hAnsi="Monaco" w:cs="Monaco"/>
                      <w:sz w:val="32"/>
                      <w:szCs w:val="32"/>
                      <w:lang w:val="en-US"/>
                    </w:rPr>
                  </w:rPrChange>
                </w:rPr>
                <w:t xml:space="preserve"> s</w:t>
              </w:r>
              <w:r w:rsidRPr="00A47B4C">
                <w:rPr>
                  <w:b/>
                  <w:bCs/>
                  <w:lang w:val="en-US"/>
                  <w:rPrChange w:id="4826"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4827" w:author="Borja Gonzalez" w:date="2017-09-28T19:15:00Z"/>
                <w:lang w:val="en-US"/>
                <w:rPrChange w:id="4828" w:author="Borja Gonzalez" w:date="2017-09-28T19:15:00Z">
                  <w:rPr>
                    <w:ins w:id="4829" w:author="Borja Gonzalez" w:date="2017-09-28T19:15:00Z"/>
                    <w:rFonts w:ascii="Monaco" w:eastAsiaTheme="majorEastAsia" w:hAnsi="Monaco" w:cs="Monaco"/>
                    <w:color w:val="243F60" w:themeColor="accent1" w:themeShade="7F"/>
                    <w:sz w:val="32"/>
                    <w:szCs w:val="32"/>
                    <w:lang w:val="en-US"/>
                  </w:rPr>
                </w:rPrChange>
              </w:rPr>
              <w:pPrChange w:id="4830" w:author="GONZALEZ DIAZ, BORJA" w:date="2017-09-29T19:27:00Z">
                <w:pPr>
                  <w:keepNext/>
                  <w:keepLines/>
                  <w:widowControl w:val="0"/>
                  <w:autoSpaceDE w:val="0"/>
                  <w:autoSpaceDN w:val="0"/>
                  <w:adjustRightInd w:val="0"/>
                  <w:spacing w:before="200"/>
                  <w:outlineLvl w:val="4"/>
                </w:pPr>
              </w:pPrChange>
            </w:pPr>
            <w:ins w:id="4831" w:author="Borja Gonzalez" w:date="2017-09-28T19:15:00Z">
              <w:r w:rsidRPr="00A47B4C">
                <w:rPr>
                  <w:lang w:val="en-US"/>
                  <w:rPrChange w:id="4832" w:author="Borja Gonzalez" w:date="2017-09-28T19:15:00Z">
                    <w:rPr>
                      <w:rFonts w:ascii="Monaco" w:hAnsi="Monaco" w:cs="Monaco"/>
                      <w:sz w:val="32"/>
                      <w:szCs w:val="32"/>
                      <w:lang w:val="en-US"/>
                    </w:rPr>
                  </w:rPrChange>
                </w:rPr>
                <w:t xml:space="preserve">            t1</w:t>
              </w:r>
              <w:r w:rsidRPr="00A47B4C">
                <w:rPr>
                  <w:b/>
                  <w:bCs/>
                  <w:color w:val="CE5C00"/>
                  <w:lang w:val="en-US"/>
                  <w:rPrChange w:id="4833" w:author="Borja Gonzalez" w:date="2017-09-28T19:15:00Z">
                    <w:rPr>
                      <w:rFonts w:ascii="Monaco" w:hAnsi="Monaco" w:cs="Monaco"/>
                      <w:b/>
                      <w:bCs/>
                      <w:color w:val="CE5C00"/>
                      <w:sz w:val="32"/>
                      <w:szCs w:val="32"/>
                      <w:lang w:val="en-US"/>
                    </w:rPr>
                  </w:rPrChange>
                </w:rPr>
                <w:t>:</w:t>
              </w:r>
              <w:r w:rsidRPr="00A47B4C">
                <w:rPr>
                  <w:lang w:val="en-US"/>
                  <w:rPrChange w:id="4834" w:author="Borja Gonzalez" w:date="2017-09-28T19:15:00Z">
                    <w:rPr>
                      <w:rFonts w:ascii="Monaco" w:hAnsi="Monaco" w:cs="Monaco"/>
                      <w:sz w:val="32"/>
                      <w:szCs w:val="32"/>
                      <w:lang w:val="en-US"/>
                    </w:rPr>
                  </w:rPrChange>
                </w:rPr>
                <w:t xml:space="preserve"> tr</w:t>
              </w:r>
              <w:r w:rsidRPr="00A47B4C">
                <w:rPr>
                  <w:b/>
                  <w:bCs/>
                  <w:lang w:val="en-US"/>
                  <w:rPrChange w:id="4835"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4836" w:author="Borja Gonzalez" w:date="2017-09-28T19:15:00Z"/>
                <w:lang w:val="en-US"/>
                <w:rPrChange w:id="4837" w:author="Borja Gonzalez" w:date="2017-09-28T19:15:00Z">
                  <w:rPr>
                    <w:ins w:id="4838" w:author="Borja Gonzalez" w:date="2017-09-28T19:15:00Z"/>
                    <w:rFonts w:ascii="Monaco" w:eastAsiaTheme="majorEastAsia" w:hAnsi="Monaco" w:cs="Monaco"/>
                    <w:color w:val="243F60" w:themeColor="accent1" w:themeShade="7F"/>
                    <w:sz w:val="32"/>
                    <w:szCs w:val="32"/>
                    <w:lang w:val="en-US"/>
                  </w:rPr>
                </w:rPrChange>
              </w:rPr>
              <w:pPrChange w:id="4839" w:author="GONZALEZ DIAZ, BORJA" w:date="2017-09-29T19:27:00Z">
                <w:pPr>
                  <w:keepNext/>
                  <w:keepLines/>
                  <w:widowControl w:val="0"/>
                  <w:autoSpaceDE w:val="0"/>
                  <w:autoSpaceDN w:val="0"/>
                  <w:adjustRightInd w:val="0"/>
                  <w:spacing w:before="200"/>
                  <w:outlineLvl w:val="4"/>
                </w:pPr>
              </w:pPrChange>
            </w:pPr>
            <w:ins w:id="4840" w:author="Borja Gonzalez" w:date="2017-09-28T19:15:00Z">
              <w:r w:rsidRPr="00A47B4C">
                <w:rPr>
                  <w:lang w:val="en-US"/>
                  <w:rPrChange w:id="4841" w:author="Borja Gonzalez" w:date="2017-09-28T19:15:00Z">
                    <w:rPr>
                      <w:rFonts w:ascii="Monaco" w:hAnsi="Monaco" w:cs="Monaco"/>
                      <w:sz w:val="32"/>
                      <w:szCs w:val="32"/>
                      <w:lang w:val="en-US"/>
                    </w:rPr>
                  </w:rPrChange>
                </w:rPr>
                <w:t xml:space="preserve">            mxc</w:t>
              </w:r>
              <w:r w:rsidRPr="00A47B4C">
                <w:rPr>
                  <w:b/>
                  <w:bCs/>
                  <w:color w:val="CE5C00"/>
                  <w:lang w:val="en-US"/>
                  <w:rPrChange w:id="4842" w:author="Borja Gonzalez" w:date="2017-09-28T19:15:00Z">
                    <w:rPr>
                      <w:rFonts w:ascii="Monaco" w:hAnsi="Monaco" w:cs="Monaco"/>
                      <w:b/>
                      <w:bCs/>
                      <w:color w:val="CE5C00"/>
                      <w:sz w:val="32"/>
                      <w:szCs w:val="32"/>
                      <w:lang w:val="en-US"/>
                    </w:rPr>
                  </w:rPrChange>
                </w:rPr>
                <w:t>:</w:t>
              </w:r>
              <w:r w:rsidRPr="00A47B4C">
                <w:rPr>
                  <w:lang w:val="en-US"/>
                  <w:rPrChange w:id="4843" w:author="Borja Gonzalez" w:date="2017-09-28T19:15:00Z">
                    <w:rPr>
                      <w:rFonts w:ascii="Monaco" w:hAnsi="Monaco" w:cs="Monaco"/>
                      <w:sz w:val="32"/>
                      <w:szCs w:val="32"/>
                      <w:lang w:val="en-US"/>
                    </w:rPr>
                  </w:rPrChange>
                </w:rPr>
                <w:t xml:space="preserve"> max_c</w:t>
              </w:r>
              <w:r w:rsidRPr="00A47B4C">
                <w:rPr>
                  <w:b/>
                  <w:bCs/>
                  <w:lang w:val="en-US"/>
                  <w:rPrChange w:id="4844"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4845" w:author="Borja Gonzalez" w:date="2017-09-28T19:15:00Z"/>
                <w:lang w:val="en-US"/>
                <w:rPrChange w:id="4846" w:author="Borja Gonzalez" w:date="2017-09-28T19:15:00Z">
                  <w:rPr>
                    <w:ins w:id="4847" w:author="Borja Gonzalez" w:date="2017-09-28T19:15:00Z"/>
                    <w:rFonts w:ascii="Monaco" w:eastAsiaTheme="majorEastAsia" w:hAnsi="Monaco" w:cs="Monaco"/>
                    <w:color w:val="243F60" w:themeColor="accent1" w:themeShade="7F"/>
                    <w:sz w:val="32"/>
                    <w:szCs w:val="32"/>
                    <w:lang w:val="en-US"/>
                  </w:rPr>
                </w:rPrChange>
              </w:rPr>
              <w:pPrChange w:id="4848" w:author="GONZALEZ DIAZ, BORJA" w:date="2017-09-29T19:27:00Z">
                <w:pPr>
                  <w:keepNext/>
                  <w:keepLines/>
                  <w:widowControl w:val="0"/>
                  <w:autoSpaceDE w:val="0"/>
                  <w:autoSpaceDN w:val="0"/>
                  <w:adjustRightInd w:val="0"/>
                  <w:spacing w:before="200"/>
                  <w:outlineLvl w:val="4"/>
                </w:pPr>
              </w:pPrChange>
            </w:pPr>
            <w:ins w:id="4849" w:author="Borja Gonzalez" w:date="2017-09-28T19:15:00Z">
              <w:r w:rsidRPr="00A47B4C">
                <w:rPr>
                  <w:lang w:val="en-US"/>
                  <w:rPrChange w:id="4850" w:author="Borja Gonzalez" w:date="2017-09-28T19:15:00Z">
                    <w:rPr>
                      <w:rFonts w:ascii="Monaco" w:hAnsi="Monaco" w:cs="Monaco"/>
                      <w:sz w:val="32"/>
                      <w:szCs w:val="32"/>
                      <w:lang w:val="en-US"/>
                    </w:rPr>
                  </w:rPrChange>
                </w:rPr>
                <w:t xml:space="preserve">            mnc</w:t>
              </w:r>
              <w:r w:rsidRPr="00A47B4C">
                <w:rPr>
                  <w:b/>
                  <w:bCs/>
                  <w:color w:val="CE5C00"/>
                  <w:lang w:val="en-US"/>
                  <w:rPrChange w:id="4851" w:author="Borja Gonzalez" w:date="2017-09-28T19:15:00Z">
                    <w:rPr>
                      <w:rFonts w:ascii="Monaco" w:hAnsi="Monaco" w:cs="Monaco"/>
                      <w:b/>
                      <w:bCs/>
                      <w:color w:val="CE5C00"/>
                      <w:sz w:val="32"/>
                      <w:szCs w:val="32"/>
                      <w:lang w:val="en-US"/>
                    </w:rPr>
                  </w:rPrChange>
                </w:rPr>
                <w:t>:</w:t>
              </w:r>
              <w:r w:rsidRPr="00A47B4C">
                <w:rPr>
                  <w:lang w:val="en-US"/>
                  <w:rPrChange w:id="4852" w:author="Borja Gonzalez" w:date="2017-09-28T19:15:00Z">
                    <w:rPr>
                      <w:rFonts w:ascii="Monaco" w:hAnsi="Monaco" w:cs="Monaco"/>
                      <w:sz w:val="32"/>
                      <w:szCs w:val="32"/>
                      <w:lang w:val="en-US"/>
                    </w:rPr>
                  </w:rPrChange>
                </w:rPr>
                <w:t xml:space="preserve"> min_c</w:t>
              </w:r>
              <w:r w:rsidRPr="00A47B4C">
                <w:rPr>
                  <w:b/>
                  <w:bCs/>
                  <w:lang w:val="en-US"/>
                  <w:rPrChange w:id="4853"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4854" w:author="Borja Gonzalez" w:date="2017-09-28T19:15:00Z"/>
                <w:lang w:val="en-US"/>
                <w:rPrChange w:id="4855" w:author="Borja Gonzalez" w:date="2017-09-28T19:15:00Z">
                  <w:rPr>
                    <w:ins w:id="4856" w:author="Borja Gonzalez" w:date="2017-09-28T19:15:00Z"/>
                    <w:rFonts w:ascii="Monaco" w:eastAsiaTheme="majorEastAsia" w:hAnsi="Monaco" w:cs="Monaco"/>
                    <w:color w:val="243F60" w:themeColor="accent1" w:themeShade="7F"/>
                    <w:sz w:val="32"/>
                    <w:szCs w:val="32"/>
                    <w:lang w:val="en-US"/>
                  </w:rPr>
                </w:rPrChange>
              </w:rPr>
              <w:pPrChange w:id="4857" w:author="GONZALEZ DIAZ, BORJA" w:date="2017-09-29T19:27:00Z">
                <w:pPr>
                  <w:keepNext/>
                  <w:keepLines/>
                  <w:widowControl w:val="0"/>
                  <w:autoSpaceDE w:val="0"/>
                  <w:autoSpaceDN w:val="0"/>
                  <w:adjustRightInd w:val="0"/>
                  <w:spacing w:before="200"/>
                  <w:outlineLvl w:val="4"/>
                </w:pPr>
              </w:pPrChange>
            </w:pPr>
            <w:ins w:id="4858" w:author="Borja Gonzalez" w:date="2017-09-28T19:15:00Z">
              <w:r w:rsidRPr="00A47B4C">
                <w:rPr>
                  <w:lang w:val="en-US"/>
                  <w:rPrChange w:id="4859" w:author="Borja Gonzalez" w:date="2017-09-28T19:15:00Z">
                    <w:rPr>
                      <w:rFonts w:ascii="Monaco" w:hAnsi="Monaco" w:cs="Monaco"/>
                      <w:sz w:val="32"/>
                      <w:szCs w:val="32"/>
                      <w:lang w:val="en-US"/>
                    </w:rPr>
                  </w:rPrChange>
                </w:rPr>
                <w:t xml:space="preserve">            mxt</w:t>
              </w:r>
              <w:r w:rsidRPr="00A47B4C">
                <w:rPr>
                  <w:b/>
                  <w:bCs/>
                  <w:color w:val="CE5C00"/>
                  <w:lang w:val="en-US"/>
                  <w:rPrChange w:id="4860" w:author="Borja Gonzalez" w:date="2017-09-28T19:15:00Z">
                    <w:rPr>
                      <w:rFonts w:ascii="Monaco" w:hAnsi="Monaco" w:cs="Monaco"/>
                      <w:b/>
                      <w:bCs/>
                      <w:color w:val="CE5C00"/>
                      <w:sz w:val="32"/>
                      <w:szCs w:val="32"/>
                      <w:lang w:val="en-US"/>
                    </w:rPr>
                  </w:rPrChange>
                </w:rPr>
                <w:t>:</w:t>
              </w:r>
              <w:r w:rsidRPr="00A47B4C">
                <w:rPr>
                  <w:lang w:val="en-US"/>
                  <w:rPrChange w:id="4861" w:author="Borja Gonzalez" w:date="2017-09-28T19:15:00Z">
                    <w:rPr>
                      <w:rFonts w:ascii="Monaco" w:hAnsi="Monaco" w:cs="Monaco"/>
                      <w:sz w:val="32"/>
                      <w:szCs w:val="32"/>
                      <w:lang w:val="en-US"/>
                    </w:rPr>
                  </w:rPrChange>
                </w:rPr>
                <w:t xml:space="preserve"> max_t</w:t>
              </w:r>
              <w:r w:rsidRPr="00A47B4C">
                <w:rPr>
                  <w:b/>
                  <w:bCs/>
                  <w:lang w:val="en-US"/>
                  <w:rPrChange w:id="4862"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4863" w:author="Borja Gonzalez" w:date="2017-09-28T19:15:00Z"/>
                <w:lang w:val="en-US"/>
                <w:rPrChange w:id="4864" w:author="Borja Gonzalez" w:date="2017-09-28T19:15:00Z">
                  <w:rPr>
                    <w:ins w:id="4865" w:author="Borja Gonzalez" w:date="2017-09-28T19:15:00Z"/>
                    <w:rFonts w:ascii="Monaco" w:eastAsiaTheme="majorEastAsia" w:hAnsi="Monaco" w:cs="Monaco"/>
                    <w:color w:val="243F60" w:themeColor="accent1" w:themeShade="7F"/>
                    <w:sz w:val="32"/>
                    <w:szCs w:val="32"/>
                    <w:lang w:val="en-US"/>
                  </w:rPr>
                </w:rPrChange>
              </w:rPr>
              <w:pPrChange w:id="4866" w:author="GONZALEZ DIAZ, BORJA" w:date="2017-09-29T19:27:00Z">
                <w:pPr>
                  <w:keepNext/>
                  <w:keepLines/>
                  <w:widowControl w:val="0"/>
                  <w:autoSpaceDE w:val="0"/>
                  <w:autoSpaceDN w:val="0"/>
                  <w:adjustRightInd w:val="0"/>
                  <w:spacing w:before="200"/>
                  <w:outlineLvl w:val="4"/>
                </w:pPr>
              </w:pPrChange>
            </w:pPr>
            <w:ins w:id="4867" w:author="Borja Gonzalez" w:date="2017-09-28T19:15:00Z">
              <w:r w:rsidRPr="00A47B4C">
                <w:rPr>
                  <w:lang w:val="en-US"/>
                  <w:rPrChange w:id="4868" w:author="Borja Gonzalez" w:date="2017-09-28T19:15:00Z">
                    <w:rPr>
                      <w:rFonts w:ascii="Monaco" w:hAnsi="Monaco" w:cs="Monaco"/>
                      <w:sz w:val="32"/>
                      <w:szCs w:val="32"/>
                      <w:lang w:val="en-US"/>
                    </w:rPr>
                  </w:rPrChange>
                </w:rPr>
                <w:t xml:space="preserve">            mntr</w:t>
              </w:r>
              <w:r w:rsidRPr="00A47B4C">
                <w:rPr>
                  <w:b/>
                  <w:bCs/>
                  <w:color w:val="CE5C00"/>
                  <w:lang w:val="en-US"/>
                  <w:rPrChange w:id="4869" w:author="Borja Gonzalez" w:date="2017-09-28T19:15:00Z">
                    <w:rPr>
                      <w:rFonts w:ascii="Monaco" w:hAnsi="Monaco" w:cs="Monaco"/>
                      <w:b/>
                      <w:bCs/>
                      <w:color w:val="CE5C00"/>
                      <w:sz w:val="32"/>
                      <w:szCs w:val="32"/>
                      <w:lang w:val="en-US"/>
                    </w:rPr>
                  </w:rPrChange>
                </w:rPr>
                <w:t>:</w:t>
              </w:r>
              <w:r w:rsidRPr="00A47B4C">
                <w:rPr>
                  <w:lang w:val="en-US"/>
                  <w:rPrChange w:id="4870" w:author="Borja Gonzalez" w:date="2017-09-28T19:15:00Z">
                    <w:rPr>
                      <w:rFonts w:ascii="Monaco" w:hAnsi="Monaco" w:cs="Monaco"/>
                      <w:sz w:val="32"/>
                      <w:szCs w:val="32"/>
                      <w:lang w:val="en-US"/>
                    </w:rPr>
                  </w:rPrChange>
                </w:rPr>
                <w:t xml:space="preserve"> min_tr</w:t>
              </w:r>
              <w:r w:rsidRPr="00A47B4C">
                <w:rPr>
                  <w:b/>
                  <w:bCs/>
                  <w:lang w:val="en-US"/>
                  <w:rPrChange w:id="4871"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4872" w:author="Borja Gonzalez" w:date="2017-09-28T19:15:00Z"/>
                <w:lang w:val="en-US"/>
                <w:rPrChange w:id="4873" w:author="Borja Gonzalez" w:date="2017-09-28T19:15:00Z">
                  <w:rPr>
                    <w:ins w:id="4874" w:author="Borja Gonzalez" w:date="2017-09-28T19:15:00Z"/>
                    <w:rFonts w:ascii="Monaco" w:eastAsiaTheme="majorEastAsia" w:hAnsi="Monaco" w:cs="Monaco"/>
                    <w:color w:val="243F60" w:themeColor="accent1" w:themeShade="7F"/>
                    <w:sz w:val="32"/>
                    <w:szCs w:val="32"/>
                    <w:lang w:val="en-US"/>
                  </w:rPr>
                </w:rPrChange>
              </w:rPr>
              <w:pPrChange w:id="4875" w:author="GONZALEZ DIAZ, BORJA" w:date="2017-09-29T19:27:00Z">
                <w:pPr>
                  <w:keepNext/>
                  <w:keepLines/>
                  <w:widowControl w:val="0"/>
                  <w:autoSpaceDE w:val="0"/>
                  <w:autoSpaceDN w:val="0"/>
                  <w:adjustRightInd w:val="0"/>
                  <w:spacing w:before="200"/>
                  <w:outlineLvl w:val="4"/>
                </w:pPr>
              </w:pPrChange>
            </w:pPr>
            <w:ins w:id="4876" w:author="Borja Gonzalez" w:date="2017-09-28T19:15:00Z">
              <w:r w:rsidRPr="00A47B4C">
                <w:rPr>
                  <w:lang w:val="en-US"/>
                  <w:rPrChange w:id="4877" w:author="Borja Gonzalez" w:date="2017-09-28T19:15:00Z">
                    <w:rPr>
                      <w:rFonts w:ascii="Monaco" w:hAnsi="Monaco" w:cs="Monaco"/>
                      <w:sz w:val="32"/>
                      <w:szCs w:val="32"/>
                      <w:lang w:val="en-US"/>
                    </w:rPr>
                  </w:rPrChange>
                </w:rPr>
                <w:t xml:space="preserve">            mxs</w:t>
              </w:r>
              <w:r w:rsidRPr="00A47B4C">
                <w:rPr>
                  <w:b/>
                  <w:bCs/>
                  <w:color w:val="CE5C00"/>
                  <w:lang w:val="en-US"/>
                  <w:rPrChange w:id="4878" w:author="Borja Gonzalez" w:date="2017-09-28T19:15:00Z">
                    <w:rPr>
                      <w:rFonts w:ascii="Monaco" w:hAnsi="Monaco" w:cs="Monaco"/>
                      <w:b/>
                      <w:bCs/>
                      <w:color w:val="CE5C00"/>
                      <w:sz w:val="32"/>
                      <w:szCs w:val="32"/>
                      <w:lang w:val="en-US"/>
                    </w:rPr>
                  </w:rPrChange>
                </w:rPr>
                <w:t>:</w:t>
              </w:r>
              <w:r w:rsidRPr="00A47B4C">
                <w:rPr>
                  <w:lang w:val="en-US"/>
                  <w:rPrChange w:id="4879" w:author="Borja Gonzalez" w:date="2017-09-28T19:15:00Z">
                    <w:rPr>
                      <w:rFonts w:ascii="Monaco" w:hAnsi="Monaco" w:cs="Monaco"/>
                      <w:sz w:val="32"/>
                      <w:szCs w:val="32"/>
                      <w:lang w:val="en-US"/>
                    </w:rPr>
                  </w:rPrChange>
                </w:rPr>
                <w:t xml:space="preserve"> max_s</w:t>
              </w:r>
              <w:r w:rsidRPr="00A47B4C">
                <w:rPr>
                  <w:b/>
                  <w:bCs/>
                  <w:lang w:val="en-US"/>
                  <w:rPrChange w:id="4880"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4881" w:author="Borja Gonzalez" w:date="2017-09-28T19:15:00Z"/>
                <w:lang w:val="en-US"/>
                <w:rPrChange w:id="4882" w:author="Borja Gonzalez" w:date="2017-09-28T19:15:00Z">
                  <w:rPr>
                    <w:ins w:id="4883" w:author="Borja Gonzalez" w:date="2017-09-28T19:15:00Z"/>
                    <w:rFonts w:ascii="Monaco" w:eastAsiaTheme="majorEastAsia" w:hAnsi="Monaco" w:cs="Monaco"/>
                    <w:color w:val="243F60" w:themeColor="accent1" w:themeShade="7F"/>
                    <w:sz w:val="32"/>
                    <w:szCs w:val="32"/>
                    <w:lang w:val="en-US"/>
                  </w:rPr>
                </w:rPrChange>
              </w:rPr>
              <w:pPrChange w:id="4884" w:author="GONZALEZ DIAZ, BORJA" w:date="2017-09-29T19:27:00Z">
                <w:pPr>
                  <w:keepNext/>
                  <w:keepLines/>
                  <w:widowControl w:val="0"/>
                  <w:autoSpaceDE w:val="0"/>
                  <w:autoSpaceDN w:val="0"/>
                  <w:adjustRightInd w:val="0"/>
                  <w:spacing w:before="200"/>
                  <w:outlineLvl w:val="4"/>
                </w:pPr>
              </w:pPrChange>
            </w:pPr>
            <w:ins w:id="4885" w:author="Borja Gonzalez" w:date="2017-09-28T19:15:00Z">
              <w:r w:rsidRPr="00A47B4C">
                <w:rPr>
                  <w:lang w:val="en-US"/>
                  <w:rPrChange w:id="4886" w:author="Borja Gonzalez" w:date="2017-09-28T19:15:00Z">
                    <w:rPr>
                      <w:rFonts w:ascii="Monaco" w:hAnsi="Monaco" w:cs="Monaco"/>
                      <w:sz w:val="32"/>
                      <w:szCs w:val="32"/>
                      <w:lang w:val="en-US"/>
                    </w:rPr>
                  </w:rPrChange>
                </w:rPr>
                <w:t xml:space="preserve">            mns</w:t>
              </w:r>
              <w:r w:rsidRPr="00A47B4C">
                <w:rPr>
                  <w:b/>
                  <w:bCs/>
                  <w:color w:val="CE5C00"/>
                  <w:lang w:val="en-US"/>
                  <w:rPrChange w:id="4887" w:author="Borja Gonzalez" w:date="2017-09-28T19:15:00Z">
                    <w:rPr>
                      <w:rFonts w:ascii="Monaco" w:hAnsi="Monaco" w:cs="Monaco"/>
                      <w:b/>
                      <w:bCs/>
                      <w:color w:val="CE5C00"/>
                      <w:sz w:val="32"/>
                      <w:szCs w:val="32"/>
                      <w:lang w:val="en-US"/>
                    </w:rPr>
                  </w:rPrChange>
                </w:rPr>
                <w:t>:</w:t>
              </w:r>
              <w:r w:rsidRPr="00A47B4C">
                <w:rPr>
                  <w:lang w:val="en-US"/>
                  <w:rPrChange w:id="4888" w:author="Borja Gonzalez" w:date="2017-09-28T19:15:00Z">
                    <w:rPr>
                      <w:rFonts w:ascii="Monaco" w:hAnsi="Monaco" w:cs="Monaco"/>
                      <w:sz w:val="32"/>
                      <w:szCs w:val="32"/>
                      <w:lang w:val="en-US"/>
                    </w:rPr>
                  </w:rPrChange>
                </w:rPr>
                <w:t xml:space="preserve"> min_s</w:t>
              </w:r>
              <w:r w:rsidRPr="00A47B4C">
                <w:rPr>
                  <w:b/>
                  <w:bCs/>
                  <w:lang w:val="en-US"/>
                  <w:rPrChange w:id="4889"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4890" w:author="Borja Gonzalez" w:date="2017-09-28T19:15:00Z"/>
                <w:lang w:val="en-US"/>
                <w:rPrChange w:id="4891" w:author="Borja Gonzalez" w:date="2017-09-28T19:15:00Z">
                  <w:rPr>
                    <w:ins w:id="4892" w:author="Borja Gonzalez" w:date="2017-09-28T19:15:00Z"/>
                    <w:rFonts w:ascii="Monaco" w:eastAsiaTheme="majorEastAsia" w:hAnsi="Monaco" w:cs="Monaco"/>
                    <w:color w:val="243F60" w:themeColor="accent1" w:themeShade="7F"/>
                    <w:sz w:val="32"/>
                    <w:szCs w:val="32"/>
                    <w:lang w:val="en-US"/>
                  </w:rPr>
                </w:rPrChange>
              </w:rPr>
              <w:pPrChange w:id="4893" w:author="GONZALEZ DIAZ, BORJA" w:date="2017-09-29T19:27:00Z">
                <w:pPr>
                  <w:keepNext/>
                  <w:keepLines/>
                  <w:widowControl w:val="0"/>
                  <w:autoSpaceDE w:val="0"/>
                  <w:autoSpaceDN w:val="0"/>
                  <w:adjustRightInd w:val="0"/>
                  <w:spacing w:before="200"/>
                  <w:outlineLvl w:val="4"/>
                </w:pPr>
              </w:pPrChange>
            </w:pPr>
            <w:ins w:id="4894" w:author="Borja Gonzalez" w:date="2017-09-28T19:15:00Z">
              <w:r w:rsidRPr="00A47B4C">
                <w:rPr>
                  <w:lang w:val="en-US"/>
                  <w:rPrChange w:id="4895" w:author="Borja Gonzalez" w:date="2017-09-28T19:15:00Z">
                    <w:rPr>
                      <w:rFonts w:ascii="Monaco" w:hAnsi="Monaco" w:cs="Monaco"/>
                      <w:sz w:val="32"/>
                      <w:szCs w:val="32"/>
                      <w:lang w:val="en-US"/>
                    </w:rPr>
                  </w:rPrChange>
                </w:rPr>
                <w:t xml:space="preserve">            f</w:t>
              </w:r>
              <w:r w:rsidRPr="00A47B4C">
                <w:rPr>
                  <w:b/>
                  <w:bCs/>
                  <w:color w:val="CE5C00"/>
                  <w:lang w:val="en-US"/>
                  <w:rPrChange w:id="4896" w:author="Borja Gonzalez" w:date="2017-09-28T19:15:00Z">
                    <w:rPr>
                      <w:rFonts w:ascii="Monaco" w:hAnsi="Monaco" w:cs="Monaco"/>
                      <w:b/>
                      <w:bCs/>
                      <w:color w:val="CE5C00"/>
                      <w:sz w:val="32"/>
                      <w:szCs w:val="32"/>
                      <w:lang w:val="en-US"/>
                    </w:rPr>
                  </w:rPrChange>
                </w:rPr>
                <w:t>:</w:t>
              </w:r>
              <w:r w:rsidRPr="00A47B4C">
                <w:rPr>
                  <w:lang w:val="en-US"/>
                  <w:rPrChange w:id="4897"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4898" w:author="Borja Gonzalez" w:date="2017-09-28T19:15:00Z"/>
                <w:lang w:val="en-US"/>
                <w:rPrChange w:id="4899" w:author="Borja Gonzalez" w:date="2017-09-28T19:15:00Z">
                  <w:rPr>
                    <w:ins w:id="4900" w:author="Borja Gonzalez" w:date="2017-09-28T19:15:00Z"/>
                    <w:rFonts w:ascii="Monaco" w:eastAsiaTheme="majorEastAsia" w:hAnsi="Monaco" w:cs="Monaco"/>
                    <w:color w:val="243F60" w:themeColor="accent1" w:themeShade="7F"/>
                    <w:sz w:val="32"/>
                    <w:szCs w:val="32"/>
                    <w:lang w:val="en-US"/>
                  </w:rPr>
                </w:rPrChange>
              </w:rPr>
              <w:pPrChange w:id="4901" w:author="GONZALEZ DIAZ, BORJA" w:date="2017-09-29T19:27:00Z">
                <w:pPr>
                  <w:keepNext/>
                  <w:keepLines/>
                  <w:widowControl w:val="0"/>
                  <w:autoSpaceDE w:val="0"/>
                  <w:autoSpaceDN w:val="0"/>
                  <w:adjustRightInd w:val="0"/>
                  <w:spacing w:before="200"/>
                  <w:outlineLvl w:val="4"/>
                </w:pPr>
              </w:pPrChange>
            </w:pPr>
            <w:ins w:id="4902" w:author="Borja Gonzalez" w:date="2017-09-28T19:15:00Z">
              <w:r w:rsidRPr="00A47B4C">
                <w:rPr>
                  <w:lang w:val="en-US"/>
                  <w:rPrChange w:id="4903" w:author="Borja Gonzalez" w:date="2017-09-28T19:15:00Z">
                    <w:rPr>
                      <w:rFonts w:ascii="Monaco" w:hAnsi="Monaco" w:cs="Monaco"/>
                      <w:sz w:val="32"/>
                      <w:szCs w:val="32"/>
                      <w:lang w:val="en-US"/>
                    </w:rPr>
                  </w:rPrChange>
                </w:rPr>
                <w:t xml:space="preserve">    </w:t>
              </w:r>
              <w:r w:rsidRPr="00A47B4C">
                <w:rPr>
                  <w:b/>
                  <w:bCs/>
                  <w:lang w:val="en-US"/>
                  <w:rPrChange w:id="4904"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4905" w:author="Borja Gonzalez" w:date="2017-09-28T19:15:00Z"/>
                <w:lang w:val="en-US"/>
                <w:rPrChange w:id="4906" w:author="Borja Gonzalez" w:date="2017-09-28T19:15:00Z">
                  <w:rPr>
                    <w:ins w:id="4907" w:author="Borja Gonzalez" w:date="2017-09-28T19:15:00Z"/>
                    <w:rFonts w:ascii="Monaco" w:eastAsiaTheme="majorEastAsia" w:hAnsi="Monaco" w:cs="Monaco"/>
                    <w:color w:val="243F60" w:themeColor="accent1" w:themeShade="7F"/>
                    <w:sz w:val="32"/>
                    <w:szCs w:val="32"/>
                    <w:lang w:val="en-US"/>
                  </w:rPr>
                </w:rPrChange>
              </w:rPr>
              <w:pPrChange w:id="4908" w:author="GONZALEZ DIAZ, BORJA" w:date="2017-09-29T19:27:00Z">
                <w:pPr>
                  <w:keepNext/>
                  <w:keepLines/>
                  <w:widowControl w:val="0"/>
                  <w:autoSpaceDE w:val="0"/>
                  <w:autoSpaceDN w:val="0"/>
                  <w:adjustRightInd w:val="0"/>
                  <w:spacing w:before="200"/>
                  <w:outlineLvl w:val="4"/>
                </w:pPr>
              </w:pPrChange>
            </w:pPr>
            <w:ins w:id="4909" w:author="Borja Gonzalez" w:date="2017-09-28T19:15:00Z">
              <w:r w:rsidRPr="00A47B4C">
                <w:rPr>
                  <w:lang w:val="en-US"/>
                  <w:rPrChange w:id="4910" w:author="Borja Gonzalez" w:date="2017-09-28T19:15:00Z">
                    <w:rPr>
                      <w:rFonts w:ascii="Monaco" w:hAnsi="Monaco" w:cs="Monaco"/>
                      <w:sz w:val="32"/>
                      <w:szCs w:val="32"/>
                      <w:lang w:val="en-US"/>
                    </w:rPr>
                  </w:rPrChange>
                </w:rPr>
                <w:t xml:space="preserve">    </w:t>
              </w:r>
              <w:proofErr w:type="gramStart"/>
              <w:r w:rsidRPr="00A47B4C">
                <w:rPr>
                  <w:lang w:val="en-US"/>
                  <w:rPrChange w:id="4911" w:author="Borja Gonzalez" w:date="2017-09-28T19:15:00Z">
                    <w:rPr>
                      <w:rFonts w:ascii="Monaco" w:hAnsi="Monaco" w:cs="Monaco"/>
                      <w:sz w:val="32"/>
                      <w:szCs w:val="32"/>
                      <w:lang w:val="en-US"/>
                    </w:rPr>
                  </w:rPrChange>
                </w:rPr>
                <w:t>socket</w:t>
              </w:r>
              <w:r w:rsidRPr="00A47B4C">
                <w:rPr>
                  <w:b/>
                  <w:bCs/>
                  <w:lang w:val="en-US"/>
                  <w:rPrChange w:id="4912" w:author="Borja Gonzalez" w:date="2017-09-28T19:15:00Z">
                    <w:rPr>
                      <w:rFonts w:ascii="Monaco" w:hAnsi="Monaco" w:cs="Monaco"/>
                      <w:b/>
                      <w:bCs/>
                      <w:color w:val="000000"/>
                      <w:sz w:val="32"/>
                      <w:szCs w:val="32"/>
                      <w:lang w:val="en-US"/>
                    </w:rPr>
                  </w:rPrChange>
                </w:rPr>
                <w:t>.</w:t>
              </w:r>
              <w:r w:rsidRPr="00A47B4C">
                <w:rPr>
                  <w:lang w:val="en-US"/>
                  <w:rPrChange w:id="4913" w:author="Borja Gonzalez" w:date="2017-09-28T19:15:00Z">
                    <w:rPr>
                      <w:rFonts w:ascii="Monaco" w:hAnsi="Monaco" w:cs="Monaco"/>
                      <w:color w:val="000000"/>
                      <w:sz w:val="32"/>
                      <w:szCs w:val="32"/>
                      <w:lang w:val="en-US"/>
                    </w:rPr>
                  </w:rPrChange>
                </w:rPr>
                <w:t>send</w:t>
              </w:r>
              <w:proofErr w:type="gramEnd"/>
              <w:r w:rsidRPr="00A47B4C">
                <w:rPr>
                  <w:b/>
                  <w:bCs/>
                  <w:lang w:val="en-US"/>
                  <w:rPrChange w:id="4914" w:author="Borja Gonzalez" w:date="2017-09-28T19:15:00Z">
                    <w:rPr>
                      <w:rFonts w:ascii="Monaco" w:hAnsi="Monaco" w:cs="Monaco"/>
                      <w:b/>
                      <w:bCs/>
                      <w:color w:val="000000"/>
                      <w:sz w:val="32"/>
                      <w:szCs w:val="32"/>
                      <w:lang w:val="en-US"/>
                    </w:rPr>
                  </w:rPrChange>
                </w:rPr>
                <w:t>(</w:t>
              </w:r>
              <w:r w:rsidRPr="00A47B4C">
                <w:rPr>
                  <w:lang w:val="en-US"/>
                  <w:rPrChange w:id="4915" w:author="Borja Gonzalez" w:date="2017-09-28T19:15:00Z">
                    <w:rPr>
                      <w:rFonts w:ascii="Monaco" w:hAnsi="Monaco" w:cs="Monaco"/>
                      <w:color w:val="000000"/>
                      <w:sz w:val="32"/>
                      <w:szCs w:val="32"/>
                      <w:lang w:val="en-US"/>
                    </w:rPr>
                  </w:rPrChange>
                </w:rPr>
                <w:t>JSON</w:t>
              </w:r>
              <w:r w:rsidRPr="00A47B4C">
                <w:rPr>
                  <w:b/>
                  <w:bCs/>
                  <w:lang w:val="en-US"/>
                  <w:rPrChange w:id="4916" w:author="Borja Gonzalez" w:date="2017-09-28T19:15:00Z">
                    <w:rPr>
                      <w:rFonts w:ascii="Monaco" w:hAnsi="Monaco" w:cs="Monaco"/>
                      <w:b/>
                      <w:bCs/>
                      <w:color w:val="000000"/>
                      <w:sz w:val="32"/>
                      <w:szCs w:val="32"/>
                      <w:lang w:val="en-US"/>
                    </w:rPr>
                  </w:rPrChange>
                </w:rPr>
                <w:t>.</w:t>
              </w:r>
              <w:r w:rsidRPr="00A47B4C">
                <w:rPr>
                  <w:lang w:val="en-US"/>
                  <w:rPrChange w:id="4917" w:author="Borja Gonzalez" w:date="2017-09-28T19:15:00Z">
                    <w:rPr>
                      <w:rFonts w:ascii="Monaco" w:hAnsi="Monaco" w:cs="Monaco"/>
                      <w:color w:val="000000"/>
                      <w:sz w:val="32"/>
                      <w:szCs w:val="32"/>
                      <w:lang w:val="en-US"/>
                    </w:rPr>
                  </w:rPrChange>
                </w:rPr>
                <w:t>stringify</w:t>
              </w:r>
              <w:r w:rsidRPr="00A47B4C">
                <w:rPr>
                  <w:b/>
                  <w:bCs/>
                  <w:lang w:val="en-US"/>
                  <w:rPrChange w:id="4918" w:author="Borja Gonzalez" w:date="2017-09-28T19:15:00Z">
                    <w:rPr>
                      <w:rFonts w:ascii="Monaco" w:hAnsi="Monaco" w:cs="Monaco"/>
                      <w:b/>
                      <w:bCs/>
                      <w:color w:val="000000"/>
                      <w:sz w:val="32"/>
                      <w:szCs w:val="32"/>
                      <w:lang w:val="en-US"/>
                    </w:rPr>
                  </w:rPrChange>
                </w:rPr>
                <w:t>(</w:t>
              </w:r>
              <w:r w:rsidRPr="00A47B4C">
                <w:rPr>
                  <w:lang w:val="en-US"/>
                  <w:rPrChange w:id="4919" w:author="Borja Gonzalez" w:date="2017-09-28T19:15:00Z">
                    <w:rPr>
                      <w:rFonts w:ascii="Monaco" w:hAnsi="Monaco" w:cs="Monaco"/>
                      <w:color w:val="000000"/>
                      <w:sz w:val="32"/>
                      <w:szCs w:val="32"/>
                      <w:lang w:val="en-US"/>
                    </w:rPr>
                  </w:rPrChange>
                </w:rPr>
                <w:t>datos3</w:t>
              </w:r>
              <w:r w:rsidRPr="00A47B4C">
                <w:rPr>
                  <w:b/>
                  <w:bCs/>
                  <w:lang w:val="en-US"/>
                  <w:rPrChange w:id="4920"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4921" w:author="Borja Gonzalez" w:date="2017-09-28T19:15:00Z"/>
                <w:lang w:val="en-US"/>
                <w:rPrChange w:id="4922" w:author="Borja Gonzalez" w:date="2017-09-28T19:15:00Z">
                  <w:rPr>
                    <w:ins w:id="4923" w:author="Borja Gonzalez" w:date="2017-09-28T19:15:00Z"/>
                    <w:rFonts w:ascii="Monaco" w:hAnsi="Monaco" w:cs="Monaco"/>
                    <w:sz w:val="32"/>
                    <w:szCs w:val="32"/>
                    <w:lang w:val="en-US"/>
                  </w:rPr>
                </w:rPrChange>
              </w:rPr>
              <w:pPrChange w:id="4924" w:author="GONZALEZ DIAZ, BORJA" w:date="2017-09-29T19:27:00Z">
                <w:pPr>
                  <w:widowControl w:val="0"/>
                  <w:autoSpaceDE w:val="0"/>
                  <w:autoSpaceDN w:val="0"/>
                  <w:adjustRightInd w:val="0"/>
                </w:pPr>
              </w:pPrChange>
            </w:pPr>
          </w:p>
          <w:p w14:paraId="14741A1F" w14:textId="77777777" w:rsidR="00A47B4C" w:rsidRPr="00A47B4C" w:rsidRDefault="00A47B4C">
            <w:pPr>
              <w:rPr>
                <w:ins w:id="4925" w:author="Borja Gonzalez" w:date="2017-09-28T19:15:00Z"/>
                <w:lang w:val="en-US"/>
                <w:rPrChange w:id="4926" w:author="Borja Gonzalez" w:date="2017-09-28T19:15:00Z">
                  <w:rPr>
                    <w:ins w:id="4927" w:author="Borja Gonzalez" w:date="2017-09-28T19:15:00Z"/>
                    <w:rFonts w:ascii="Monaco" w:eastAsiaTheme="majorEastAsia" w:hAnsi="Monaco" w:cs="Monaco"/>
                    <w:color w:val="243F60" w:themeColor="accent1" w:themeShade="7F"/>
                    <w:sz w:val="32"/>
                    <w:szCs w:val="32"/>
                    <w:lang w:val="en-US"/>
                  </w:rPr>
                </w:rPrChange>
              </w:rPr>
              <w:pPrChange w:id="4928" w:author="GONZALEZ DIAZ, BORJA" w:date="2017-09-29T19:27:00Z">
                <w:pPr>
                  <w:keepNext/>
                  <w:keepLines/>
                  <w:widowControl w:val="0"/>
                  <w:autoSpaceDE w:val="0"/>
                  <w:autoSpaceDN w:val="0"/>
                  <w:adjustRightInd w:val="0"/>
                  <w:spacing w:before="200"/>
                  <w:outlineLvl w:val="4"/>
                </w:pPr>
              </w:pPrChange>
            </w:pPr>
            <w:ins w:id="4929" w:author="Borja Gonzalez" w:date="2017-09-28T19:15:00Z">
              <w:r w:rsidRPr="00A47B4C">
                <w:rPr>
                  <w:b/>
                  <w:bCs/>
                  <w:lang w:val="en-US"/>
                  <w:rPrChange w:id="4930"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931"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w:t>
      </w:r>
      <w:r w:rsidR="00E62638">
        <w:lastRenderedPageBreak/>
        <w:t>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4932"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4933" w:author="Borja Gonzalez" w:date="2017-09-28T19:16:00Z"/>
        </w:trPr>
        <w:tc>
          <w:tcPr>
            <w:tcW w:w="8856" w:type="dxa"/>
          </w:tcPr>
          <w:p w14:paraId="2163D9A9" w14:textId="77777777" w:rsidR="00D37573" w:rsidRPr="00557475" w:rsidRDefault="00D37573">
            <w:pPr>
              <w:rPr>
                <w:ins w:id="4934" w:author="Borja Gonzalez" w:date="2017-09-28T19:16:00Z"/>
                <w:noProof/>
                <w:lang w:val="en-US"/>
              </w:rPr>
              <w:pPrChange w:id="4935" w:author="GONZALEZ DIAZ, BORJA" w:date="2017-09-29T19:27:00Z">
                <w:pPr>
                  <w:widowControl w:val="0"/>
                  <w:autoSpaceDE w:val="0"/>
                  <w:autoSpaceDN w:val="0"/>
                  <w:adjustRightInd w:val="0"/>
                </w:pPr>
              </w:pPrChange>
            </w:pPr>
            <w:ins w:id="4936"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4937" w:author="Borja Gonzalez" w:date="2017-09-28T19:16:00Z"/>
                <w:b/>
                <w:bCs/>
                <w:noProof/>
                <w:lang w:val="es-ES"/>
                <w:rPrChange w:id="4938" w:author="Rodrigo García" w:date="2017-09-29T10:06:00Z">
                  <w:rPr>
                    <w:ins w:id="4939" w:author="Borja Gonzalez" w:date="2017-09-28T19:16:00Z"/>
                    <w:rFonts w:ascii="Monaco" w:eastAsiaTheme="majorEastAsia" w:hAnsi="Monaco" w:cs="Monaco"/>
                    <w:b/>
                    <w:bCs/>
                    <w:noProof/>
                    <w:color w:val="000000"/>
                    <w:sz w:val="20"/>
                    <w:szCs w:val="20"/>
                    <w:lang w:val="en-US"/>
                  </w:rPr>
                </w:rPrChange>
              </w:rPr>
              <w:pPrChange w:id="4940" w:author="GONZALEZ DIAZ, BORJA" w:date="2017-09-29T19:27:00Z">
                <w:pPr>
                  <w:keepNext/>
                  <w:keepLines/>
                  <w:widowControl w:val="0"/>
                  <w:autoSpaceDE w:val="0"/>
                  <w:autoSpaceDN w:val="0"/>
                  <w:adjustRightInd w:val="0"/>
                  <w:spacing w:before="200"/>
                  <w:outlineLvl w:val="4"/>
                </w:pPr>
              </w:pPrChange>
            </w:pPr>
            <w:ins w:id="4941" w:author="Borja Gonzalez" w:date="2017-09-28T19:16:00Z">
              <w:r w:rsidRPr="00557475">
                <w:rPr>
                  <w:noProof/>
                  <w:lang w:val="en-US"/>
                </w:rPr>
                <w:t xml:space="preserve">    </w:t>
              </w:r>
              <w:r w:rsidRPr="0079203F">
                <w:rPr>
                  <w:noProof/>
                  <w:lang w:val="es-ES"/>
                  <w:rPrChange w:id="4942"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943" w:author="Rodrigo García" w:date="2017-09-29T10:06:00Z">
                    <w:rPr>
                      <w:rFonts w:ascii="Monaco" w:hAnsi="Monaco" w:cs="Monaco"/>
                      <w:b/>
                      <w:bCs/>
                      <w:noProof/>
                      <w:color w:val="CE5C00"/>
                      <w:sz w:val="20"/>
                      <w:szCs w:val="20"/>
                      <w:lang w:val="en-US"/>
                    </w:rPr>
                  </w:rPrChange>
                </w:rPr>
                <w:t>=</w:t>
              </w:r>
              <w:r w:rsidRPr="0079203F">
                <w:rPr>
                  <w:noProof/>
                  <w:lang w:val="es-ES"/>
                  <w:rPrChange w:id="4944" w:author="Rodrigo García" w:date="2017-09-29T10:06:00Z">
                    <w:rPr>
                      <w:rFonts w:ascii="Monaco" w:hAnsi="Monaco" w:cs="Monaco"/>
                      <w:noProof/>
                      <w:sz w:val="20"/>
                      <w:szCs w:val="20"/>
                      <w:lang w:val="en-US"/>
                    </w:rPr>
                  </w:rPrChange>
                </w:rPr>
                <w:t xml:space="preserve"> JSON</w:t>
              </w:r>
              <w:r w:rsidRPr="0079203F">
                <w:rPr>
                  <w:b/>
                  <w:bCs/>
                  <w:noProof/>
                  <w:lang w:val="es-ES"/>
                  <w:rPrChange w:id="4945" w:author="Rodrigo García" w:date="2017-09-29T10:06:00Z">
                    <w:rPr>
                      <w:rFonts w:ascii="Monaco" w:hAnsi="Monaco" w:cs="Monaco"/>
                      <w:b/>
                      <w:bCs/>
                      <w:noProof/>
                      <w:color w:val="000000"/>
                      <w:sz w:val="20"/>
                      <w:szCs w:val="20"/>
                      <w:lang w:val="en-US"/>
                    </w:rPr>
                  </w:rPrChange>
                </w:rPr>
                <w:t>.</w:t>
              </w:r>
              <w:r w:rsidRPr="0079203F">
                <w:rPr>
                  <w:noProof/>
                  <w:lang w:val="es-ES"/>
                  <w:rPrChange w:id="4946" w:author="Rodrigo García" w:date="2017-09-29T10:06:00Z">
                    <w:rPr>
                      <w:rFonts w:ascii="Monaco" w:hAnsi="Monaco" w:cs="Monaco"/>
                      <w:noProof/>
                      <w:color w:val="000000"/>
                      <w:sz w:val="20"/>
                      <w:szCs w:val="20"/>
                      <w:lang w:val="en-US"/>
                    </w:rPr>
                  </w:rPrChange>
                </w:rPr>
                <w:t>parse</w:t>
              </w:r>
              <w:r w:rsidRPr="0079203F">
                <w:rPr>
                  <w:b/>
                  <w:bCs/>
                  <w:noProof/>
                  <w:lang w:val="es-ES"/>
                  <w:rPrChange w:id="4947" w:author="Rodrigo García" w:date="2017-09-29T10:06:00Z">
                    <w:rPr>
                      <w:rFonts w:ascii="Monaco" w:hAnsi="Monaco" w:cs="Monaco"/>
                      <w:b/>
                      <w:bCs/>
                      <w:noProof/>
                      <w:color w:val="000000"/>
                      <w:sz w:val="20"/>
                      <w:szCs w:val="20"/>
                      <w:lang w:val="en-US"/>
                    </w:rPr>
                  </w:rPrChange>
                </w:rPr>
                <w:t>(</w:t>
              </w:r>
              <w:r w:rsidRPr="0079203F">
                <w:rPr>
                  <w:noProof/>
                  <w:lang w:val="es-ES"/>
                  <w:rPrChange w:id="4948" w:author="Rodrigo García" w:date="2017-09-29T10:06:00Z">
                    <w:rPr>
                      <w:rFonts w:ascii="Monaco" w:hAnsi="Monaco" w:cs="Monaco"/>
                      <w:noProof/>
                      <w:color w:val="000000"/>
                      <w:sz w:val="20"/>
                      <w:szCs w:val="20"/>
                      <w:lang w:val="en-US"/>
                    </w:rPr>
                  </w:rPrChange>
                </w:rPr>
                <w:t>info</w:t>
              </w:r>
              <w:r w:rsidRPr="0079203F">
                <w:rPr>
                  <w:b/>
                  <w:bCs/>
                  <w:noProof/>
                  <w:lang w:val="es-ES"/>
                  <w:rPrChange w:id="4949"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4950" w:author="Borja Gonzalez" w:date="2017-09-28T19:16:00Z"/>
                <w:b/>
                <w:bCs/>
                <w:color w:val="204A87"/>
                <w:lang w:val="es-ES"/>
                <w:rPrChange w:id="4951" w:author="Rodrigo García" w:date="2017-09-29T10:06:00Z">
                  <w:rPr>
                    <w:ins w:id="4952" w:author="Borja Gonzalez" w:date="2017-09-28T19:16:00Z"/>
                    <w:rFonts w:ascii="Monaco" w:hAnsi="Monaco" w:cs="Monaco"/>
                    <w:b/>
                    <w:bCs/>
                    <w:color w:val="204A87"/>
                    <w:sz w:val="20"/>
                    <w:szCs w:val="20"/>
                    <w:lang w:val="en-US"/>
                  </w:rPr>
                </w:rPrChange>
              </w:rPr>
              <w:pPrChange w:id="4953" w:author="GONZALEZ DIAZ, BORJA" w:date="2017-09-29T19:27:00Z">
                <w:pPr>
                  <w:widowControl w:val="0"/>
                  <w:autoSpaceDE w:val="0"/>
                  <w:autoSpaceDN w:val="0"/>
                  <w:adjustRightInd w:val="0"/>
                </w:pPr>
              </w:pPrChange>
            </w:pPr>
          </w:p>
          <w:p w14:paraId="45DD35C4" w14:textId="77777777" w:rsidR="00A47B4C" w:rsidRPr="0079203F" w:rsidRDefault="00A47B4C">
            <w:pPr>
              <w:rPr>
                <w:ins w:id="4954" w:author="Borja Gonzalez" w:date="2017-09-28T19:16:00Z"/>
                <w:lang w:val="es-ES"/>
                <w:rPrChange w:id="4955" w:author="Rodrigo García" w:date="2017-09-29T10:06:00Z">
                  <w:rPr>
                    <w:ins w:id="4956" w:author="Borja Gonzalez" w:date="2017-09-28T19:16:00Z"/>
                    <w:rFonts w:ascii="Monaco" w:eastAsiaTheme="majorEastAsia" w:hAnsi="Monaco" w:cs="Monaco"/>
                    <w:color w:val="243F60" w:themeColor="accent1" w:themeShade="7F"/>
                    <w:sz w:val="32"/>
                    <w:szCs w:val="32"/>
                    <w:lang w:val="en-US"/>
                  </w:rPr>
                </w:rPrChange>
              </w:rPr>
              <w:pPrChange w:id="4957" w:author="GONZALEZ DIAZ, BORJA" w:date="2017-09-29T19:27:00Z">
                <w:pPr>
                  <w:keepNext/>
                  <w:keepLines/>
                  <w:widowControl w:val="0"/>
                  <w:autoSpaceDE w:val="0"/>
                  <w:autoSpaceDN w:val="0"/>
                  <w:adjustRightInd w:val="0"/>
                  <w:spacing w:before="200"/>
                  <w:outlineLvl w:val="4"/>
                </w:pPr>
              </w:pPrChange>
            </w:pPr>
            <w:proofErr w:type="gramStart"/>
            <w:ins w:id="4958" w:author="Borja Gonzalez" w:date="2017-09-28T19:16:00Z">
              <w:r w:rsidRPr="0079203F">
                <w:rPr>
                  <w:b/>
                  <w:bCs/>
                  <w:color w:val="204A87"/>
                  <w:lang w:val="es-ES"/>
                  <w:rPrChange w:id="4959" w:author="Rodrigo García" w:date="2017-09-29T10:06:00Z">
                    <w:rPr>
                      <w:rFonts w:ascii="Monaco" w:hAnsi="Monaco" w:cs="Monaco"/>
                      <w:b/>
                      <w:bCs/>
                      <w:color w:val="204A87"/>
                      <w:sz w:val="32"/>
                      <w:szCs w:val="32"/>
                      <w:lang w:val="en-US"/>
                    </w:rPr>
                  </w:rPrChange>
                </w:rPr>
                <w:t>if</w:t>
              </w:r>
              <w:r w:rsidRPr="0079203F">
                <w:rPr>
                  <w:b/>
                  <w:bCs/>
                  <w:lang w:val="es-ES"/>
                  <w:rPrChange w:id="4960" w:author="Rodrigo García" w:date="2017-09-29T10:06:00Z">
                    <w:rPr>
                      <w:rFonts w:ascii="Monaco" w:hAnsi="Monaco" w:cs="Monaco"/>
                      <w:b/>
                      <w:bCs/>
                      <w:color w:val="000000"/>
                      <w:sz w:val="32"/>
                      <w:szCs w:val="32"/>
                      <w:lang w:val="en-US"/>
                    </w:rPr>
                  </w:rPrChange>
                </w:rPr>
                <w:t>(</w:t>
              </w:r>
              <w:proofErr w:type="gramEnd"/>
              <w:r w:rsidRPr="0079203F">
                <w:rPr>
                  <w:lang w:val="es-ES"/>
                  <w:rPrChange w:id="4961" w:author="Rodrigo García" w:date="2017-09-29T10:06:00Z">
                    <w:rPr>
                      <w:rFonts w:ascii="Monaco" w:hAnsi="Monaco" w:cs="Monaco"/>
                      <w:color w:val="000000"/>
                      <w:sz w:val="32"/>
                      <w:szCs w:val="32"/>
                      <w:lang w:val="en-US"/>
                    </w:rPr>
                  </w:rPrChange>
                </w:rPr>
                <w:t>datos</w:t>
              </w:r>
              <w:r w:rsidRPr="0079203F">
                <w:rPr>
                  <w:b/>
                  <w:bCs/>
                  <w:lang w:val="es-ES"/>
                  <w:rPrChange w:id="4962" w:author="Rodrigo García" w:date="2017-09-29T10:06:00Z">
                    <w:rPr>
                      <w:rFonts w:ascii="Monaco" w:hAnsi="Monaco" w:cs="Monaco"/>
                      <w:b/>
                      <w:bCs/>
                      <w:color w:val="000000"/>
                      <w:sz w:val="32"/>
                      <w:szCs w:val="32"/>
                      <w:lang w:val="en-US"/>
                    </w:rPr>
                  </w:rPrChange>
                </w:rPr>
                <w:t>.</w:t>
              </w:r>
              <w:r w:rsidRPr="0079203F">
                <w:rPr>
                  <w:lang w:val="es-ES"/>
                  <w:rPrChange w:id="4963"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4964" w:author="Rodrigo García" w:date="2017-09-29T10:06:00Z">
                    <w:rPr>
                      <w:rFonts w:ascii="Monaco" w:hAnsi="Monaco" w:cs="Monaco"/>
                      <w:b/>
                      <w:bCs/>
                      <w:color w:val="CE5C00"/>
                      <w:sz w:val="32"/>
                      <w:szCs w:val="32"/>
                      <w:lang w:val="en-US"/>
                    </w:rPr>
                  </w:rPrChange>
                </w:rPr>
                <w:t>==</w:t>
              </w:r>
              <w:r w:rsidRPr="0079203F">
                <w:rPr>
                  <w:lang w:val="es-ES"/>
                  <w:rPrChange w:id="4965" w:author="Rodrigo García" w:date="2017-09-29T10:06:00Z">
                    <w:rPr>
                      <w:rFonts w:ascii="Monaco" w:hAnsi="Monaco" w:cs="Monaco"/>
                      <w:sz w:val="32"/>
                      <w:szCs w:val="32"/>
                      <w:lang w:val="en-US"/>
                    </w:rPr>
                  </w:rPrChange>
                </w:rPr>
                <w:t xml:space="preserve"> </w:t>
              </w:r>
              <w:r w:rsidRPr="0079203F">
                <w:rPr>
                  <w:color w:val="4E9A06"/>
                  <w:lang w:val="es-ES"/>
                  <w:rPrChange w:id="4966" w:author="Rodrigo García" w:date="2017-09-29T10:06:00Z">
                    <w:rPr>
                      <w:rFonts w:ascii="Monaco" w:hAnsi="Monaco" w:cs="Monaco"/>
                      <w:color w:val="4E9A06"/>
                      <w:sz w:val="32"/>
                      <w:szCs w:val="32"/>
                      <w:lang w:val="en-US"/>
                    </w:rPr>
                  </w:rPrChange>
                </w:rPr>
                <w:t>"Añadir datos de paciente"</w:t>
              </w:r>
              <w:r w:rsidRPr="0079203F">
                <w:rPr>
                  <w:b/>
                  <w:bCs/>
                  <w:lang w:val="es-ES"/>
                  <w:rPrChange w:id="4967"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4968" w:author="Borja Gonzalez" w:date="2017-09-28T19:16:00Z"/>
                <w:lang w:val="es-ES"/>
                <w:rPrChange w:id="4969" w:author="Rodrigo García" w:date="2017-09-29T10:06:00Z">
                  <w:rPr>
                    <w:ins w:id="4970" w:author="Borja Gonzalez" w:date="2017-09-28T19:16:00Z"/>
                    <w:rFonts w:ascii="Monaco" w:eastAsiaTheme="majorEastAsia" w:hAnsi="Monaco" w:cs="Monaco"/>
                    <w:color w:val="243F60" w:themeColor="accent1" w:themeShade="7F"/>
                    <w:sz w:val="32"/>
                    <w:szCs w:val="32"/>
                    <w:lang w:val="en-US"/>
                  </w:rPr>
                </w:rPrChange>
              </w:rPr>
              <w:pPrChange w:id="4971" w:author="GONZALEZ DIAZ, BORJA" w:date="2017-09-29T19:27:00Z">
                <w:pPr>
                  <w:keepNext/>
                  <w:keepLines/>
                  <w:widowControl w:val="0"/>
                  <w:autoSpaceDE w:val="0"/>
                  <w:autoSpaceDN w:val="0"/>
                  <w:adjustRightInd w:val="0"/>
                  <w:spacing w:before="200"/>
                  <w:outlineLvl w:val="4"/>
                </w:pPr>
              </w:pPrChange>
            </w:pPr>
            <w:ins w:id="4972" w:author="Borja Gonzalez" w:date="2017-09-28T19:16:00Z">
              <w:r w:rsidRPr="0079203F">
                <w:rPr>
                  <w:lang w:val="es-ES"/>
                  <w:rPrChange w:id="4973" w:author="Rodrigo García" w:date="2017-09-29T10:06:00Z">
                    <w:rPr>
                      <w:rFonts w:ascii="Monaco" w:hAnsi="Monaco" w:cs="Monaco"/>
                      <w:sz w:val="32"/>
                      <w:szCs w:val="32"/>
                      <w:lang w:val="en-US"/>
                    </w:rPr>
                  </w:rPrChange>
                </w:rPr>
                <w:t xml:space="preserve">    </w:t>
              </w:r>
              <w:proofErr w:type="gramStart"/>
              <w:r w:rsidRPr="0079203F">
                <w:rPr>
                  <w:lang w:val="es-ES"/>
                  <w:rPrChange w:id="4974" w:author="Rodrigo García" w:date="2017-09-29T10:06:00Z">
                    <w:rPr>
                      <w:rFonts w:ascii="Monaco" w:hAnsi="Monaco" w:cs="Monaco"/>
                      <w:sz w:val="32"/>
                      <w:szCs w:val="32"/>
                      <w:lang w:val="en-US"/>
                    </w:rPr>
                  </w:rPrChange>
                </w:rPr>
                <w:t>console</w:t>
              </w:r>
              <w:r w:rsidRPr="0079203F">
                <w:rPr>
                  <w:b/>
                  <w:bCs/>
                  <w:lang w:val="es-ES"/>
                  <w:rPrChange w:id="4975" w:author="Rodrigo García" w:date="2017-09-29T10:06:00Z">
                    <w:rPr>
                      <w:rFonts w:ascii="Monaco" w:hAnsi="Monaco" w:cs="Monaco"/>
                      <w:b/>
                      <w:bCs/>
                      <w:color w:val="000000"/>
                      <w:sz w:val="32"/>
                      <w:szCs w:val="32"/>
                      <w:lang w:val="en-US"/>
                    </w:rPr>
                  </w:rPrChange>
                </w:rPr>
                <w:t>.</w:t>
              </w:r>
              <w:r w:rsidRPr="0079203F">
                <w:rPr>
                  <w:lang w:val="es-ES"/>
                  <w:rPrChange w:id="4976" w:author="Rodrigo García" w:date="2017-09-29T10:06:00Z">
                    <w:rPr>
                      <w:rFonts w:ascii="Monaco" w:hAnsi="Monaco" w:cs="Monaco"/>
                      <w:color w:val="000000"/>
                      <w:sz w:val="32"/>
                      <w:szCs w:val="32"/>
                      <w:lang w:val="en-US"/>
                    </w:rPr>
                  </w:rPrChange>
                </w:rPr>
                <w:t>log</w:t>
              </w:r>
              <w:r w:rsidRPr="0079203F">
                <w:rPr>
                  <w:b/>
                  <w:bCs/>
                  <w:lang w:val="es-ES"/>
                  <w:rPrChange w:id="4977"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978"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4979" w:author="Rodrigo García" w:date="2017-09-29T10:06:00Z">
                    <w:rPr>
                      <w:rFonts w:ascii="Monaco" w:hAnsi="Monaco" w:cs="Monaco"/>
                      <w:b/>
                      <w:bCs/>
                      <w:color w:val="CE5C00"/>
                      <w:sz w:val="32"/>
                      <w:szCs w:val="32"/>
                      <w:lang w:val="en-US"/>
                    </w:rPr>
                  </w:rPrChange>
                </w:rPr>
                <w:t>+</w:t>
              </w:r>
              <w:r w:rsidRPr="0079203F">
                <w:rPr>
                  <w:lang w:val="es-ES"/>
                  <w:rPrChange w:id="4980" w:author="Rodrigo García" w:date="2017-09-29T10:06:00Z">
                    <w:rPr>
                      <w:rFonts w:ascii="Monaco" w:hAnsi="Monaco" w:cs="Monaco"/>
                      <w:color w:val="000000"/>
                      <w:sz w:val="32"/>
                      <w:szCs w:val="32"/>
                      <w:lang w:val="en-US"/>
                    </w:rPr>
                  </w:rPrChange>
                </w:rPr>
                <w:t>datos</w:t>
              </w:r>
              <w:r w:rsidRPr="0079203F">
                <w:rPr>
                  <w:b/>
                  <w:bCs/>
                  <w:lang w:val="es-ES"/>
                  <w:rPrChange w:id="4981" w:author="Rodrigo García" w:date="2017-09-29T10:06:00Z">
                    <w:rPr>
                      <w:rFonts w:ascii="Monaco" w:hAnsi="Monaco" w:cs="Monaco"/>
                      <w:b/>
                      <w:bCs/>
                      <w:color w:val="000000"/>
                      <w:sz w:val="32"/>
                      <w:szCs w:val="32"/>
                      <w:lang w:val="en-US"/>
                    </w:rPr>
                  </w:rPrChange>
                </w:rPr>
                <w:t>.</w:t>
              </w:r>
              <w:r w:rsidRPr="0079203F">
                <w:rPr>
                  <w:lang w:val="es-ES"/>
                  <w:rPrChange w:id="4982" w:author="Rodrigo García" w:date="2017-09-29T10:06:00Z">
                    <w:rPr>
                      <w:rFonts w:ascii="Monaco" w:hAnsi="Monaco" w:cs="Monaco"/>
                      <w:color w:val="000000"/>
                      <w:sz w:val="32"/>
                      <w:szCs w:val="32"/>
                      <w:lang w:val="en-US"/>
                    </w:rPr>
                  </w:rPrChange>
                </w:rPr>
                <w:t>n</w:t>
              </w:r>
              <w:r w:rsidRPr="0079203F">
                <w:rPr>
                  <w:b/>
                  <w:bCs/>
                  <w:lang w:val="es-ES"/>
                  <w:rPrChange w:id="4983"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4984" w:author="Borja Gonzalez" w:date="2017-09-28T19:16:00Z"/>
                <w:lang w:val="es-ES"/>
                <w:rPrChange w:id="4985" w:author="Rodrigo García" w:date="2017-09-29T10:06:00Z">
                  <w:rPr>
                    <w:ins w:id="4986" w:author="Borja Gonzalez" w:date="2017-09-28T19:16:00Z"/>
                    <w:rFonts w:ascii="Monaco" w:hAnsi="Monaco" w:cs="Monaco"/>
                    <w:sz w:val="32"/>
                    <w:szCs w:val="32"/>
                    <w:lang w:val="en-US"/>
                  </w:rPr>
                </w:rPrChange>
              </w:rPr>
              <w:pPrChange w:id="4987" w:author="GONZALEZ DIAZ, BORJA" w:date="2017-09-29T19:27:00Z">
                <w:pPr>
                  <w:widowControl w:val="0"/>
                  <w:autoSpaceDE w:val="0"/>
                  <w:autoSpaceDN w:val="0"/>
                  <w:adjustRightInd w:val="0"/>
                </w:pPr>
              </w:pPrChange>
            </w:pPr>
          </w:p>
          <w:p w14:paraId="427763B1" w14:textId="77777777" w:rsidR="00A47B4C" w:rsidRPr="00A47B4C" w:rsidRDefault="00A47B4C">
            <w:pPr>
              <w:rPr>
                <w:ins w:id="4988" w:author="Borja Gonzalez" w:date="2017-09-28T19:16:00Z"/>
                <w:lang w:val="en-US"/>
                <w:rPrChange w:id="4989" w:author="Borja Gonzalez" w:date="2017-09-28T19:16:00Z">
                  <w:rPr>
                    <w:ins w:id="4990" w:author="Borja Gonzalez" w:date="2017-09-28T19:16:00Z"/>
                    <w:rFonts w:ascii="Monaco" w:eastAsiaTheme="majorEastAsia" w:hAnsi="Monaco" w:cs="Monaco"/>
                    <w:color w:val="243F60" w:themeColor="accent1" w:themeShade="7F"/>
                    <w:sz w:val="32"/>
                    <w:szCs w:val="32"/>
                    <w:lang w:val="en-US"/>
                  </w:rPr>
                </w:rPrChange>
              </w:rPr>
              <w:pPrChange w:id="4991" w:author="GONZALEZ DIAZ, BORJA" w:date="2017-09-29T19:27:00Z">
                <w:pPr>
                  <w:keepNext/>
                  <w:keepLines/>
                  <w:widowControl w:val="0"/>
                  <w:autoSpaceDE w:val="0"/>
                  <w:autoSpaceDN w:val="0"/>
                  <w:adjustRightInd w:val="0"/>
                  <w:spacing w:before="200"/>
                  <w:outlineLvl w:val="4"/>
                </w:pPr>
              </w:pPrChange>
            </w:pPr>
            <w:ins w:id="4992" w:author="Borja Gonzalez" w:date="2017-09-28T19:16:00Z">
              <w:r w:rsidRPr="0079203F">
                <w:rPr>
                  <w:lang w:val="es-ES"/>
                  <w:rPrChange w:id="4993" w:author="Rodrigo García" w:date="2017-09-29T10:06:00Z">
                    <w:rPr>
                      <w:rFonts w:ascii="Monaco" w:hAnsi="Monaco" w:cs="Monaco"/>
                      <w:sz w:val="32"/>
                      <w:szCs w:val="32"/>
                      <w:lang w:val="en-US"/>
                    </w:rPr>
                  </w:rPrChange>
                </w:rPr>
                <w:t xml:space="preserve">    </w:t>
              </w:r>
              <w:r w:rsidRPr="00A47B4C">
                <w:rPr>
                  <w:b/>
                  <w:bCs/>
                  <w:color w:val="204A87"/>
                  <w:lang w:val="en-US"/>
                  <w:rPrChange w:id="4994" w:author="Borja Gonzalez" w:date="2017-09-28T19:16:00Z">
                    <w:rPr>
                      <w:rFonts w:ascii="Monaco" w:hAnsi="Monaco" w:cs="Monaco"/>
                      <w:b/>
                      <w:bCs/>
                      <w:color w:val="204A87"/>
                      <w:sz w:val="32"/>
                      <w:szCs w:val="32"/>
                      <w:lang w:val="en-US"/>
                    </w:rPr>
                  </w:rPrChange>
                </w:rPr>
                <w:t>var</w:t>
              </w:r>
              <w:r w:rsidRPr="00A47B4C">
                <w:rPr>
                  <w:lang w:val="en-US"/>
                  <w:rPrChange w:id="4995" w:author="Borja Gonzalez" w:date="2017-09-28T19:16:00Z">
                    <w:rPr>
                      <w:rFonts w:ascii="Monaco" w:hAnsi="Monaco" w:cs="Monaco"/>
                      <w:sz w:val="32"/>
                      <w:szCs w:val="32"/>
                      <w:lang w:val="en-US"/>
                    </w:rPr>
                  </w:rPrChange>
                </w:rPr>
                <w:t xml:space="preserve"> filebuffer </w:t>
              </w:r>
              <w:r w:rsidRPr="00A47B4C">
                <w:rPr>
                  <w:b/>
                  <w:bCs/>
                  <w:color w:val="CE5C00"/>
                  <w:lang w:val="en-US"/>
                  <w:rPrChange w:id="4996" w:author="Borja Gonzalez" w:date="2017-09-28T19:16:00Z">
                    <w:rPr>
                      <w:rFonts w:ascii="Monaco" w:hAnsi="Monaco" w:cs="Monaco"/>
                      <w:b/>
                      <w:bCs/>
                      <w:color w:val="CE5C00"/>
                      <w:sz w:val="32"/>
                      <w:szCs w:val="32"/>
                      <w:lang w:val="en-US"/>
                    </w:rPr>
                  </w:rPrChange>
                </w:rPr>
                <w:t>=</w:t>
              </w:r>
              <w:r w:rsidRPr="00A47B4C">
                <w:rPr>
                  <w:lang w:val="en-US"/>
                  <w:rPrChange w:id="4997" w:author="Borja Gonzalez" w:date="2017-09-28T19:16:00Z">
                    <w:rPr>
                      <w:rFonts w:ascii="Monaco" w:hAnsi="Monaco" w:cs="Monaco"/>
                      <w:sz w:val="32"/>
                      <w:szCs w:val="32"/>
                      <w:lang w:val="en-US"/>
                    </w:rPr>
                  </w:rPrChange>
                </w:rPr>
                <w:t xml:space="preserve"> </w:t>
              </w:r>
              <w:proofErr w:type="gramStart"/>
              <w:r w:rsidRPr="00A47B4C">
                <w:rPr>
                  <w:lang w:val="en-US"/>
                  <w:rPrChange w:id="4998" w:author="Borja Gonzalez" w:date="2017-09-28T19:16:00Z">
                    <w:rPr>
                      <w:rFonts w:ascii="Monaco" w:hAnsi="Monaco" w:cs="Monaco"/>
                      <w:sz w:val="32"/>
                      <w:szCs w:val="32"/>
                      <w:lang w:val="en-US"/>
                    </w:rPr>
                  </w:rPrChange>
                </w:rPr>
                <w:t>fs</w:t>
              </w:r>
              <w:r w:rsidRPr="00A47B4C">
                <w:rPr>
                  <w:b/>
                  <w:bCs/>
                  <w:lang w:val="en-US"/>
                  <w:rPrChange w:id="4999" w:author="Borja Gonzalez" w:date="2017-09-28T19:16:00Z">
                    <w:rPr>
                      <w:rFonts w:ascii="Monaco" w:hAnsi="Monaco" w:cs="Monaco"/>
                      <w:b/>
                      <w:bCs/>
                      <w:color w:val="000000"/>
                      <w:sz w:val="32"/>
                      <w:szCs w:val="32"/>
                      <w:lang w:val="en-US"/>
                    </w:rPr>
                  </w:rPrChange>
                </w:rPr>
                <w:t>.</w:t>
              </w:r>
              <w:r w:rsidRPr="00A47B4C">
                <w:rPr>
                  <w:lang w:val="en-US"/>
                  <w:rPrChange w:id="5000" w:author="Borja Gonzalez" w:date="2017-09-28T19:16:00Z">
                    <w:rPr>
                      <w:rFonts w:ascii="Monaco" w:hAnsi="Monaco" w:cs="Monaco"/>
                      <w:color w:val="000000"/>
                      <w:sz w:val="32"/>
                      <w:szCs w:val="32"/>
                      <w:lang w:val="en-US"/>
                    </w:rPr>
                  </w:rPrChange>
                </w:rPr>
                <w:t>readFileSync</w:t>
              </w:r>
              <w:proofErr w:type="gramEnd"/>
              <w:r w:rsidRPr="00A47B4C">
                <w:rPr>
                  <w:b/>
                  <w:bCs/>
                  <w:lang w:val="en-US"/>
                  <w:rPrChange w:id="5001" w:author="Borja Gonzalez" w:date="2017-09-28T19:16:00Z">
                    <w:rPr>
                      <w:rFonts w:ascii="Monaco" w:hAnsi="Monaco" w:cs="Monaco"/>
                      <w:b/>
                      <w:bCs/>
                      <w:color w:val="000000"/>
                      <w:sz w:val="32"/>
                      <w:szCs w:val="32"/>
                      <w:lang w:val="en-US"/>
                    </w:rPr>
                  </w:rPrChange>
                </w:rPr>
                <w:t>(</w:t>
              </w:r>
              <w:r w:rsidRPr="00A47B4C">
                <w:rPr>
                  <w:color w:val="4E9A06"/>
                  <w:lang w:val="en-US"/>
                  <w:rPrChange w:id="5002" w:author="Borja Gonzalez" w:date="2017-09-28T19:16:00Z">
                    <w:rPr>
                      <w:rFonts w:ascii="Monaco" w:hAnsi="Monaco" w:cs="Monaco"/>
                      <w:color w:val="4E9A06"/>
                      <w:sz w:val="32"/>
                      <w:szCs w:val="32"/>
                      <w:lang w:val="en-US"/>
                    </w:rPr>
                  </w:rPrChange>
                </w:rPr>
                <w:t>'./Pacientes_DB.db'</w:t>
              </w:r>
              <w:r w:rsidRPr="00A47B4C">
                <w:rPr>
                  <w:b/>
                  <w:bCs/>
                  <w:lang w:val="en-US"/>
                  <w:rPrChange w:id="5003"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004" w:author="Borja Gonzalez" w:date="2017-09-28T19:16:00Z"/>
                <w:lang w:val="en-US"/>
                <w:rPrChange w:id="5005" w:author="Borja Gonzalez" w:date="2017-09-28T19:16:00Z">
                  <w:rPr>
                    <w:ins w:id="5006" w:author="Borja Gonzalez" w:date="2017-09-28T19:16:00Z"/>
                    <w:rFonts w:ascii="Monaco" w:hAnsi="Monaco" w:cs="Monaco"/>
                    <w:sz w:val="32"/>
                    <w:szCs w:val="32"/>
                    <w:lang w:val="en-US"/>
                  </w:rPr>
                </w:rPrChange>
              </w:rPr>
              <w:pPrChange w:id="5007" w:author="GONZALEZ DIAZ, BORJA" w:date="2017-09-29T19:27:00Z">
                <w:pPr>
                  <w:widowControl w:val="0"/>
                  <w:autoSpaceDE w:val="0"/>
                  <w:autoSpaceDN w:val="0"/>
                  <w:adjustRightInd w:val="0"/>
                </w:pPr>
              </w:pPrChange>
            </w:pPr>
          </w:p>
          <w:p w14:paraId="00F55772" w14:textId="77777777" w:rsidR="00A47B4C" w:rsidRPr="00A47B4C" w:rsidRDefault="00A47B4C">
            <w:pPr>
              <w:rPr>
                <w:ins w:id="5008" w:author="Borja Gonzalez" w:date="2017-09-28T19:16:00Z"/>
                <w:lang w:val="en-US"/>
                <w:rPrChange w:id="5009" w:author="Borja Gonzalez" w:date="2017-09-28T19:16:00Z">
                  <w:rPr>
                    <w:ins w:id="5010" w:author="Borja Gonzalez" w:date="2017-09-28T19:16:00Z"/>
                    <w:rFonts w:ascii="Monaco" w:eastAsiaTheme="majorEastAsia" w:hAnsi="Monaco" w:cs="Monaco"/>
                    <w:color w:val="243F60" w:themeColor="accent1" w:themeShade="7F"/>
                    <w:sz w:val="32"/>
                    <w:szCs w:val="32"/>
                    <w:lang w:val="en-US"/>
                  </w:rPr>
                </w:rPrChange>
              </w:rPr>
              <w:pPrChange w:id="5011" w:author="GONZALEZ DIAZ, BORJA" w:date="2017-09-29T19:27:00Z">
                <w:pPr>
                  <w:keepNext/>
                  <w:keepLines/>
                  <w:widowControl w:val="0"/>
                  <w:autoSpaceDE w:val="0"/>
                  <w:autoSpaceDN w:val="0"/>
                  <w:adjustRightInd w:val="0"/>
                  <w:spacing w:before="200"/>
                  <w:outlineLvl w:val="4"/>
                </w:pPr>
              </w:pPrChange>
            </w:pPr>
            <w:ins w:id="5012" w:author="Borja Gonzalez" w:date="2017-09-28T19:16:00Z">
              <w:r w:rsidRPr="00A47B4C">
                <w:rPr>
                  <w:lang w:val="en-US"/>
                  <w:rPrChange w:id="5013" w:author="Borja Gonzalez" w:date="2017-09-28T19:16:00Z">
                    <w:rPr>
                      <w:rFonts w:ascii="Monaco" w:hAnsi="Monaco" w:cs="Monaco"/>
                      <w:sz w:val="32"/>
                      <w:szCs w:val="32"/>
                      <w:lang w:val="en-US"/>
                    </w:rPr>
                  </w:rPrChange>
                </w:rPr>
                <w:t xml:space="preserve">    </w:t>
              </w:r>
              <w:r w:rsidRPr="00A47B4C">
                <w:rPr>
                  <w:b/>
                  <w:bCs/>
                  <w:color w:val="204A87"/>
                  <w:lang w:val="en-US"/>
                  <w:rPrChange w:id="5014" w:author="Borja Gonzalez" w:date="2017-09-28T19:16:00Z">
                    <w:rPr>
                      <w:rFonts w:ascii="Monaco" w:hAnsi="Monaco" w:cs="Monaco"/>
                      <w:b/>
                      <w:bCs/>
                      <w:color w:val="204A87"/>
                      <w:sz w:val="32"/>
                      <w:szCs w:val="32"/>
                      <w:lang w:val="en-US"/>
                    </w:rPr>
                  </w:rPrChange>
                </w:rPr>
                <w:t>var</w:t>
              </w:r>
              <w:r w:rsidRPr="00A47B4C">
                <w:rPr>
                  <w:lang w:val="en-US"/>
                  <w:rPrChange w:id="5015" w:author="Borja Gonzalez" w:date="2017-09-28T19:16:00Z">
                    <w:rPr>
                      <w:rFonts w:ascii="Monaco" w:hAnsi="Monaco" w:cs="Monaco"/>
                      <w:sz w:val="32"/>
                      <w:szCs w:val="32"/>
                      <w:lang w:val="en-US"/>
                    </w:rPr>
                  </w:rPrChange>
                </w:rPr>
                <w:t xml:space="preserve"> db </w:t>
              </w:r>
              <w:r w:rsidRPr="00A47B4C">
                <w:rPr>
                  <w:b/>
                  <w:bCs/>
                  <w:color w:val="CE5C00"/>
                  <w:lang w:val="en-US"/>
                  <w:rPrChange w:id="5016" w:author="Borja Gonzalez" w:date="2017-09-28T19:16:00Z">
                    <w:rPr>
                      <w:rFonts w:ascii="Monaco" w:hAnsi="Monaco" w:cs="Monaco"/>
                      <w:b/>
                      <w:bCs/>
                      <w:color w:val="CE5C00"/>
                      <w:sz w:val="32"/>
                      <w:szCs w:val="32"/>
                      <w:lang w:val="en-US"/>
                    </w:rPr>
                  </w:rPrChange>
                </w:rPr>
                <w:t>=</w:t>
              </w:r>
              <w:r w:rsidRPr="00A47B4C">
                <w:rPr>
                  <w:lang w:val="en-US"/>
                  <w:rPrChange w:id="5017" w:author="Borja Gonzalez" w:date="2017-09-28T19:16:00Z">
                    <w:rPr>
                      <w:rFonts w:ascii="Monaco" w:hAnsi="Monaco" w:cs="Monaco"/>
                      <w:sz w:val="32"/>
                      <w:szCs w:val="32"/>
                      <w:lang w:val="en-US"/>
                    </w:rPr>
                  </w:rPrChange>
                </w:rPr>
                <w:t xml:space="preserve"> </w:t>
              </w:r>
              <w:r w:rsidRPr="00A47B4C">
                <w:rPr>
                  <w:b/>
                  <w:bCs/>
                  <w:color w:val="204A87"/>
                  <w:lang w:val="en-US"/>
                  <w:rPrChange w:id="5018" w:author="Borja Gonzalez" w:date="2017-09-28T19:16:00Z">
                    <w:rPr>
                      <w:rFonts w:ascii="Monaco" w:hAnsi="Monaco" w:cs="Monaco"/>
                      <w:b/>
                      <w:bCs/>
                      <w:color w:val="204A87"/>
                      <w:sz w:val="32"/>
                      <w:szCs w:val="32"/>
                      <w:lang w:val="en-US"/>
                    </w:rPr>
                  </w:rPrChange>
                </w:rPr>
                <w:t>new</w:t>
              </w:r>
              <w:r w:rsidRPr="00A47B4C">
                <w:rPr>
                  <w:lang w:val="en-US"/>
                  <w:rPrChange w:id="5019" w:author="Borja Gonzalez" w:date="2017-09-28T19:16:00Z">
                    <w:rPr>
                      <w:rFonts w:ascii="Monaco" w:hAnsi="Monaco" w:cs="Monaco"/>
                      <w:sz w:val="32"/>
                      <w:szCs w:val="32"/>
                      <w:lang w:val="en-US"/>
                    </w:rPr>
                  </w:rPrChange>
                </w:rPr>
                <w:t xml:space="preserve"> SQL</w:t>
              </w:r>
              <w:r w:rsidRPr="00A47B4C">
                <w:rPr>
                  <w:b/>
                  <w:bCs/>
                  <w:lang w:val="en-US"/>
                  <w:rPrChange w:id="5020" w:author="Borja Gonzalez" w:date="2017-09-28T19:16:00Z">
                    <w:rPr>
                      <w:rFonts w:ascii="Monaco" w:hAnsi="Monaco" w:cs="Monaco"/>
                      <w:b/>
                      <w:bCs/>
                      <w:color w:val="000000"/>
                      <w:sz w:val="32"/>
                      <w:szCs w:val="32"/>
                      <w:lang w:val="en-US"/>
                    </w:rPr>
                  </w:rPrChange>
                </w:rPr>
                <w:t>.</w:t>
              </w:r>
              <w:r w:rsidRPr="00A47B4C">
                <w:rPr>
                  <w:lang w:val="en-US"/>
                  <w:rPrChange w:id="5021" w:author="Borja Gonzalez" w:date="2017-09-28T19:16:00Z">
                    <w:rPr>
                      <w:rFonts w:ascii="Monaco" w:hAnsi="Monaco" w:cs="Monaco"/>
                      <w:color w:val="000000"/>
                      <w:sz w:val="32"/>
                      <w:szCs w:val="32"/>
                      <w:lang w:val="en-US"/>
                    </w:rPr>
                  </w:rPrChange>
                </w:rPr>
                <w:t>Database</w:t>
              </w:r>
              <w:r w:rsidRPr="00A47B4C">
                <w:rPr>
                  <w:b/>
                  <w:bCs/>
                  <w:lang w:val="en-US"/>
                  <w:rPrChange w:id="5022" w:author="Borja Gonzalez" w:date="2017-09-28T19:16:00Z">
                    <w:rPr>
                      <w:rFonts w:ascii="Monaco" w:hAnsi="Monaco" w:cs="Monaco"/>
                      <w:b/>
                      <w:bCs/>
                      <w:color w:val="000000"/>
                      <w:sz w:val="32"/>
                      <w:szCs w:val="32"/>
                      <w:lang w:val="en-US"/>
                    </w:rPr>
                  </w:rPrChange>
                </w:rPr>
                <w:t>(</w:t>
              </w:r>
              <w:r w:rsidRPr="00A47B4C">
                <w:rPr>
                  <w:lang w:val="en-US"/>
                  <w:rPrChange w:id="5023" w:author="Borja Gonzalez" w:date="2017-09-28T19:16:00Z">
                    <w:rPr>
                      <w:rFonts w:ascii="Monaco" w:hAnsi="Monaco" w:cs="Monaco"/>
                      <w:color w:val="000000"/>
                      <w:sz w:val="32"/>
                      <w:szCs w:val="32"/>
                      <w:lang w:val="en-US"/>
                    </w:rPr>
                  </w:rPrChange>
                </w:rPr>
                <w:t>filebuffer</w:t>
              </w:r>
              <w:r w:rsidRPr="00A47B4C">
                <w:rPr>
                  <w:b/>
                  <w:bCs/>
                  <w:lang w:val="en-US"/>
                  <w:rPrChange w:id="5024"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025" w:author="Borja Gonzalez" w:date="2017-09-28T19:16:00Z"/>
                <w:lang w:val="es-ES"/>
                <w:rPrChange w:id="5026" w:author="Rodrigo García" w:date="2017-09-29T10:07:00Z">
                  <w:rPr>
                    <w:ins w:id="5027" w:author="Borja Gonzalez" w:date="2017-09-28T19:16:00Z"/>
                    <w:rFonts w:ascii="Monaco" w:eastAsiaTheme="majorEastAsia" w:hAnsi="Monaco" w:cs="Monaco"/>
                    <w:color w:val="243F60" w:themeColor="accent1" w:themeShade="7F"/>
                    <w:sz w:val="32"/>
                    <w:szCs w:val="32"/>
                    <w:lang w:val="en-US"/>
                  </w:rPr>
                </w:rPrChange>
              </w:rPr>
              <w:pPrChange w:id="5028" w:author="GONZALEZ DIAZ, BORJA" w:date="2017-09-29T19:27:00Z">
                <w:pPr>
                  <w:keepNext/>
                  <w:keepLines/>
                  <w:widowControl w:val="0"/>
                  <w:autoSpaceDE w:val="0"/>
                  <w:autoSpaceDN w:val="0"/>
                  <w:adjustRightInd w:val="0"/>
                  <w:spacing w:before="200"/>
                  <w:outlineLvl w:val="4"/>
                </w:pPr>
              </w:pPrChange>
            </w:pPr>
            <w:ins w:id="5029" w:author="Borja Gonzalez" w:date="2017-09-28T19:16:00Z">
              <w:r w:rsidRPr="00A47B4C">
                <w:rPr>
                  <w:lang w:val="en-US"/>
                  <w:rPrChange w:id="5030" w:author="Borja Gonzalez" w:date="2017-09-28T19:16:00Z">
                    <w:rPr>
                      <w:rFonts w:ascii="Monaco" w:hAnsi="Monaco" w:cs="Monaco"/>
                      <w:sz w:val="32"/>
                      <w:szCs w:val="32"/>
                      <w:lang w:val="en-US"/>
                    </w:rPr>
                  </w:rPrChange>
                </w:rPr>
                <w:t xml:space="preserve">    </w:t>
              </w:r>
              <w:r w:rsidRPr="0079203F">
                <w:rPr>
                  <w:lang w:val="es-ES"/>
                  <w:rPrChange w:id="5031" w:author="Rodrigo García" w:date="2017-09-29T10:07:00Z">
                    <w:rPr>
                      <w:rFonts w:ascii="Monaco" w:hAnsi="Monaco" w:cs="Monaco"/>
                      <w:color w:val="000000"/>
                      <w:sz w:val="32"/>
                      <w:szCs w:val="32"/>
                      <w:lang w:val="en-US"/>
                    </w:rPr>
                  </w:rPrChange>
                </w:rPr>
                <w:t>console</w:t>
              </w:r>
              <w:r w:rsidRPr="0079203F">
                <w:rPr>
                  <w:b/>
                  <w:bCs/>
                  <w:lang w:val="es-ES"/>
                  <w:rPrChange w:id="5032" w:author="Rodrigo García" w:date="2017-09-29T10:07:00Z">
                    <w:rPr>
                      <w:rFonts w:ascii="Monaco" w:hAnsi="Monaco" w:cs="Monaco"/>
                      <w:b/>
                      <w:bCs/>
                      <w:color w:val="000000"/>
                      <w:sz w:val="32"/>
                      <w:szCs w:val="32"/>
                      <w:lang w:val="en-US"/>
                    </w:rPr>
                  </w:rPrChange>
                </w:rPr>
                <w:t>.</w:t>
              </w:r>
              <w:r w:rsidRPr="0079203F">
                <w:rPr>
                  <w:lang w:val="es-ES"/>
                  <w:rPrChange w:id="5033" w:author="Rodrigo García" w:date="2017-09-29T10:07:00Z">
                    <w:rPr>
                      <w:rFonts w:ascii="Monaco" w:hAnsi="Monaco" w:cs="Monaco"/>
                      <w:color w:val="000000"/>
                      <w:sz w:val="32"/>
                      <w:szCs w:val="32"/>
                      <w:lang w:val="en-US"/>
                    </w:rPr>
                  </w:rPrChange>
                </w:rPr>
                <w:t>log</w:t>
              </w:r>
              <w:r w:rsidRPr="0079203F">
                <w:rPr>
                  <w:b/>
                  <w:bCs/>
                  <w:lang w:val="es-ES"/>
                  <w:rPrChange w:id="5034" w:author="Rodrigo García" w:date="2017-09-29T10:07:00Z">
                    <w:rPr>
                      <w:rFonts w:ascii="Monaco" w:hAnsi="Monaco" w:cs="Monaco"/>
                      <w:b/>
                      <w:bCs/>
                      <w:color w:val="000000"/>
                      <w:sz w:val="32"/>
                      <w:szCs w:val="32"/>
                      <w:lang w:val="en-US"/>
                    </w:rPr>
                  </w:rPrChange>
                </w:rPr>
                <w:t>(</w:t>
              </w:r>
              <w:r w:rsidRPr="0079203F">
                <w:rPr>
                  <w:lang w:val="es-ES"/>
                  <w:rPrChange w:id="5035" w:author="Rodrigo García" w:date="2017-09-29T10:07:00Z">
                    <w:rPr>
                      <w:rFonts w:ascii="Monaco" w:hAnsi="Monaco" w:cs="Monaco"/>
                      <w:color w:val="000000"/>
                      <w:sz w:val="32"/>
                      <w:szCs w:val="32"/>
                      <w:lang w:val="en-US"/>
                    </w:rPr>
                  </w:rPrChange>
                </w:rPr>
                <w:t>timestamp</w:t>
              </w:r>
              <w:r w:rsidRPr="0079203F">
                <w:rPr>
                  <w:b/>
                  <w:bCs/>
                  <w:lang w:val="es-ES"/>
                  <w:rPrChange w:id="5036" w:author="Rodrigo García" w:date="2017-09-29T10:07:00Z">
                    <w:rPr>
                      <w:rFonts w:ascii="Monaco" w:hAnsi="Monaco" w:cs="Monaco"/>
                      <w:b/>
                      <w:bCs/>
                      <w:color w:val="000000"/>
                      <w:sz w:val="32"/>
                      <w:szCs w:val="32"/>
                      <w:lang w:val="en-US"/>
                    </w:rPr>
                  </w:rPrChange>
                </w:rPr>
                <w:t>(</w:t>
              </w:r>
              <w:r w:rsidRPr="0079203F">
                <w:rPr>
                  <w:color w:val="4E9A06"/>
                  <w:lang w:val="es-ES"/>
                  <w:rPrChange w:id="5037"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038"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039" w:author="Rodrigo García" w:date="2017-09-29T10:07:00Z">
                    <w:rPr>
                      <w:rFonts w:ascii="Monaco" w:hAnsi="Monaco" w:cs="Monaco"/>
                      <w:color w:val="4E9A06"/>
                      <w:sz w:val="32"/>
                      <w:szCs w:val="32"/>
                      <w:lang w:val="en-US"/>
                    </w:rPr>
                  </w:rPrChange>
                </w:rPr>
                <w:t>:iii'</w:t>
              </w:r>
              <w:r w:rsidRPr="0079203F">
                <w:rPr>
                  <w:b/>
                  <w:bCs/>
                  <w:lang w:val="es-ES"/>
                  <w:rPrChange w:id="5040" w:author="Rodrigo García" w:date="2017-09-29T10:07:00Z">
                    <w:rPr>
                      <w:rFonts w:ascii="Monaco" w:hAnsi="Monaco" w:cs="Monaco"/>
                      <w:b/>
                      <w:bCs/>
                      <w:color w:val="000000"/>
                      <w:sz w:val="32"/>
                      <w:szCs w:val="32"/>
                      <w:lang w:val="en-US"/>
                    </w:rPr>
                  </w:rPrChange>
                </w:rPr>
                <w:t>)</w:t>
              </w:r>
              <w:r w:rsidRPr="0079203F">
                <w:rPr>
                  <w:b/>
                  <w:bCs/>
                  <w:color w:val="CE5C00"/>
                  <w:lang w:val="es-ES"/>
                  <w:rPrChange w:id="5041" w:author="Rodrigo García" w:date="2017-09-29T10:07:00Z">
                    <w:rPr>
                      <w:rFonts w:ascii="Monaco" w:hAnsi="Monaco" w:cs="Monaco"/>
                      <w:b/>
                      <w:bCs/>
                      <w:color w:val="CE5C00"/>
                      <w:sz w:val="32"/>
                      <w:szCs w:val="32"/>
                      <w:lang w:val="en-US"/>
                    </w:rPr>
                  </w:rPrChange>
                </w:rPr>
                <w:t>+</w:t>
              </w:r>
              <w:r w:rsidRPr="0079203F">
                <w:rPr>
                  <w:color w:val="4E9A06"/>
                  <w:lang w:val="es-ES"/>
                  <w:rPrChange w:id="5042" w:author="Rodrigo García" w:date="2017-09-29T10:07:00Z">
                    <w:rPr>
                      <w:rFonts w:ascii="Monaco" w:hAnsi="Monaco" w:cs="Monaco"/>
                      <w:color w:val="4E9A06"/>
                      <w:sz w:val="32"/>
                      <w:szCs w:val="32"/>
                      <w:lang w:val="en-US"/>
                    </w:rPr>
                  </w:rPrChange>
                </w:rPr>
                <w:t>" Base de datos abierta"</w:t>
              </w:r>
              <w:r w:rsidRPr="0079203F">
                <w:rPr>
                  <w:b/>
                  <w:bCs/>
                  <w:lang w:val="es-ES"/>
                  <w:rPrChange w:id="5043"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044" w:author="Borja Gonzalez" w:date="2017-09-28T19:16:00Z"/>
                <w:lang w:val="es-ES"/>
                <w:rPrChange w:id="5045" w:author="Rodrigo García" w:date="2017-09-29T10:07:00Z">
                  <w:rPr>
                    <w:ins w:id="5046" w:author="Borja Gonzalez" w:date="2017-09-28T19:16:00Z"/>
                    <w:rFonts w:ascii="Monaco" w:eastAsiaTheme="majorEastAsia" w:hAnsi="Monaco" w:cs="Monaco"/>
                    <w:color w:val="243F60" w:themeColor="accent1" w:themeShade="7F"/>
                    <w:sz w:val="32"/>
                    <w:szCs w:val="32"/>
                    <w:lang w:val="en-US"/>
                  </w:rPr>
                </w:rPrChange>
              </w:rPr>
              <w:pPrChange w:id="5047" w:author="GONZALEZ DIAZ, BORJA" w:date="2017-09-29T19:27:00Z">
                <w:pPr>
                  <w:keepNext/>
                  <w:keepLines/>
                  <w:widowControl w:val="0"/>
                  <w:autoSpaceDE w:val="0"/>
                  <w:autoSpaceDN w:val="0"/>
                  <w:adjustRightInd w:val="0"/>
                  <w:spacing w:before="200"/>
                  <w:outlineLvl w:val="4"/>
                </w:pPr>
              </w:pPrChange>
            </w:pPr>
            <w:ins w:id="5048" w:author="Borja Gonzalez" w:date="2017-09-28T19:16:00Z">
              <w:r w:rsidRPr="0079203F">
                <w:rPr>
                  <w:lang w:val="es-ES"/>
                  <w:rPrChange w:id="5049" w:author="Rodrigo García" w:date="2017-09-29T10:07:00Z">
                    <w:rPr>
                      <w:rFonts w:ascii="Monaco" w:hAnsi="Monaco" w:cs="Monaco"/>
                      <w:sz w:val="32"/>
                      <w:szCs w:val="32"/>
                      <w:lang w:val="en-US"/>
                    </w:rPr>
                  </w:rPrChange>
                </w:rPr>
                <w:t xml:space="preserve">    db</w:t>
              </w:r>
              <w:r w:rsidRPr="0079203F">
                <w:rPr>
                  <w:b/>
                  <w:bCs/>
                  <w:lang w:val="es-ES"/>
                  <w:rPrChange w:id="5050" w:author="Rodrigo García" w:date="2017-09-29T10:07:00Z">
                    <w:rPr>
                      <w:rFonts w:ascii="Monaco" w:hAnsi="Monaco" w:cs="Monaco"/>
                      <w:b/>
                      <w:bCs/>
                      <w:color w:val="000000"/>
                      <w:sz w:val="32"/>
                      <w:szCs w:val="32"/>
                      <w:lang w:val="en-US"/>
                    </w:rPr>
                  </w:rPrChange>
                </w:rPr>
                <w:t>.</w:t>
              </w:r>
              <w:r w:rsidRPr="0079203F">
                <w:rPr>
                  <w:lang w:val="es-ES"/>
                  <w:rPrChange w:id="5051" w:author="Rodrigo García" w:date="2017-09-29T10:07:00Z">
                    <w:rPr>
                      <w:rFonts w:ascii="Monaco" w:hAnsi="Monaco" w:cs="Monaco"/>
                      <w:color w:val="000000"/>
                      <w:sz w:val="32"/>
                      <w:szCs w:val="32"/>
                      <w:lang w:val="en-US"/>
                    </w:rPr>
                  </w:rPrChange>
                </w:rPr>
                <w:t>run</w:t>
              </w:r>
              <w:r w:rsidRPr="0079203F">
                <w:rPr>
                  <w:b/>
                  <w:bCs/>
                  <w:lang w:val="es-ES"/>
                  <w:rPrChange w:id="5052" w:author="Rodrigo García" w:date="2017-09-29T10:07:00Z">
                    <w:rPr>
                      <w:rFonts w:ascii="Monaco" w:hAnsi="Monaco" w:cs="Monaco"/>
                      <w:b/>
                      <w:bCs/>
                      <w:color w:val="000000"/>
                      <w:sz w:val="32"/>
                      <w:szCs w:val="32"/>
                      <w:lang w:val="en-US"/>
                    </w:rPr>
                  </w:rPrChange>
                </w:rPr>
                <w:t>(</w:t>
              </w:r>
              <w:r w:rsidRPr="0079203F">
                <w:rPr>
                  <w:color w:val="4E9A06"/>
                  <w:lang w:val="es-ES"/>
                  <w:rPrChange w:id="5053"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054" w:author="Rodrigo García" w:date="2017-09-29T10:07:00Z">
                    <w:rPr>
                      <w:rFonts w:ascii="Monaco" w:hAnsi="Monaco" w:cs="Monaco"/>
                      <w:b/>
                      <w:bCs/>
                      <w:color w:val="000000"/>
                      <w:sz w:val="32"/>
                      <w:szCs w:val="32"/>
                      <w:lang w:val="en-US"/>
                    </w:rPr>
                  </w:rPrChange>
                </w:rPr>
                <w:t>,</w:t>
              </w:r>
              <w:r w:rsidRPr="0079203F">
                <w:rPr>
                  <w:lang w:val="es-ES"/>
                  <w:rPrChange w:id="5055" w:author="Rodrigo García" w:date="2017-09-29T10:07:00Z">
                    <w:rPr>
                      <w:rFonts w:ascii="Monaco" w:hAnsi="Monaco" w:cs="Monaco"/>
                      <w:sz w:val="32"/>
                      <w:szCs w:val="32"/>
                      <w:lang w:val="en-US"/>
                    </w:rPr>
                  </w:rPrChange>
                </w:rPr>
                <w:t xml:space="preserve"> </w:t>
              </w:r>
              <w:r w:rsidRPr="0079203F">
                <w:rPr>
                  <w:b/>
                  <w:bCs/>
                  <w:lang w:val="es-ES"/>
                  <w:rPrChange w:id="5056" w:author="Rodrigo García" w:date="2017-09-29T10:07:00Z">
                    <w:rPr>
                      <w:rFonts w:ascii="Monaco" w:hAnsi="Monaco" w:cs="Monaco"/>
                      <w:b/>
                      <w:bCs/>
                      <w:color w:val="000000"/>
                      <w:sz w:val="32"/>
                      <w:szCs w:val="32"/>
                      <w:lang w:val="en-US"/>
                    </w:rPr>
                  </w:rPrChange>
                </w:rPr>
                <w:t>{</w:t>
              </w:r>
              <w:r w:rsidRPr="0079203F">
                <w:rPr>
                  <w:color w:val="4E9A06"/>
                  <w:lang w:val="es-ES"/>
                  <w:rPrChange w:id="5057" w:author="Rodrigo García" w:date="2017-09-29T10:07:00Z">
                    <w:rPr>
                      <w:rFonts w:ascii="Monaco" w:hAnsi="Monaco" w:cs="Monaco"/>
                      <w:color w:val="4E9A06"/>
                      <w:sz w:val="32"/>
                      <w:szCs w:val="32"/>
                      <w:lang w:val="en-US"/>
                    </w:rPr>
                  </w:rPrChange>
                </w:rPr>
                <w:t>':Time_ms'</w:t>
              </w:r>
              <w:r w:rsidRPr="0079203F">
                <w:rPr>
                  <w:b/>
                  <w:bCs/>
                  <w:color w:val="CE5C00"/>
                  <w:lang w:val="es-ES"/>
                  <w:rPrChange w:id="5058" w:author="Rodrigo García" w:date="2017-09-29T10:07:00Z">
                    <w:rPr>
                      <w:rFonts w:ascii="Monaco" w:hAnsi="Monaco" w:cs="Monaco"/>
                      <w:b/>
                      <w:bCs/>
                      <w:color w:val="CE5C00"/>
                      <w:sz w:val="32"/>
                      <w:szCs w:val="32"/>
                      <w:lang w:val="en-US"/>
                    </w:rPr>
                  </w:rPrChange>
                </w:rPr>
                <w:t>:</w:t>
              </w:r>
              <w:r w:rsidRPr="0079203F">
                <w:rPr>
                  <w:lang w:val="es-ES"/>
                  <w:rPrChange w:id="5059" w:author="Rodrigo García" w:date="2017-09-29T10:07:00Z">
                    <w:rPr>
                      <w:rFonts w:ascii="Monaco" w:hAnsi="Monaco" w:cs="Monaco"/>
                      <w:color w:val="000000"/>
                      <w:sz w:val="32"/>
                      <w:szCs w:val="32"/>
                      <w:lang w:val="en-US"/>
                    </w:rPr>
                  </w:rPrChange>
                </w:rPr>
                <w:t>datos</w:t>
              </w:r>
              <w:r w:rsidRPr="0079203F">
                <w:rPr>
                  <w:b/>
                  <w:bCs/>
                  <w:lang w:val="es-ES"/>
                  <w:rPrChange w:id="5060" w:author="Rodrigo García" w:date="2017-09-29T10:07:00Z">
                    <w:rPr>
                      <w:rFonts w:ascii="Monaco" w:hAnsi="Monaco" w:cs="Monaco"/>
                      <w:b/>
                      <w:bCs/>
                      <w:color w:val="000000"/>
                      <w:sz w:val="32"/>
                      <w:szCs w:val="32"/>
                      <w:lang w:val="en-US"/>
                    </w:rPr>
                  </w:rPrChange>
                </w:rPr>
                <w:t>.</w:t>
              </w:r>
              <w:r w:rsidRPr="0079203F">
                <w:rPr>
                  <w:lang w:val="es-ES"/>
                  <w:rPrChange w:id="5061" w:author="Rodrigo García" w:date="2017-09-29T10:07:00Z">
                    <w:rPr>
                      <w:rFonts w:ascii="Monaco" w:hAnsi="Monaco" w:cs="Monaco"/>
                      <w:color w:val="000000"/>
                      <w:sz w:val="32"/>
                      <w:szCs w:val="32"/>
                      <w:lang w:val="en-US"/>
                    </w:rPr>
                  </w:rPrChange>
                </w:rPr>
                <w:t>t1</w:t>
              </w:r>
              <w:r w:rsidRPr="0079203F">
                <w:rPr>
                  <w:b/>
                  <w:bCs/>
                  <w:lang w:val="es-ES"/>
                  <w:rPrChange w:id="5062" w:author="Rodrigo García" w:date="2017-09-29T10:07:00Z">
                    <w:rPr>
                      <w:rFonts w:ascii="Monaco" w:hAnsi="Monaco" w:cs="Monaco"/>
                      <w:b/>
                      <w:bCs/>
                      <w:color w:val="000000"/>
                      <w:sz w:val="32"/>
                      <w:szCs w:val="32"/>
                      <w:lang w:val="en-US"/>
                    </w:rPr>
                  </w:rPrChange>
                </w:rPr>
                <w:t>,</w:t>
              </w:r>
              <w:r w:rsidRPr="0079203F">
                <w:rPr>
                  <w:lang w:val="es-ES"/>
                  <w:rPrChange w:id="5063" w:author="Rodrigo García" w:date="2017-09-29T10:07:00Z">
                    <w:rPr>
                      <w:rFonts w:ascii="Monaco" w:hAnsi="Monaco" w:cs="Monaco"/>
                      <w:sz w:val="32"/>
                      <w:szCs w:val="32"/>
                      <w:lang w:val="en-US"/>
                    </w:rPr>
                  </w:rPrChange>
                </w:rPr>
                <w:t xml:space="preserve"> </w:t>
              </w:r>
              <w:r w:rsidRPr="0079203F">
                <w:rPr>
                  <w:color w:val="4E9A06"/>
                  <w:lang w:val="es-ES"/>
                  <w:rPrChange w:id="5064" w:author="Rodrigo García" w:date="2017-09-29T10:07:00Z">
                    <w:rPr>
                      <w:rFonts w:ascii="Monaco" w:hAnsi="Monaco" w:cs="Monaco"/>
                      <w:color w:val="4E9A06"/>
                      <w:sz w:val="32"/>
                      <w:szCs w:val="32"/>
                      <w:lang w:val="en-US"/>
                    </w:rPr>
                  </w:rPrChange>
                </w:rPr>
                <w:t>':Coronal'</w:t>
              </w:r>
              <w:r w:rsidRPr="0079203F">
                <w:rPr>
                  <w:b/>
                  <w:bCs/>
                  <w:color w:val="CE5C00"/>
                  <w:lang w:val="es-ES"/>
                  <w:rPrChange w:id="5065" w:author="Rodrigo García" w:date="2017-09-29T10:07:00Z">
                    <w:rPr>
                      <w:rFonts w:ascii="Monaco" w:hAnsi="Monaco" w:cs="Monaco"/>
                      <w:b/>
                      <w:bCs/>
                      <w:color w:val="CE5C00"/>
                      <w:sz w:val="32"/>
                      <w:szCs w:val="32"/>
                      <w:lang w:val="en-US"/>
                    </w:rPr>
                  </w:rPrChange>
                </w:rPr>
                <w:t>:</w:t>
              </w:r>
              <w:r w:rsidRPr="0079203F">
                <w:rPr>
                  <w:lang w:val="es-ES"/>
                  <w:rPrChange w:id="5066" w:author="Rodrigo García" w:date="2017-09-29T10:07:00Z">
                    <w:rPr>
                      <w:rFonts w:ascii="Monaco" w:hAnsi="Monaco" w:cs="Monaco"/>
                      <w:color w:val="000000"/>
                      <w:sz w:val="32"/>
                      <w:szCs w:val="32"/>
                      <w:lang w:val="en-US"/>
                    </w:rPr>
                  </w:rPrChange>
                </w:rPr>
                <w:t>datos</w:t>
              </w:r>
              <w:r w:rsidRPr="0079203F">
                <w:rPr>
                  <w:b/>
                  <w:bCs/>
                  <w:lang w:val="es-ES"/>
                  <w:rPrChange w:id="5067" w:author="Rodrigo García" w:date="2017-09-29T10:07:00Z">
                    <w:rPr>
                      <w:rFonts w:ascii="Monaco" w:hAnsi="Monaco" w:cs="Monaco"/>
                      <w:b/>
                      <w:bCs/>
                      <w:color w:val="000000"/>
                      <w:sz w:val="32"/>
                      <w:szCs w:val="32"/>
                      <w:lang w:val="en-US"/>
                    </w:rPr>
                  </w:rPrChange>
                </w:rPr>
                <w:t>.</w:t>
              </w:r>
              <w:r w:rsidRPr="0079203F">
                <w:rPr>
                  <w:lang w:val="es-ES"/>
                  <w:rPrChange w:id="5068" w:author="Rodrigo García" w:date="2017-09-29T10:07:00Z">
                    <w:rPr>
                      <w:rFonts w:ascii="Monaco" w:hAnsi="Monaco" w:cs="Monaco"/>
                      <w:color w:val="000000"/>
                      <w:sz w:val="32"/>
                      <w:szCs w:val="32"/>
                      <w:lang w:val="en-US"/>
                    </w:rPr>
                  </w:rPrChange>
                </w:rPr>
                <w:t>c1</w:t>
              </w:r>
              <w:r w:rsidRPr="0079203F">
                <w:rPr>
                  <w:b/>
                  <w:bCs/>
                  <w:lang w:val="es-ES"/>
                  <w:rPrChange w:id="5069" w:author="Rodrigo García" w:date="2017-09-29T10:07:00Z">
                    <w:rPr>
                      <w:rFonts w:ascii="Monaco" w:hAnsi="Monaco" w:cs="Monaco"/>
                      <w:b/>
                      <w:bCs/>
                      <w:color w:val="000000"/>
                      <w:sz w:val="32"/>
                      <w:szCs w:val="32"/>
                      <w:lang w:val="en-US"/>
                    </w:rPr>
                  </w:rPrChange>
                </w:rPr>
                <w:t>,</w:t>
              </w:r>
              <w:r w:rsidRPr="0079203F">
                <w:rPr>
                  <w:color w:val="4E9A06"/>
                  <w:lang w:val="es-ES"/>
                  <w:rPrChange w:id="5070" w:author="Rodrigo García" w:date="2017-09-29T10:07:00Z">
                    <w:rPr>
                      <w:rFonts w:ascii="Monaco" w:hAnsi="Monaco" w:cs="Monaco"/>
                      <w:color w:val="4E9A06"/>
                      <w:sz w:val="32"/>
                      <w:szCs w:val="32"/>
                      <w:lang w:val="en-US"/>
                    </w:rPr>
                  </w:rPrChange>
                </w:rPr>
                <w:t>':Sagital'</w:t>
              </w:r>
              <w:r w:rsidRPr="0079203F">
                <w:rPr>
                  <w:b/>
                  <w:bCs/>
                  <w:color w:val="CE5C00"/>
                  <w:lang w:val="es-ES"/>
                  <w:rPrChange w:id="5071" w:author="Rodrigo García" w:date="2017-09-29T10:07:00Z">
                    <w:rPr>
                      <w:rFonts w:ascii="Monaco" w:hAnsi="Monaco" w:cs="Monaco"/>
                      <w:b/>
                      <w:bCs/>
                      <w:color w:val="CE5C00"/>
                      <w:sz w:val="32"/>
                      <w:szCs w:val="32"/>
                      <w:lang w:val="en-US"/>
                    </w:rPr>
                  </w:rPrChange>
                </w:rPr>
                <w:t>:</w:t>
              </w:r>
              <w:r w:rsidRPr="0079203F">
                <w:rPr>
                  <w:lang w:val="es-ES"/>
                  <w:rPrChange w:id="5072" w:author="Rodrigo García" w:date="2017-09-29T10:07:00Z">
                    <w:rPr>
                      <w:rFonts w:ascii="Monaco" w:hAnsi="Monaco" w:cs="Monaco"/>
                      <w:color w:val="000000"/>
                      <w:sz w:val="32"/>
                      <w:szCs w:val="32"/>
                      <w:lang w:val="en-US"/>
                    </w:rPr>
                  </w:rPrChange>
                </w:rPr>
                <w:t>datos</w:t>
              </w:r>
              <w:r w:rsidRPr="0079203F">
                <w:rPr>
                  <w:b/>
                  <w:bCs/>
                  <w:lang w:val="es-ES"/>
                  <w:rPrChange w:id="5073" w:author="Rodrigo García" w:date="2017-09-29T10:07:00Z">
                    <w:rPr>
                      <w:rFonts w:ascii="Monaco" w:hAnsi="Monaco" w:cs="Monaco"/>
                      <w:b/>
                      <w:bCs/>
                      <w:color w:val="000000"/>
                      <w:sz w:val="32"/>
                      <w:szCs w:val="32"/>
                      <w:lang w:val="en-US"/>
                    </w:rPr>
                  </w:rPrChange>
                </w:rPr>
                <w:t>.</w:t>
              </w:r>
              <w:r w:rsidRPr="0079203F">
                <w:rPr>
                  <w:lang w:val="es-ES"/>
                  <w:rPrChange w:id="5074" w:author="Rodrigo García" w:date="2017-09-29T10:07:00Z">
                    <w:rPr>
                      <w:rFonts w:ascii="Monaco" w:hAnsi="Monaco" w:cs="Monaco"/>
                      <w:color w:val="000000"/>
                      <w:sz w:val="32"/>
                      <w:szCs w:val="32"/>
                      <w:lang w:val="en-US"/>
                    </w:rPr>
                  </w:rPrChange>
                </w:rPr>
                <w:t>s1</w:t>
              </w:r>
              <w:r w:rsidRPr="0079203F">
                <w:rPr>
                  <w:b/>
                  <w:bCs/>
                  <w:lang w:val="es-ES"/>
                  <w:rPrChange w:id="5075" w:author="Rodrigo García" w:date="2017-09-29T10:07:00Z">
                    <w:rPr>
                      <w:rFonts w:ascii="Monaco" w:hAnsi="Monaco" w:cs="Monaco"/>
                      <w:b/>
                      <w:bCs/>
                      <w:color w:val="000000"/>
                      <w:sz w:val="32"/>
                      <w:szCs w:val="32"/>
                      <w:lang w:val="en-US"/>
                    </w:rPr>
                  </w:rPrChange>
                </w:rPr>
                <w:t>,</w:t>
              </w:r>
              <w:r w:rsidRPr="0079203F">
                <w:rPr>
                  <w:lang w:val="es-ES"/>
                  <w:rPrChange w:id="5076" w:author="Rodrigo García" w:date="2017-09-29T10:07:00Z">
                    <w:rPr>
                      <w:rFonts w:ascii="Monaco" w:hAnsi="Monaco" w:cs="Monaco"/>
                      <w:sz w:val="32"/>
                      <w:szCs w:val="32"/>
                      <w:lang w:val="en-US"/>
                    </w:rPr>
                  </w:rPrChange>
                </w:rPr>
                <w:t xml:space="preserve"> </w:t>
              </w:r>
              <w:r w:rsidRPr="0079203F">
                <w:rPr>
                  <w:color w:val="4E9A06"/>
                  <w:lang w:val="es-ES"/>
                  <w:rPrChange w:id="5077" w:author="Rodrigo García" w:date="2017-09-29T10:07:00Z">
                    <w:rPr>
                      <w:rFonts w:ascii="Monaco" w:hAnsi="Monaco" w:cs="Monaco"/>
                      <w:color w:val="4E9A06"/>
                      <w:sz w:val="32"/>
                      <w:szCs w:val="32"/>
                      <w:lang w:val="en-US"/>
                    </w:rPr>
                  </w:rPrChange>
                </w:rPr>
                <w:t>':Transversal'</w:t>
              </w:r>
              <w:r w:rsidRPr="0079203F">
                <w:rPr>
                  <w:b/>
                  <w:bCs/>
                  <w:color w:val="CE5C00"/>
                  <w:lang w:val="es-ES"/>
                  <w:rPrChange w:id="5078" w:author="Rodrigo García" w:date="2017-09-29T10:07:00Z">
                    <w:rPr>
                      <w:rFonts w:ascii="Monaco" w:hAnsi="Monaco" w:cs="Monaco"/>
                      <w:b/>
                      <w:bCs/>
                      <w:color w:val="CE5C00"/>
                      <w:sz w:val="32"/>
                      <w:szCs w:val="32"/>
                      <w:lang w:val="en-US"/>
                    </w:rPr>
                  </w:rPrChange>
                </w:rPr>
                <w:t>:</w:t>
              </w:r>
              <w:r w:rsidRPr="0079203F">
                <w:rPr>
                  <w:lang w:val="es-ES"/>
                  <w:rPrChange w:id="5079" w:author="Rodrigo García" w:date="2017-09-29T10:07:00Z">
                    <w:rPr>
                      <w:rFonts w:ascii="Monaco" w:hAnsi="Monaco" w:cs="Monaco"/>
                      <w:color w:val="000000"/>
                      <w:sz w:val="32"/>
                      <w:szCs w:val="32"/>
                      <w:lang w:val="en-US"/>
                    </w:rPr>
                  </w:rPrChange>
                </w:rPr>
                <w:t>datos</w:t>
              </w:r>
              <w:r w:rsidRPr="0079203F">
                <w:rPr>
                  <w:b/>
                  <w:bCs/>
                  <w:lang w:val="es-ES"/>
                  <w:rPrChange w:id="5080" w:author="Rodrigo García" w:date="2017-09-29T10:07:00Z">
                    <w:rPr>
                      <w:rFonts w:ascii="Monaco" w:hAnsi="Monaco" w:cs="Monaco"/>
                      <w:b/>
                      <w:bCs/>
                      <w:color w:val="000000"/>
                      <w:sz w:val="32"/>
                      <w:szCs w:val="32"/>
                      <w:lang w:val="en-US"/>
                    </w:rPr>
                  </w:rPrChange>
                </w:rPr>
                <w:t>.</w:t>
              </w:r>
              <w:r w:rsidRPr="0079203F">
                <w:rPr>
                  <w:lang w:val="es-ES"/>
                  <w:rPrChange w:id="5081" w:author="Rodrigo García" w:date="2017-09-29T10:07:00Z">
                    <w:rPr>
                      <w:rFonts w:ascii="Monaco" w:hAnsi="Monaco" w:cs="Monaco"/>
                      <w:color w:val="000000"/>
                      <w:sz w:val="32"/>
                      <w:szCs w:val="32"/>
                      <w:lang w:val="en-US"/>
                    </w:rPr>
                  </w:rPrChange>
                </w:rPr>
                <w:t>t1</w:t>
              </w:r>
              <w:r w:rsidRPr="0079203F">
                <w:rPr>
                  <w:b/>
                  <w:bCs/>
                  <w:lang w:val="es-ES"/>
                  <w:rPrChange w:id="5082" w:author="Rodrigo García" w:date="2017-09-29T10:07:00Z">
                    <w:rPr>
                      <w:rFonts w:ascii="Monaco" w:hAnsi="Monaco" w:cs="Monaco"/>
                      <w:b/>
                      <w:bCs/>
                      <w:color w:val="000000"/>
                      <w:sz w:val="32"/>
                      <w:szCs w:val="32"/>
                      <w:lang w:val="en-US"/>
                    </w:rPr>
                  </w:rPrChange>
                </w:rPr>
                <w:t>,</w:t>
              </w:r>
              <w:r w:rsidRPr="0079203F">
                <w:rPr>
                  <w:lang w:val="es-ES"/>
                  <w:rPrChange w:id="5083" w:author="Rodrigo García" w:date="2017-09-29T10:07:00Z">
                    <w:rPr>
                      <w:rFonts w:ascii="Monaco" w:hAnsi="Monaco" w:cs="Monaco"/>
                      <w:sz w:val="32"/>
                      <w:szCs w:val="32"/>
                      <w:lang w:val="en-US"/>
                    </w:rPr>
                  </w:rPrChange>
                </w:rPr>
                <w:t xml:space="preserve"> </w:t>
              </w:r>
              <w:r w:rsidRPr="0079203F">
                <w:rPr>
                  <w:color w:val="4E9A06"/>
                  <w:lang w:val="es-ES"/>
                  <w:rPrChange w:id="5084" w:author="Rodrigo García" w:date="2017-09-29T10:07:00Z">
                    <w:rPr>
                      <w:rFonts w:ascii="Monaco" w:hAnsi="Monaco" w:cs="Monaco"/>
                      <w:color w:val="4E9A06"/>
                      <w:sz w:val="32"/>
                      <w:szCs w:val="32"/>
                      <w:lang w:val="en-US"/>
                    </w:rPr>
                  </w:rPrChange>
                </w:rPr>
                <w:t>':N_Paciente'</w:t>
              </w:r>
              <w:r w:rsidRPr="0079203F">
                <w:rPr>
                  <w:b/>
                  <w:bCs/>
                  <w:color w:val="CE5C00"/>
                  <w:lang w:val="es-ES"/>
                  <w:rPrChange w:id="5085" w:author="Rodrigo García" w:date="2017-09-29T10:07:00Z">
                    <w:rPr>
                      <w:rFonts w:ascii="Monaco" w:hAnsi="Monaco" w:cs="Monaco"/>
                      <w:b/>
                      <w:bCs/>
                      <w:color w:val="CE5C00"/>
                      <w:sz w:val="32"/>
                      <w:szCs w:val="32"/>
                      <w:lang w:val="en-US"/>
                    </w:rPr>
                  </w:rPrChange>
                </w:rPr>
                <w:t>:</w:t>
              </w:r>
              <w:r w:rsidRPr="0079203F">
                <w:rPr>
                  <w:lang w:val="es-ES"/>
                  <w:rPrChange w:id="5086" w:author="Rodrigo García" w:date="2017-09-29T10:07:00Z">
                    <w:rPr>
                      <w:rFonts w:ascii="Monaco" w:hAnsi="Monaco" w:cs="Monaco"/>
                      <w:color w:val="000000"/>
                      <w:sz w:val="32"/>
                      <w:szCs w:val="32"/>
                      <w:lang w:val="en-US"/>
                    </w:rPr>
                  </w:rPrChange>
                </w:rPr>
                <w:t>datos</w:t>
              </w:r>
              <w:r w:rsidRPr="0079203F">
                <w:rPr>
                  <w:b/>
                  <w:bCs/>
                  <w:lang w:val="es-ES"/>
                  <w:rPrChange w:id="5087" w:author="Rodrigo García" w:date="2017-09-29T10:07:00Z">
                    <w:rPr>
                      <w:rFonts w:ascii="Monaco" w:hAnsi="Monaco" w:cs="Monaco"/>
                      <w:b/>
                      <w:bCs/>
                      <w:color w:val="000000"/>
                      <w:sz w:val="32"/>
                      <w:szCs w:val="32"/>
                      <w:lang w:val="en-US"/>
                    </w:rPr>
                  </w:rPrChange>
                </w:rPr>
                <w:t>.</w:t>
              </w:r>
              <w:r w:rsidRPr="0079203F">
                <w:rPr>
                  <w:lang w:val="es-ES"/>
                  <w:rPrChange w:id="5088" w:author="Rodrigo García" w:date="2017-09-29T10:07:00Z">
                    <w:rPr>
                      <w:rFonts w:ascii="Monaco" w:hAnsi="Monaco" w:cs="Monaco"/>
                      <w:color w:val="000000"/>
                      <w:sz w:val="32"/>
                      <w:szCs w:val="32"/>
                      <w:lang w:val="en-US"/>
                    </w:rPr>
                  </w:rPrChange>
                </w:rPr>
                <w:t>id</w:t>
              </w:r>
              <w:r w:rsidRPr="0079203F">
                <w:rPr>
                  <w:b/>
                  <w:bCs/>
                  <w:lang w:val="es-ES"/>
                  <w:rPrChange w:id="5089" w:author="Rodrigo García" w:date="2017-09-29T10:07:00Z">
                    <w:rPr>
                      <w:rFonts w:ascii="Monaco" w:hAnsi="Monaco" w:cs="Monaco"/>
                      <w:b/>
                      <w:bCs/>
                      <w:color w:val="000000"/>
                      <w:sz w:val="32"/>
                      <w:szCs w:val="32"/>
                      <w:lang w:val="en-US"/>
                    </w:rPr>
                  </w:rPrChange>
                </w:rPr>
                <w:t>,</w:t>
              </w:r>
              <w:r w:rsidRPr="0079203F">
                <w:rPr>
                  <w:lang w:val="es-ES"/>
                  <w:rPrChange w:id="5090" w:author="Rodrigo García" w:date="2017-09-29T10:07:00Z">
                    <w:rPr>
                      <w:rFonts w:ascii="Monaco" w:hAnsi="Monaco" w:cs="Monaco"/>
                      <w:sz w:val="32"/>
                      <w:szCs w:val="32"/>
                      <w:lang w:val="en-US"/>
                    </w:rPr>
                  </w:rPrChange>
                </w:rPr>
                <w:t xml:space="preserve"> </w:t>
              </w:r>
              <w:r w:rsidRPr="0079203F">
                <w:rPr>
                  <w:color w:val="4E9A06"/>
                  <w:lang w:val="es-ES"/>
                  <w:rPrChange w:id="5091" w:author="Rodrigo García" w:date="2017-09-29T10:07:00Z">
                    <w:rPr>
                      <w:rFonts w:ascii="Monaco" w:hAnsi="Monaco" w:cs="Monaco"/>
                      <w:color w:val="4E9A06"/>
                      <w:sz w:val="32"/>
                      <w:szCs w:val="32"/>
                      <w:lang w:val="en-US"/>
                    </w:rPr>
                  </w:rPrChange>
                </w:rPr>
                <w:t>':Fecha'</w:t>
              </w:r>
              <w:r w:rsidRPr="0079203F">
                <w:rPr>
                  <w:b/>
                  <w:bCs/>
                  <w:color w:val="CE5C00"/>
                  <w:lang w:val="es-ES"/>
                  <w:rPrChange w:id="5092" w:author="Rodrigo García" w:date="2017-09-29T10:07:00Z">
                    <w:rPr>
                      <w:rFonts w:ascii="Monaco" w:hAnsi="Monaco" w:cs="Monaco"/>
                      <w:b/>
                      <w:bCs/>
                      <w:color w:val="CE5C00"/>
                      <w:sz w:val="32"/>
                      <w:szCs w:val="32"/>
                      <w:lang w:val="en-US"/>
                    </w:rPr>
                  </w:rPrChange>
                </w:rPr>
                <w:t>:</w:t>
              </w:r>
              <w:r w:rsidRPr="0079203F">
                <w:rPr>
                  <w:lang w:val="es-ES"/>
                  <w:rPrChange w:id="5093" w:author="Rodrigo García" w:date="2017-09-29T10:07:00Z">
                    <w:rPr>
                      <w:rFonts w:ascii="Monaco" w:hAnsi="Monaco" w:cs="Monaco"/>
                      <w:color w:val="000000"/>
                      <w:sz w:val="32"/>
                      <w:szCs w:val="32"/>
                      <w:lang w:val="en-US"/>
                    </w:rPr>
                  </w:rPrChange>
                </w:rPr>
                <w:t>datos</w:t>
              </w:r>
              <w:r w:rsidRPr="0079203F">
                <w:rPr>
                  <w:b/>
                  <w:bCs/>
                  <w:lang w:val="es-ES"/>
                  <w:rPrChange w:id="5094" w:author="Rodrigo García" w:date="2017-09-29T10:07:00Z">
                    <w:rPr>
                      <w:rFonts w:ascii="Monaco" w:hAnsi="Monaco" w:cs="Monaco"/>
                      <w:b/>
                      <w:bCs/>
                      <w:color w:val="000000"/>
                      <w:sz w:val="32"/>
                      <w:szCs w:val="32"/>
                      <w:lang w:val="en-US"/>
                    </w:rPr>
                  </w:rPrChange>
                </w:rPr>
                <w:t>.</w:t>
              </w:r>
              <w:r w:rsidRPr="0079203F">
                <w:rPr>
                  <w:lang w:val="es-ES"/>
                  <w:rPrChange w:id="5095" w:author="Rodrigo García" w:date="2017-09-29T10:07:00Z">
                    <w:rPr>
                      <w:rFonts w:ascii="Monaco" w:hAnsi="Monaco" w:cs="Monaco"/>
                      <w:color w:val="000000"/>
                      <w:sz w:val="32"/>
                      <w:szCs w:val="32"/>
                      <w:lang w:val="en-US"/>
                    </w:rPr>
                  </w:rPrChange>
                </w:rPr>
                <w:t>f</w:t>
              </w:r>
              <w:r w:rsidRPr="0079203F">
                <w:rPr>
                  <w:b/>
                  <w:bCs/>
                  <w:lang w:val="es-ES"/>
                  <w:rPrChange w:id="5096" w:author="Rodrigo García" w:date="2017-09-29T10:07:00Z">
                    <w:rPr>
                      <w:rFonts w:ascii="Monaco" w:hAnsi="Monaco" w:cs="Monaco"/>
                      <w:b/>
                      <w:bCs/>
                      <w:color w:val="000000"/>
                      <w:sz w:val="32"/>
                      <w:szCs w:val="32"/>
                      <w:lang w:val="en-US"/>
                    </w:rPr>
                  </w:rPrChange>
                </w:rPr>
                <w:t>,</w:t>
              </w:r>
              <w:r w:rsidRPr="0079203F">
                <w:rPr>
                  <w:lang w:val="es-ES"/>
                  <w:rPrChange w:id="5097" w:author="Rodrigo García" w:date="2017-09-29T10:07:00Z">
                    <w:rPr>
                      <w:rFonts w:ascii="Monaco" w:hAnsi="Monaco" w:cs="Monaco"/>
                      <w:sz w:val="32"/>
                      <w:szCs w:val="32"/>
                      <w:lang w:val="en-US"/>
                    </w:rPr>
                  </w:rPrChange>
                </w:rPr>
                <w:t xml:space="preserve"> </w:t>
              </w:r>
              <w:r w:rsidRPr="0079203F">
                <w:rPr>
                  <w:color w:val="4E9A06"/>
                  <w:lang w:val="es-ES"/>
                  <w:rPrChange w:id="5098" w:author="Rodrigo García" w:date="2017-09-29T10:07:00Z">
                    <w:rPr>
                      <w:rFonts w:ascii="Monaco" w:hAnsi="Monaco" w:cs="Monaco"/>
                      <w:color w:val="4E9A06"/>
                      <w:sz w:val="32"/>
                      <w:szCs w:val="32"/>
                      <w:lang w:val="en-US"/>
                    </w:rPr>
                  </w:rPrChange>
                </w:rPr>
                <w:t>':max_c'</w:t>
              </w:r>
              <w:r w:rsidRPr="0079203F">
                <w:rPr>
                  <w:b/>
                  <w:bCs/>
                  <w:color w:val="CE5C00"/>
                  <w:lang w:val="es-ES"/>
                  <w:rPrChange w:id="5099" w:author="Rodrigo García" w:date="2017-09-29T10:07:00Z">
                    <w:rPr>
                      <w:rFonts w:ascii="Monaco" w:hAnsi="Monaco" w:cs="Monaco"/>
                      <w:b/>
                      <w:bCs/>
                      <w:color w:val="CE5C00"/>
                      <w:sz w:val="32"/>
                      <w:szCs w:val="32"/>
                      <w:lang w:val="en-US"/>
                    </w:rPr>
                  </w:rPrChange>
                </w:rPr>
                <w:t>:</w:t>
              </w:r>
              <w:r w:rsidRPr="0079203F">
                <w:rPr>
                  <w:lang w:val="es-ES"/>
                  <w:rPrChange w:id="5100" w:author="Rodrigo García" w:date="2017-09-29T10:07:00Z">
                    <w:rPr>
                      <w:rFonts w:ascii="Monaco" w:hAnsi="Monaco" w:cs="Monaco"/>
                      <w:color w:val="000000"/>
                      <w:sz w:val="32"/>
                      <w:szCs w:val="32"/>
                      <w:lang w:val="en-US"/>
                    </w:rPr>
                  </w:rPrChange>
                </w:rPr>
                <w:t>datos</w:t>
              </w:r>
              <w:r w:rsidRPr="0079203F">
                <w:rPr>
                  <w:b/>
                  <w:bCs/>
                  <w:lang w:val="es-ES"/>
                  <w:rPrChange w:id="5101" w:author="Rodrigo García" w:date="2017-09-29T10:07:00Z">
                    <w:rPr>
                      <w:rFonts w:ascii="Monaco" w:hAnsi="Monaco" w:cs="Monaco"/>
                      <w:b/>
                      <w:bCs/>
                      <w:color w:val="000000"/>
                      <w:sz w:val="32"/>
                      <w:szCs w:val="32"/>
                      <w:lang w:val="en-US"/>
                    </w:rPr>
                  </w:rPrChange>
                </w:rPr>
                <w:t>.</w:t>
              </w:r>
              <w:r w:rsidRPr="0079203F">
                <w:rPr>
                  <w:lang w:val="es-ES"/>
                  <w:rPrChange w:id="5102" w:author="Rodrigo García" w:date="2017-09-29T10:07:00Z">
                    <w:rPr>
                      <w:rFonts w:ascii="Monaco" w:hAnsi="Monaco" w:cs="Monaco"/>
                      <w:color w:val="000000"/>
                      <w:sz w:val="32"/>
                      <w:szCs w:val="32"/>
                      <w:lang w:val="en-US"/>
                    </w:rPr>
                  </w:rPrChange>
                </w:rPr>
                <w:t>mxc</w:t>
              </w:r>
              <w:r w:rsidRPr="0079203F">
                <w:rPr>
                  <w:b/>
                  <w:bCs/>
                  <w:lang w:val="es-ES"/>
                  <w:rPrChange w:id="5103" w:author="Rodrigo García" w:date="2017-09-29T10:07:00Z">
                    <w:rPr>
                      <w:rFonts w:ascii="Monaco" w:hAnsi="Monaco" w:cs="Monaco"/>
                      <w:b/>
                      <w:bCs/>
                      <w:color w:val="000000"/>
                      <w:sz w:val="32"/>
                      <w:szCs w:val="32"/>
                      <w:lang w:val="en-US"/>
                    </w:rPr>
                  </w:rPrChange>
                </w:rPr>
                <w:t>,</w:t>
              </w:r>
              <w:r w:rsidRPr="0079203F">
                <w:rPr>
                  <w:lang w:val="es-ES"/>
                  <w:rPrChange w:id="5104" w:author="Rodrigo García" w:date="2017-09-29T10:07:00Z">
                    <w:rPr>
                      <w:rFonts w:ascii="Monaco" w:hAnsi="Monaco" w:cs="Monaco"/>
                      <w:sz w:val="32"/>
                      <w:szCs w:val="32"/>
                      <w:lang w:val="en-US"/>
                    </w:rPr>
                  </w:rPrChange>
                </w:rPr>
                <w:t xml:space="preserve"> </w:t>
              </w:r>
              <w:r w:rsidRPr="0079203F">
                <w:rPr>
                  <w:color w:val="4E9A06"/>
                  <w:lang w:val="es-ES"/>
                  <w:rPrChange w:id="5105" w:author="Rodrigo García" w:date="2017-09-29T10:07:00Z">
                    <w:rPr>
                      <w:rFonts w:ascii="Monaco" w:hAnsi="Monaco" w:cs="Monaco"/>
                      <w:color w:val="4E9A06"/>
                      <w:sz w:val="32"/>
                      <w:szCs w:val="32"/>
                      <w:lang w:val="en-US"/>
                    </w:rPr>
                  </w:rPrChange>
                </w:rPr>
                <w:t>':min_c'</w:t>
              </w:r>
              <w:r w:rsidRPr="0079203F">
                <w:rPr>
                  <w:b/>
                  <w:bCs/>
                  <w:color w:val="CE5C00"/>
                  <w:lang w:val="es-ES"/>
                  <w:rPrChange w:id="5106" w:author="Rodrigo García" w:date="2017-09-29T10:07:00Z">
                    <w:rPr>
                      <w:rFonts w:ascii="Monaco" w:hAnsi="Monaco" w:cs="Monaco"/>
                      <w:b/>
                      <w:bCs/>
                      <w:color w:val="CE5C00"/>
                      <w:sz w:val="32"/>
                      <w:szCs w:val="32"/>
                      <w:lang w:val="en-US"/>
                    </w:rPr>
                  </w:rPrChange>
                </w:rPr>
                <w:t>:</w:t>
              </w:r>
              <w:r w:rsidRPr="0079203F">
                <w:rPr>
                  <w:lang w:val="es-ES"/>
                  <w:rPrChange w:id="5107" w:author="Rodrigo García" w:date="2017-09-29T10:07:00Z">
                    <w:rPr>
                      <w:rFonts w:ascii="Monaco" w:hAnsi="Monaco" w:cs="Monaco"/>
                      <w:color w:val="000000"/>
                      <w:sz w:val="32"/>
                      <w:szCs w:val="32"/>
                      <w:lang w:val="en-US"/>
                    </w:rPr>
                  </w:rPrChange>
                </w:rPr>
                <w:t>datos</w:t>
              </w:r>
              <w:r w:rsidRPr="0079203F">
                <w:rPr>
                  <w:b/>
                  <w:bCs/>
                  <w:lang w:val="es-ES"/>
                  <w:rPrChange w:id="5108" w:author="Rodrigo García" w:date="2017-09-29T10:07:00Z">
                    <w:rPr>
                      <w:rFonts w:ascii="Monaco" w:hAnsi="Monaco" w:cs="Monaco"/>
                      <w:b/>
                      <w:bCs/>
                      <w:color w:val="000000"/>
                      <w:sz w:val="32"/>
                      <w:szCs w:val="32"/>
                      <w:lang w:val="en-US"/>
                    </w:rPr>
                  </w:rPrChange>
                </w:rPr>
                <w:t>.</w:t>
              </w:r>
              <w:r w:rsidRPr="0079203F">
                <w:rPr>
                  <w:lang w:val="es-ES"/>
                  <w:rPrChange w:id="5109" w:author="Rodrigo García" w:date="2017-09-29T10:07:00Z">
                    <w:rPr>
                      <w:rFonts w:ascii="Monaco" w:hAnsi="Monaco" w:cs="Monaco"/>
                      <w:color w:val="000000"/>
                      <w:sz w:val="32"/>
                      <w:szCs w:val="32"/>
                      <w:lang w:val="en-US"/>
                    </w:rPr>
                  </w:rPrChange>
                </w:rPr>
                <w:t>mnc</w:t>
              </w:r>
              <w:r w:rsidRPr="0079203F">
                <w:rPr>
                  <w:b/>
                  <w:bCs/>
                  <w:lang w:val="es-ES"/>
                  <w:rPrChange w:id="5110" w:author="Rodrigo García" w:date="2017-09-29T10:07:00Z">
                    <w:rPr>
                      <w:rFonts w:ascii="Monaco" w:hAnsi="Monaco" w:cs="Monaco"/>
                      <w:b/>
                      <w:bCs/>
                      <w:color w:val="000000"/>
                      <w:sz w:val="32"/>
                      <w:szCs w:val="32"/>
                      <w:lang w:val="en-US"/>
                    </w:rPr>
                  </w:rPrChange>
                </w:rPr>
                <w:t>,</w:t>
              </w:r>
              <w:r w:rsidRPr="0079203F">
                <w:rPr>
                  <w:lang w:val="es-ES"/>
                  <w:rPrChange w:id="5111" w:author="Rodrigo García" w:date="2017-09-29T10:07:00Z">
                    <w:rPr>
                      <w:rFonts w:ascii="Monaco" w:hAnsi="Monaco" w:cs="Monaco"/>
                      <w:sz w:val="32"/>
                      <w:szCs w:val="32"/>
                      <w:lang w:val="en-US"/>
                    </w:rPr>
                  </w:rPrChange>
                </w:rPr>
                <w:t xml:space="preserve"> </w:t>
              </w:r>
              <w:r w:rsidRPr="0079203F">
                <w:rPr>
                  <w:color w:val="4E9A06"/>
                  <w:lang w:val="es-ES"/>
                  <w:rPrChange w:id="5112" w:author="Rodrigo García" w:date="2017-09-29T10:07:00Z">
                    <w:rPr>
                      <w:rFonts w:ascii="Monaco" w:hAnsi="Monaco" w:cs="Monaco"/>
                      <w:color w:val="4E9A06"/>
                      <w:sz w:val="32"/>
                      <w:szCs w:val="32"/>
                      <w:lang w:val="en-US"/>
                    </w:rPr>
                  </w:rPrChange>
                </w:rPr>
                <w:t>':max_s'</w:t>
              </w:r>
              <w:r w:rsidRPr="0079203F">
                <w:rPr>
                  <w:b/>
                  <w:bCs/>
                  <w:color w:val="CE5C00"/>
                  <w:lang w:val="es-ES"/>
                  <w:rPrChange w:id="5113" w:author="Rodrigo García" w:date="2017-09-29T10:07:00Z">
                    <w:rPr>
                      <w:rFonts w:ascii="Monaco" w:hAnsi="Monaco" w:cs="Monaco"/>
                      <w:b/>
                      <w:bCs/>
                      <w:color w:val="CE5C00"/>
                      <w:sz w:val="32"/>
                      <w:szCs w:val="32"/>
                      <w:lang w:val="en-US"/>
                    </w:rPr>
                  </w:rPrChange>
                </w:rPr>
                <w:t>:</w:t>
              </w:r>
              <w:r w:rsidRPr="0079203F">
                <w:rPr>
                  <w:lang w:val="es-ES"/>
                  <w:rPrChange w:id="5114" w:author="Rodrigo García" w:date="2017-09-29T10:07:00Z">
                    <w:rPr>
                      <w:rFonts w:ascii="Monaco" w:hAnsi="Monaco" w:cs="Monaco"/>
                      <w:color w:val="000000"/>
                      <w:sz w:val="32"/>
                      <w:szCs w:val="32"/>
                      <w:lang w:val="en-US"/>
                    </w:rPr>
                  </w:rPrChange>
                </w:rPr>
                <w:t>datos</w:t>
              </w:r>
              <w:r w:rsidRPr="0079203F">
                <w:rPr>
                  <w:b/>
                  <w:bCs/>
                  <w:lang w:val="es-ES"/>
                  <w:rPrChange w:id="5115" w:author="Rodrigo García" w:date="2017-09-29T10:07:00Z">
                    <w:rPr>
                      <w:rFonts w:ascii="Monaco" w:hAnsi="Monaco" w:cs="Monaco"/>
                      <w:b/>
                      <w:bCs/>
                      <w:color w:val="000000"/>
                      <w:sz w:val="32"/>
                      <w:szCs w:val="32"/>
                      <w:lang w:val="en-US"/>
                    </w:rPr>
                  </w:rPrChange>
                </w:rPr>
                <w:t>.</w:t>
              </w:r>
              <w:r w:rsidRPr="0079203F">
                <w:rPr>
                  <w:lang w:val="es-ES"/>
                  <w:rPrChange w:id="5116" w:author="Rodrigo García" w:date="2017-09-29T10:07:00Z">
                    <w:rPr>
                      <w:rFonts w:ascii="Monaco" w:hAnsi="Monaco" w:cs="Monaco"/>
                      <w:color w:val="000000"/>
                      <w:sz w:val="32"/>
                      <w:szCs w:val="32"/>
                      <w:lang w:val="en-US"/>
                    </w:rPr>
                  </w:rPrChange>
                </w:rPr>
                <w:t>mxs</w:t>
              </w:r>
              <w:r w:rsidRPr="0079203F">
                <w:rPr>
                  <w:b/>
                  <w:bCs/>
                  <w:lang w:val="es-ES"/>
                  <w:rPrChange w:id="5117" w:author="Rodrigo García" w:date="2017-09-29T10:07:00Z">
                    <w:rPr>
                      <w:rFonts w:ascii="Monaco" w:hAnsi="Monaco" w:cs="Monaco"/>
                      <w:b/>
                      <w:bCs/>
                      <w:color w:val="000000"/>
                      <w:sz w:val="32"/>
                      <w:szCs w:val="32"/>
                      <w:lang w:val="en-US"/>
                    </w:rPr>
                  </w:rPrChange>
                </w:rPr>
                <w:t>,</w:t>
              </w:r>
              <w:r w:rsidRPr="0079203F">
                <w:rPr>
                  <w:lang w:val="es-ES"/>
                  <w:rPrChange w:id="5118" w:author="Rodrigo García" w:date="2017-09-29T10:07:00Z">
                    <w:rPr>
                      <w:rFonts w:ascii="Monaco" w:hAnsi="Monaco" w:cs="Monaco"/>
                      <w:sz w:val="32"/>
                      <w:szCs w:val="32"/>
                      <w:lang w:val="en-US"/>
                    </w:rPr>
                  </w:rPrChange>
                </w:rPr>
                <w:t xml:space="preserve"> </w:t>
              </w:r>
              <w:r w:rsidRPr="0079203F">
                <w:rPr>
                  <w:color w:val="4E9A06"/>
                  <w:lang w:val="es-ES"/>
                  <w:rPrChange w:id="5119" w:author="Rodrigo García" w:date="2017-09-29T10:07:00Z">
                    <w:rPr>
                      <w:rFonts w:ascii="Monaco" w:hAnsi="Monaco" w:cs="Monaco"/>
                      <w:color w:val="4E9A06"/>
                      <w:sz w:val="32"/>
                      <w:szCs w:val="32"/>
                      <w:lang w:val="en-US"/>
                    </w:rPr>
                  </w:rPrChange>
                </w:rPr>
                <w:t>':min_s'</w:t>
              </w:r>
              <w:r w:rsidRPr="0079203F">
                <w:rPr>
                  <w:b/>
                  <w:bCs/>
                  <w:color w:val="CE5C00"/>
                  <w:lang w:val="es-ES"/>
                  <w:rPrChange w:id="5120" w:author="Rodrigo García" w:date="2017-09-29T10:07:00Z">
                    <w:rPr>
                      <w:rFonts w:ascii="Monaco" w:hAnsi="Monaco" w:cs="Monaco"/>
                      <w:b/>
                      <w:bCs/>
                      <w:color w:val="CE5C00"/>
                      <w:sz w:val="32"/>
                      <w:szCs w:val="32"/>
                      <w:lang w:val="en-US"/>
                    </w:rPr>
                  </w:rPrChange>
                </w:rPr>
                <w:t>:</w:t>
              </w:r>
              <w:r w:rsidRPr="0079203F">
                <w:rPr>
                  <w:lang w:val="es-ES"/>
                  <w:rPrChange w:id="5121" w:author="Rodrigo García" w:date="2017-09-29T10:07:00Z">
                    <w:rPr>
                      <w:rFonts w:ascii="Monaco" w:hAnsi="Monaco" w:cs="Monaco"/>
                      <w:color w:val="000000"/>
                      <w:sz w:val="32"/>
                      <w:szCs w:val="32"/>
                      <w:lang w:val="en-US"/>
                    </w:rPr>
                  </w:rPrChange>
                </w:rPr>
                <w:t>datos</w:t>
              </w:r>
              <w:r w:rsidRPr="0079203F">
                <w:rPr>
                  <w:b/>
                  <w:bCs/>
                  <w:lang w:val="es-ES"/>
                  <w:rPrChange w:id="5122" w:author="Rodrigo García" w:date="2017-09-29T10:07:00Z">
                    <w:rPr>
                      <w:rFonts w:ascii="Monaco" w:hAnsi="Monaco" w:cs="Monaco"/>
                      <w:b/>
                      <w:bCs/>
                      <w:color w:val="000000"/>
                      <w:sz w:val="32"/>
                      <w:szCs w:val="32"/>
                      <w:lang w:val="en-US"/>
                    </w:rPr>
                  </w:rPrChange>
                </w:rPr>
                <w:t>.</w:t>
              </w:r>
              <w:r w:rsidRPr="0079203F">
                <w:rPr>
                  <w:lang w:val="es-ES"/>
                  <w:rPrChange w:id="5123" w:author="Rodrigo García" w:date="2017-09-29T10:07:00Z">
                    <w:rPr>
                      <w:rFonts w:ascii="Monaco" w:hAnsi="Monaco" w:cs="Monaco"/>
                      <w:color w:val="000000"/>
                      <w:sz w:val="32"/>
                      <w:szCs w:val="32"/>
                      <w:lang w:val="en-US"/>
                    </w:rPr>
                  </w:rPrChange>
                </w:rPr>
                <w:t>mns</w:t>
              </w:r>
              <w:r w:rsidRPr="0079203F">
                <w:rPr>
                  <w:b/>
                  <w:bCs/>
                  <w:lang w:val="es-ES"/>
                  <w:rPrChange w:id="5124" w:author="Rodrigo García" w:date="2017-09-29T10:07:00Z">
                    <w:rPr>
                      <w:rFonts w:ascii="Monaco" w:hAnsi="Monaco" w:cs="Monaco"/>
                      <w:b/>
                      <w:bCs/>
                      <w:color w:val="000000"/>
                      <w:sz w:val="32"/>
                      <w:szCs w:val="32"/>
                      <w:lang w:val="en-US"/>
                    </w:rPr>
                  </w:rPrChange>
                </w:rPr>
                <w:t>,</w:t>
              </w:r>
              <w:r w:rsidRPr="0079203F">
                <w:rPr>
                  <w:lang w:val="es-ES"/>
                  <w:rPrChange w:id="5125" w:author="Rodrigo García" w:date="2017-09-29T10:07:00Z">
                    <w:rPr>
                      <w:rFonts w:ascii="Monaco" w:hAnsi="Monaco" w:cs="Monaco"/>
                      <w:sz w:val="32"/>
                      <w:szCs w:val="32"/>
                      <w:lang w:val="en-US"/>
                    </w:rPr>
                  </w:rPrChange>
                </w:rPr>
                <w:t xml:space="preserve"> </w:t>
              </w:r>
              <w:r w:rsidRPr="0079203F">
                <w:rPr>
                  <w:color w:val="4E9A06"/>
                  <w:lang w:val="es-ES"/>
                  <w:rPrChange w:id="5126" w:author="Rodrigo García" w:date="2017-09-29T10:07:00Z">
                    <w:rPr>
                      <w:rFonts w:ascii="Monaco" w:hAnsi="Monaco" w:cs="Monaco"/>
                      <w:color w:val="4E9A06"/>
                      <w:sz w:val="32"/>
                      <w:szCs w:val="32"/>
                      <w:lang w:val="en-US"/>
                    </w:rPr>
                  </w:rPrChange>
                </w:rPr>
                <w:t>':max_t'</w:t>
              </w:r>
              <w:r w:rsidRPr="0079203F">
                <w:rPr>
                  <w:b/>
                  <w:bCs/>
                  <w:color w:val="CE5C00"/>
                  <w:lang w:val="es-ES"/>
                  <w:rPrChange w:id="5127" w:author="Rodrigo García" w:date="2017-09-29T10:07:00Z">
                    <w:rPr>
                      <w:rFonts w:ascii="Monaco" w:hAnsi="Monaco" w:cs="Monaco"/>
                      <w:b/>
                      <w:bCs/>
                      <w:color w:val="CE5C00"/>
                      <w:sz w:val="32"/>
                      <w:szCs w:val="32"/>
                      <w:lang w:val="en-US"/>
                    </w:rPr>
                  </w:rPrChange>
                </w:rPr>
                <w:t>:</w:t>
              </w:r>
              <w:r w:rsidRPr="0079203F">
                <w:rPr>
                  <w:lang w:val="es-ES"/>
                  <w:rPrChange w:id="5128" w:author="Rodrigo García" w:date="2017-09-29T10:07:00Z">
                    <w:rPr>
                      <w:rFonts w:ascii="Monaco" w:hAnsi="Monaco" w:cs="Monaco"/>
                      <w:color w:val="000000"/>
                      <w:sz w:val="32"/>
                      <w:szCs w:val="32"/>
                      <w:lang w:val="en-US"/>
                    </w:rPr>
                  </w:rPrChange>
                </w:rPr>
                <w:t>datos</w:t>
              </w:r>
              <w:r w:rsidRPr="0079203F">
                <w:rPr>
                  <w:b/>
                  <w:bCs/>
                  <w:lang w:val="es-ES"/>
                  <w:rPrChange w:id="5129" w:author="Rodrigo García" w:date="2017-09-29T10:07:00Z">
                    <w:rPr>
                      <w:rFonts w:ascii="Monaco" w:hAnsi="Monaco" w:cs="Monaco"/>
                      <w:b/>
                      <w:bCs/>
                      <w:color w:val="000000"/>
                      <w:sz w:val="32"/>
                      <w:szCs w:val="32"/>
                      <w:lang w:val="en-US"/>
                    </w:rPr>
                  </w:rPrChange>
                </w:rPr>
                <w:t>.</w:t>
              </w:r>
              <w:r w:rsidRPr="0079203F">
                <w:rPr>
                  <w:lang w:val="es-ES"/>
                  <w:rPrChange w:id="5130" w:author="Rodrigo García" w:date="2017-09-29T10:07:00Z">
                    <w:rPr>
                      <w:rFonts w:ascii="Monaco" w:hAnsi="Monaco" w:cs="Monaco"/>
                      <w:color w:val="000000"/>
                      <w:sz w:val="32"/>
                      <w:szCs w:val="32"/>
                      <w:lang w:val="en-US"/>
                    </w:rPr>
                  </w:rPrChange>
                </w:rPr>
                <w:t>mxt</w:t>
              </w:r>
              <w:r w:rsidRPr="0079203F">
                <w:rPr>
                  <w:b/>
                  <w:bCs/>
                  <w:lang w:val="es-ES"/>
                  <w:rPrChange w:id="5131" w:author="Rodrigo García" w:date="2017-09-29T10:07:00Z">
                    <w:rPr>
                      <w:rFonts w:ascii="Monaco" w:hAnsi="Monaco" w:cs="Monaco"/>
                      <w:b/>
                      <w:bCs/>
                      <w:color w:val="000000"/>
                      <w:sz w:val="32"/>
                      <w:szCs w:val="32"/>
                      <w:lang w:val="en-US"/>
                    </w:rPr>
                  </w:rPrChange>
                </w:rPr>
                <w:t>,</w:t>
              </w:r>
              <w:r w:rsidRPr="0079203F">
                <w:rPr>
                  <w:lang w:val="es-ES"/>
                  <w:rPrChange w:id="5132" w:author="Rodrigo García" w:date="2017-09-29T10:07:00Z">
                    <w:rPr>
                      <w:rFonts w:ascii="Monaco" w:hAnsi="Monaco" w:cs="Monaco"/>
                      <w:sz w:val="32"/>
                      <w:szCs w:val="32"/>
                      <w:lang w:val="en-US"/>
                    </w:rPr>
                  </w:rPrChange>
                </w:rPr>
                <w:t xml:space="preserve"> </w:t>
              </w:r>
              <w:r w:rsidRPr="0079203F">
                <w:rPr>
                  <w:color w:val="4E9A06"/>
                  <w:lang w:val="es-ES"/>
                  <w:rPrChange w:id="5133" w:author="Rodrigo García" w:date="2017-09-29T10:07:00Z">
                    <w:rPr>
                      <w:rFonts w:ascii="Monaco" w:hAnsi="Monaco" w:cs="Monaco"/>
                      <w:color w:val="4E9A06"/>
                      <w:sz w:val="32"/>
                      <w:szCs w:val="32"/>
                      <w:lang w:val="en-US"/>
                    </w:rPr>
                  </w:rPrChange>
                </w:rPr>
                <w:t>':min_t'</w:t>
              </w:r>
              <w:r w:rsidRPr="0079203F">
                <w:rPr>
                  <w:b/>
                  <w:bCs/>
                  <w:color w:val="CE5C00"/>
                  <w:lang w:val="es-ES"/>
                  <w:rPrChange w:id="5134" w:author="Rodrigo García" w:date="2017-09-29T10:07:00Z">
                    <w:rPr>
                      <w:rFonts w:ascii="Monaco" w:hAnsi="Monaco" w:cs="Monaco"/>
                      <w:b/>
                      <w:bCs/>
                      <w:color w:val="CE5C00"/>
                      <w:sz w:val="32"/>
                      <w:szCs w:val="32"/>
                      <w:lang w:val="en-US"/>
                    </w:rPr>
                  </w:rPrChange>
                </w:rPr>
                <w:t>:</w:t>
              </w:r>
              <w:r w:rsidRPr="0079203F">
                <w:rPr>
                  <w:lang w:val="es-ES"/>
                  <w:rPrChange w:id="5135" w:author="Rodrigo García" w:date="2017-09-29T10:07:00Z">
                    <w:rPr>
                      <w:rFonts w:ascii="Monaco" w:hAnsi="Monaco" w:cs="Monaco"/>
                      <w:color w:val="000000"/>
                      <w:sz w:val="32"/>
                      <w:szCs w:val="32"/>
                      <w:lang w:val="en-US"/>
                    </w:rPr>
                  </w:rPrChange>
                </w:rPr>
                <w:t>datos</w:t>
              </w:r>
              <w:r w:rsidRPr="0079203F">
                <w:rPr>
                  <w:b/>
                  <w:bCs/>
                  <w:lang w:val="es-ES"/>
                  <w:rPrChange w:id="5136" w:author="Rodrigo García" w:date="2017-09-29T10:07:00Z">
                    <w:rPr>
                      <w:rFonts w:ascii="Monaco" w:hAnsi="Monaco" w:cs="Monaco"/>
                      <w:b/>
                      <w:bCs/>
                      <w:color w:val="000000"/>
                      <w:sz w:val="32"/>
                      <w:szCs w:val="32"/>
                      <w:lang w:val="en-US"/>
                    </w:rPr>
                  </w:rPrChange>
                </w:rPr>
                <w:t>.</w:t>
              </w:r>
              <w:r w:rsidRPr="0079203F">
                <w:rPr>
                  <w:lang w:val="es-ES"/>
                  <w:rPrChange w:id="5137" w:author="Rodrigo García" w:date="2017-09-29T10:07:00Z">
                    <w:rPr>
                      <w:rFonts w:ascii="Monaco" w:hAnsi="Monaco" w:cs="Monaco"/>
                      <w:color w:val="000000"/>
                      <w:sz w:val="32"/>
                      <w:szCs w:val="32"/>
                      <w:lang w:val="en-US"/>
                    </w:rPr>
                  </w:rPrChange>
                </w:rPr>
                <w:t>mntr</w:t>
              </w:r>
              <w:r w:rsidRPr="0079203F">
                <w:rPr>
                  <w:b/>
                  <w:bCs/>
                  <w:lang w:val="es-ES"/>
                  <w:rPrChange w:id="5138"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139" w:author="Borja Gonzalez" w:date="2017-09-28T19:16:00Z"/>
                <w:lang w:val="en-US"/>
                <w:rPrChange w:id="5140" w:author="Borja Gonzalez" w:date="2017-09-28T19:16:00Z">
                  <w:rPr>
                    <w:ins w:id="5141" w:author="Borja Gonzalez" w:date="2017-09-28T19:16:00Z"/>
                    <w:rFonts w:ascii="Monaco" w:eastAsiaTheme="majorEastAsia" w:hAnsi="Monaco" w:cs="Monaco"/>
                    <w:color w:val="243F60" w:themeColor="accent1" w:themeShade="7F"/>
                    <w:sz w:val="32"/>
                    <w:szCs w:val="32"/>
                    <w:lang w:val="en-US"/>
                  </w:rPr>
                </w:rPrChange>
              </w:rPr>
              <w:pPrChange w:id="5142" w:author="GONZALEZ DIAZ, BORJA" w:date="2017-09-29T19:27:00Z">
                <w:pPr>
                  <w:keepNext/>
                  <w:keepLines/>
                  <w:widowControl w:val="0"/>
                  <w:autoSpaceDE w:val="0"/>
                  <w:autoSpaceDN w:val="0"/>
                  <w:adjustRightInd w:val="0"/>
                  <w:spacing w:before="200"/>
                  <w:outlineLvl w:val="4"/>
                </w:pPr>
              </w:pPrChange>
            </w:pPr>
            <w:ins w:id="5143" w:author="Borja Gonzalez" w:date="2017-09-28T19:16:00Z">
              <w:r w:rsidRPr="0079203F">
                <w:rPr>
                  <w:lang w:val="es-ES"/>
                  <w:rPrChange w:id="5144" w:author="Rodrigo García" w:date="2017-09-29T10:07:00Z">
                    <w:rPr>
                      <w:rFonts w:ascii="Monaco" w:hAnsi="Monaco" w:cs="Monaco"/>
                      <w:sz w:val="32"/>
                      <w:szCs w:val="32"/>
                      <w:lang w:val="en-US"/>
                    </w:rPr>
                  </w:rPrChange>
                </w:rPr>
                <w:t xml:space="preserve">    </w:t>
              </w:r>
              <w:r w:rsidRPr="00A47B4C">
                <w:rPr>
                  <w:b/>
                  <w:bCs/>
                  <w:color w:val="204A87"/>
                  <w:lang w:val="en-US"/>
                  <w:rPrChange w:id="5145" w:author="Borja Gonzalez" w:date="2017-09-28T19:16:00Z">
                    <w:rPr>
                      <w:rFonts w:ascii="Monaco" w:hAnsi="Monaco" w:cs="Monaco"/>
                      <w:b/>
                      <w:bCs/>
                      <w:color w:val="204A87"/>
                      <w:sz w:val="32"/>
                      <w:szCs w:val="32"/>
                      <w:lang w:val="en-US"/>
                    </w:rPr>
                  </w:rPrChange>
                </w:rPr>
                <w:t>var</w:t>
              </w:r>
              <w:r w:rsidRPr="00A47B4C">
                <w:rPr>
                  <w:lang w:val="en-US"/>
                  <w:rPrChange w:id="5146" w:author="Borja Gonzalez" w:date="2017-09-28T19:16:00Z">
                    <w:rPr>
                      <w:rFonts w:ascii="Monaco" w:hAnsi="Monaco" w:cs="Monaco"/>
                      <w:sz w:val="32"/>
                      <w:szCs w:val="32"/>
                      <w:lang w:val="en-US"/>
                    </w:rPr>
                  </w:rPrChange>
                </w:rPr>
                <w:t xml:space="preserve"> data </w:t>
              </w:r>
              <w:r w:rsidRPr="00A47B4C">
                <w:rPr>
                  <w:b/>
                  <w:bCs/>
                  <w:color w:val="CE5C00"/>
                  <w:lang w:val="en-US"/>
                  <w:rPrChange w:id="5147" w:author="Borja Gonzalez" w:date="2017-09-28T19:16:00Z">
                    <w:rPr>
                      <w:rFonts w:ascii="Monaco" w:hAnsi="Monaco" w:cs="Monaco"/>
                      <w:b/>
                      <w:bCs/>
                      <w:color w:val="CE5C00"/>
                      <w:sz w:val="32"/>
                      <w:szCs w:val="32"/>
                      <w:lang w:val="en-US"/>
                    </w:rPr>
                  </w:rPrChange>
                </w:rPr>
                <w:t>=</w:t>
              </w:r>
              <w:r w:rsidRPr="00A47B4C">
                <w:rPr>
                  <w:lang w:val="en-US"/>
                  <w:rPrChange w:id="5148" w:author="Borja Gonzalez" w:date="2017-09-28T19:16:00Z">
                    <w:rPr>
                      <w:rFonts w:ascii="Monaco" w:hAnsi="Monaco" w:cs="Monaco"/>
                      <w:sz w:val="32"/>
                      <w:szCs w:val="32"/>
                      <w:lang w:val="en-US"/>
                    </w:rPr>
                  </w:rPrChange>
                </w:rPr>
                <w:t xml:space="preserve"> </w:t>
              </w:r>
              <w:proofErr w:type="gramStart"/>
              <w:r w:rsidRPr="00A47B4C">
                <w:rPr>
                  <w:lang w:val="en-US"/>
                  <w:rPrChange w:id="5149" w:author="Borja Gonzalez" w:date="2017-09-28T19:16:00Z">
                    <w:rPr>
                      <w:rFonts w:ascii="Monaco" w:hAnsi="Monaco" w:cs="Monaco"/>
                      <w:sz w:val="32"/>
                      <w:szCs w:val="32"/>
                      <w:lang w:val="en-US"/>
                    </w:rPr>
                  </w:rPrChange>
                </w:rPr>
                <w:t>db</w:t>
              </w:r>
              <w:r w:rsidRPr="00A47B4C">
                <w:rPr>
                  <w:b/>
                  <w:bCs/>
                  <w:lang w:val="en-US"/>
                  <w:rPrChange w:id="5150" w:author="Borja Gonzalez" w:date="2017-09-28T19:16:00Z">
                    <w:rPr>
                      <w:rFonts w:ascii="Monaco" w:hAnsi="Monaco" w:cs="Monaco"/>
                      <w:b/>
                      <w:bCs/>
                      <w:color w:val="000000"/>
                      <w:sz w:val="32"/>
                      <w:szCs w:val="32"/>
                      <w:lang w:val="en-US"/>
                    </w:rPr>
                  </w:rPrChange>
                </w:rPr>
                <w:t>.</w:t>
              </w:r>
              <w:r w:rsidRPr="00A47B4C">
                <w:rPr>
                  <w:b/>
                  <w:bCs/>
                  <w:color w:val="204A87"/>
                  <w:lang w:val="en-US"/>
                  <w:rPrChange w:id="5151" w:author="Borja Gonzalez" w:date="2017-09-28T19:16:00Z">
                    <w:rPr>
                      <w:rFonts w:ascii="Monaco" w:hAnsi="Monaco" w:cs="Monaco"/>
                      <w:b/>
                      <w:bCs/>
                      <w:color w:val="204A87"/>
                      <w:sz w:val="32"/>
                      <w:szCs w:val="32"/>
                      <w:lang w:val="en-US"/>
                    </w:rPr>
                  </w:rPrChange>
                </w:rPr>
                <w:t>export</w:t>
              </w:r>
              <w:proofErr w:type="gramEnd"/>
              <w:r w:rsidRPr="00A47B4C">
                <w:rPr>
                  <w:b/>
                  <w:bCs/>
                  <w:lang w:val="en-US"/>
                  <w:rPrChange w:id="5152"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153" w:author="Borja Gonzalez" w:date="2017-09-28T19:16:00Z"/>
                <w:lang w:val="en-US"/>
                <w:rPrChange w:id="5154" w:author="Borja Gonzalez" w:date="2017-09-28T19:16:00Z">
                  <w:rPr>
                    <w:ins w:id="5155" w:author="Borja Gonzalez" w:date="2017-09-28T19:16:00Z"/>
                    <w:rFonts w:ascii="Monaco" w:eastAsiaTheme="majorEastAsia" w:hAnsi="Monaco" w:cs="Monaco"/>
                    <w:color w:val="243F60" w:themeColor="accent1" w:themeShade="7F"/>
                    <w:sz w:val="32"/>
                    <w:szCs w:val="32"/>
                    <w:lang w:val="en-US"/>
                  </w:rPr>
                </w:rPrChange>
              </w:rPr>
              <w:pPrChange w:id="5156" w:author="GONZALEZ DIAZ, BORJA" w:date="2017-09-29T19:27:00Z">
                <w:pPr>
                  <w:keepNext/>
                  <w:keepLines/>
                  <w:widowControl w:val="0"/>
                  <w:autoSpaceDE w:val="0"/>
                  <w:autoSpaceDN w:val="0"/>
                  <w:adjustRightInd w:val="0"/>
                  <w:spacing w:before="200"/>
                  <w:outlineLvl w:val="4"/>
                </w:pPr>
              </w:pPrChange>
            </w:pPr>
            <w:ins w:id="5157" w:author="Borja Gonzalez" w:date="2017-09-28T19:16:00Z">
              <w:r w:rsidRPr="00A47B4C">
                <w:rPr>
                  <w:lang w:val="en-US"/>
                  <w:rPrChange w:id="5158" w:author="Borja Gonzalez" w:date="2017-09-28T19:16:00Z">
                    <w:rPr>
                      <w:rFonts w:ascii="Monaco" w:hAnsi="Monaco" w:cs="Monaco"/>
                      <w:sz w:val="32"/>
                      <w:szCs w:val="32"/>
                      <w:lang w:val="en-US"/>
                    </w:rPr>
                  </w:rPrChange>
                </w:rPr>
                <w:t xml:space="preserve">    </w:t>
              </w:r>
              <w:r w:rsidRPr="00A47B4C">
                <w:rPr>
                  <w:b/>
                  <w:bCs/>
                  <w:color w:val="204A87"/>
                  <w:lang w:val="en-US"/>
                  <w:rPrChange w:id="5159" w:author="Borja Gonzalez" w:date="2017-09-28T19:16:00Z">
                    <w:rPr>
                      <w:rFonts w:ascii="Monaco" w:hAnsi="Monaco" w:cs="Monaco"/>
                      <w:b/>
                      <w:bCs/>
                      <w:color w:val="204A87"/>
                      <w:sz w:val="32"/>
                      <w:szCs w:val="32"/>
                      <w:lang w:val="en-US"/>
                    </w:rPr>
                  </w:rPrChange>
                </w:rPr>
                <w:t>var</w:t>
              </w:r>
              <w:r w:rsidRPr="00A47B4C">
                <w:rPr>
                  <w:lang w:val="en-US"/>
                  <w:rPrChange w:id="5160" w:author="Borja Gonzalez" w:date="2017-09-28T19:16:00Z">
                    <w:rPr>
                      <w:rFonts w:ascii="Monaco" w:hAnsi="Monaco" w:cs="Monaco"/>
                      <w:sz w:val="32"/>
                      <w:szCs w:val="32"/>
                      <w:lang w:val="en-US"/>
                    </w:rPr>
                  </w:rPrChange>
                </w:rPr>
                <w:t xml:space="preserve"> buffer </w:t>
              </w:r>
              <w:r w:rsidRPr="00A47B4C">
                <w:rPr>
                  <w:b/>
                  <w:bCs/>
                  <w:color w:val="CE5C00"/>
                  <w:lang w:val="en-US"/>
                  <w:rPrChange w:id="5161" w:author="Borja Gonzalez" w:date="2017-09-28T19:16:00Z">
                    <w:rPr>
                      <w:rFonts w:ascii="Monaco" w:hAnsi="Monaco" w:cs="Monaco"/>
                      <w:b/>
                      <w:bCs/>
                      <w:color w:val="CE5C00"/>
                      <w:sz w:val="32"/>
                      <w:szCs w:val="32"/>
                      <w:lang w:val="en-US"/>
                    </w:rPr>
                  </w:rPrChange>
                </w:rPr>
                <w:t>=</w:t>
              </w:r>
              <w:r w:rsidRPr="00A47B4C">
                <w:rPr>
                  <w:lang w:val="en-US"/>
                  <w:rPrChange w:id="5162" w:author="Borja Gonzalez" w:date="2017-09-28T19:16:00Z">
                    <w:rPr>
                      <w:rFonts w:ascii="Monaco" w:hAnsi="Monaco" w:cs="Monaco"/>
                      <w:sz w:val="32"/>
                      <w:szCs w:val="32"/>
                      <w:lang w:val="en-US"/>
                    </w:rPr>
                  </w:rPrChange>
                </w:rPr>
                <w:t xml:space="preserve"> </w:t>
              </w:r>
              <w:r w:rsidRPr="00A47B4C">
                <w:rPr>
                  <w:b/>
                  <w:bCs/>
                  <w:color w:val="204A87"/>
                  <w:lang w:val="en-US"/>
                  <w:rPrChange w:id="5163" w:author="Borja Gonzalez" w:date="2017-09-28T19:16:00Z">
                    <w:rPr>
                      <w:rFonts w:ascii="Monaco" w:hAnsi="Monaco" w:cs="Monaco"/>
                      <w:b/>
                      <w:bCs/>
                      <w:color w:val="204A87"/>
                      <w:sz w:val="32"/>
                      <w:szCs w:val="32"/>
                      <w:lang w:val="en-US"/>
                    </w:rPr>
                  </w:rPrChange>
                </w:rPr>
                <w:t>new</w:t>
              </w:r>
              <w:r w:rsidRPr="00A47B4C">
                <w:rPr>
                  <w:lang w:val="en-US"/>
                  <w:rPrChange w:id="5164" w:author="Borja Gonzalez" w:date="2017-09-28T19:16:00Z">
                    <w:rPr>
                      <w:rFonts w:ascii="Monaco" w:hAnsi="Monaco" w:cs="Monaco"/>
                      <w:sz w:val="32"/>
                      <w:szCs w:val="32"/>
                      <w:lang w:val="en-US"/>
                    </w:rPr>
                  </w:rPrChange>
                </w:rPr>
                <w:t xml:space="preserve"> Buffer</w:t>
              </w:r>
              <w:r w:rsidRPr="00A47B4C">
                <w:rPr>
                  <w:b/>
                  <w:bCs/>
                  <w:lang w:val="en-US"/>
                  <w:rPrChange w:id="5165" w:author="Borja Gonzalez" w:date="2017-09-28T19:16:00Z">
                    <w:rPr>
                      <w:rFonts w:ascii="Monaco" w:hAnsi="Monaco" w:cs="Monaco"/>
                      <w:b/>
                      <w:bCs/>
                      <w:color w:val="000000"/>
                      <w:sz w:val="32"/>
                      <w:szCs w:val="32"/>
                      <w:lang w:val="en-US"/>
                    </w:rPr>
                  </w:rPrChange>
                </w:rPr>
                <w:t>(</w:t>
              </w:r>
              <w:r w:rsidRPr="00A47B4C">
                <w:rPr>
                  <w:lang w:val="en-US"/>
                  <w:rPrChange w:id="5166" w:author="Borja Gonzalez" w:date="2017-09-28T19:16:00Z">
                    <w:rPr>
                      <w:rFonts w:ascii="Monaco" w:hAnsi="Monaco" w:cs="Monaco"/>
                      <w:color w:val="000000"/>
                      <w:sz w:val="32"/>
                      <w:szCs w:val="32"/>
                      <w:lang w:val="en-US"/>
                    </w:rPr>
                  </w:rPrChange>
                </w:rPr>
                <w:t>data</w:t>
              </w:r>
              <w:r w:rsidRPr="00A47B4C">
                <w:rPr>
                  <w:b/>
                  <w:bCs/>
                  <w:lang w:val="en-US"/>
                  <w:rPrChange w:id="5167"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168" w:author="Borja Gonzalez" w:date="2017-09-28T19:16:00Z"/>
                <w:lang w:val="en-US"/>
                <w:rPrChange w:id="5169" w:author="Borja Gonzalez" w:date="2017-09-28T19:16:00Z">
                  <w:rPr>
                    <w:ins w:id="5170" w:author="Borja Gonzalez" w:date="2017-09-28T19:16:00Z"/>
                    <w:rFonts w:ascii="Monaco" w:eastAsiaTheme="majorEastAsia" w:hAnsi="Monaco" w:cs="Monaco"/>
                    <w:color w:val="243F60" w:themeColor="accent1" w:themeShade="7F"/>
                    <w:sz w:val="32"/>
                    <w:szCs w:val="32"/>
                    <w:lang w:val="en-US"/>
                  </w:rPr>
                </w:rPrChange>
              </w:rPr>
              <w:pPrChange w:id="5171" w:author="GONZALEZ DIAZ, BORJA" w:date="2017-09-29T19:27:00Z">
                <w:pPr>
                  <w:keepNext/>
                  <w:keepLines/>
                  <w:widowControl w:val="0"/>
                  <w:autoSpaceDE w:val="0"/>
                  <w:autoSpaceDN w:val="0"/>
                  <w:adjustRightInd w:val="0"/>
                  <w:spacing w:before="200"/>
                  <w:outlineLvl w:val="4"/>
                </w:pPr>
              </w:pPrChange>
            </w:pPr>
            <w:ins w:id="5172" w:author="Borja Gonzalez" w:date="2017-09-28T19:16:00Z">
              <w:r w:rsidRPr="00A47B4C">
                <w:rPr>
                  <w:lang w:val="en-US"/>
                  <w:rPrChange w:id="5173" w:author="Borja Gonzalez" w:date="2017-09-28T19:16:00Z">
                    <w:rPr>
                      <w:rFonts w:ascii="Monaco" w:hAnsi="Monaco" w:cs="Monaco"/>
                      <w:sz w:val="32"/>
                      <w:szCs w:val="32"/>
                      <w:lang w:val="en-US"/>
                    </w:rPr>
                  </w:rPrChange>
                </w:rPr>
                <w:t xml:space="preserve">    </w:t>
              </w:r>
              <w:proofErr w:type="gramStart"/>
              <w:r w:rsidRPr="00A47B4C">
                <w:rPr>
                  <w:lang w:val="en-US"/>
                  <w:rPrChange w:id="5174" w:author="Borja Gonzalez" w:date="2017-09-28T19:16:00Z">
                    <w:rPr>
                      <w:rFonts w:ascii="Monaco" w:hAnsi="Monaco" w:cs="Monaco"/>
                      <w:sz w:val="32"/>
                      <w:szCs w:val="32"/>
                      <w:lang w:val="en-US"/>
                    </w:rPr>
                  </w:rPrChange>
                </w:rPr>
                <w:t>fs</w:t>
              </w:r>
              <w:r w:rsidRPr="00A47B4C">
                <w:rPr>
                  <w:b/>
                  <w:bCs/>
                  <w:lang w:val="en-US"/>
                  <w:rPrChange w:id="5175" w:author="Borja Gonzalez" w:date="2017-09-28T19:16:00Z">
                    <w:rPr>
                      <w:rFonts w:ascii="Monaco" w:hAnsi="Monaco" w:cs="Monaco"/>
                      <w:b/>
                      <w:bCs/>
                      <w:color w:val="000000"/>
                      <w:sz w:val="32"/>
                      <w:szCs w:val="32"/>
                      <w:lang w:val="en-US"/>
                    </w:rPr>
                  </w:rPrChange>
                </w:rPr>
                <w:t>.</w:t>
              </w:r>
              <w:r w:rsidRPr="00A47B4C">
                <w:rPr>
                  <w:lang w:val="en-US"/>
                  <w:rPrChange w:id="5176" w:author="Borja Gonzalez" w:date="2017-09-28T19:16:00Z">
                    <w:rPr>
                      <w:rFonts w:ascii="Monaco" w:hAnsi="Monaco" w:cs="Monaco"/>
                      <w:color w:val="000000"/>
                      <w:sz w:val="32"/>
                      <w:szCs w:val="32"/>
                      <w:lang w:val="en-US"/>
                    </w:rPr>
                  </w:rPrChange>
                </w:rPr>
                <w:t>writeFileSync</w:t>
              </w:r>
              <w:proofErr w:type="gramEnd"/>
              <w:r w:rsidRPr="00A47B4C">
                <w:rPr>
                  <w:b/>
                  <w:bCs/>
                  <w:lang w:val="en-US"/>
                  <w:rPrChange w:id="5177" w:author="Borja Gonzalez" w:date="2017-09-28T19:16:00Z">
                    <w:rPr>
                      <w:rFonts w:ascii="Monaco" w:hAnsi="Monaco" w:cs="Monaco"/>
                      <w:b/>
                      <w:bCs/>
                      <w:color w:val="000000"/>
                      <w:sz w:val="32"/>
                      <w:szCs w:val="32"/>
                      <w:lang w:val="en-US"/>
                    </w:rPr>
                  </w:rPrChange>
                </w:rPr>
                <w:t>(</w:t>
              </w:r>
              <w:r w:rsidRPr="00A47B4C">
                <w:rPr>
                  <w:color w:val="4E9A06"/>
                  <w:lang w:val="en-US"/>
                  <w:rPrChange w:id="5178" w:author="Borja Gonzalez" w:date="2017-09-28T19:16:00Z">
                    <w:rPr>
                      <w:rFonts w:ascii="Monaco" w:hAnsi="Monaco" w:cs="Monaco"/>
                      <w:color w:val="4E9A06"/>
                      <w:sz w:val="32"/>
                      <w:szCs w:val="32"/>
                      <w:lang w:val="en-US"/>
                    </w:rPr>
                  </w:rPrChange>
                </w:rPr>
                <w:t>"./Pacientes_DB.db"</w:t>
              </w:r>
              <w:r w:rsidRPr="00A47B4C">
                <w:rPr>
                  <w:b/>
                  <w:bCs/>
                  <w:lang w:val="en-US"/>
                  <w:rPrChange w:id="5179" w:author="Borja Gonzalez" w:date="2017-09-28T19:16:00Z">
                    <w:rPr>
                      <w:rFonts w:ascii="Monaco" w:hAnsi="Monaco" w:cs="Monaco"/>
                      <w:b/>
                      <w:bCs/>
                      <w:color w:val="000000"/>
                      <w:sz w:val="32"/>
                      <w:szCs w:val="32"/>
                      <w:lang w:val="en-US"/>
                    </w:rPr>
                  </w:rPrChange>
                </w:rPr>
                <w:t>,</w:t>
              </w:r>
              <w:r w:rsidRPr="00A47B4C">
                <w:rPr>
                  <w:lang w:val="en-US"/>
                  <w:rPrChange w:id="5180" w:author="Borja Gonzalez" w:date="2017-09-28T19:16:00Z">
                    <w:rPr>
                      <w:rFonts w:ascii="Monaco" w:hAnsi="Monaco" w:cs="Monaco"/>
                      <w:sz w:val="32"/>
                      <w:szCs w:val="32"/>
                      <w:lang w:val="en-US"/>
                    </w:rPr>
                  </w:rPrChange>
                </w:rPr>
                <w:t xml:space="preserve"> buffer</w:t>
              </w:r>
              <w:r w:rsidRPr="00A47B4C">
                <w:rPr>
                  <w:b/>
                  <w:bCs/>
                  <w:lang w:val="en-US"/>
                  <w:rPrChange w:id="5181"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182" w:author="Borja Gonzalez" w:date="2017-09-28T19:16:00Z"/>
                <w:lang w:val="es-ES"/>
                <w:rPrChange w:id="5183" w:author="Rodrigo García" w:date="2017-09-29T10:07:00Z">
                  <w:rPr>
                    <w:ins w:id="5184" w:author="Borja Gonzalez" w:date="2017-09-28T19:16:00Z"/>
                    <w:rFonts w:ascii="Monaco" w:eastAsiaTheme="majorEastAsia" w:hAnsi="Monaco" w:cs="Monaco"/>
                    <w:color w:val="243F60" w:themeColor="accent1" w:themeShade="7F"/>
                    <w:sz w:val="32"/>
                    <w:szCs w:val="32"/>
                    <w:lang w:val="en-US"/>
                  </w:rPr>
                </w:rPrChange>
              </w:rPr>
              <w:pPrChange w:id="5185" w:author="GONZALEZ DIAZ, BORJA" w:date="2017-09-29T19:27:00Z">
                <w:pPr>
                  <w:keepNext/>
                  <w:keepLines/>
                  <w:widowControl w:val="0"/>
                  <w:autoSpaceDE w:val="0"/>
                  <w:autoSpaceDN w:val="0"/>
                  <w:adjustRightInd w:val="0"/>
                  <w:spacing w:before="200"/>
                  <w:outlineLvl w:val="4"/>
                </w:pPr>
              </w:pPrChange>
            </w:pPr>
            <w:ins w:id="5186" w:author="Borja Gonzalez" w:date="2017-09-28T19:16:00Z">
              <w:r w:rsidRPr="00A47B4C">
                <w:rPr>
                  <w:lang w:val="en-US"/>
                  <w:rPrChange w:id="5187" w:author="Borja Gonzalez" w:date="2017-09-28T19:16:00Z">
                    <w:rPr>
                      <w:rFonts w:ascii="Monaco" w:hAnsi="Monaco" w:cs="Monaco"/>
                      <w:sz w:val="32"/>
                      <w:szCs w:val="32"/>
                      <w:lang w:val="en-US"/>
                    </w:rPr>
                  </w:rPrChange>
                </w:rPr>
                <w:t xml:space="preserve">    </w:t>
              </w:r>
              <w:proofErr w:type="gramStart"/>
              <w:r w:rsidRPr="0079203F">
                <w:rPr>
                  <w:lang w:val="es-ES"/>
                  <w:rPrChange w:id="5188" w:author="Rodrigo García" w:date="2017-09-29T10:07:00Z">
                    <w:rPr>
                      <w:rFonts w:ascii="Monaco" w:hAnsi="Monaco" w:cs="Monaco"/>
                      <w:color w:val="000000"/>
                      <w:sz w:val="32"/>
                      <w:szCs w:val="32"/>
                      <w:lang w:val="en-US"/>
                    </w:rPr>
                  </w:rPrChange>
                </w:rPr>
                <w:t>db</w:t>
              </w:r>
              <w:r w:rsidRPr="0079203F">
                <w:rPr>
                  <w:b/>
                  <w:bCs/>
                  <w:lang w:val="es-ES"/>
                  <w:rPrChange w:id="5189" w:author="Rodrigo García" w:date="2017-09-29T10:07:00Z">
                    <w:rPr>
                      <w:rFonts w:ascii="Monaco" w:hAnsi="Monaco" w:cs="Monaco"/>
                      <w:b/>
                      <w:bCs/>
                      <w:color w:val="000000"/>
                      <w:sz w:val="32"/>
                      <w:szCs w:val="32"/>
                      <w:lang w:val="en-US"/>
                    </w:rPr>
                  </w:rPrChange>
                </w:rPr>
                <w:t>.</w:t>
              </w:r>
              <w:r w:rsidRPr="0079203F">
                <w:rPr>
                  <w:lang w:val="es-ES"/>
                  <w:rPrChange w:id="5190" w:author="Rodrigo García" w:date="2017-09-29T10:07:00Z">
                    <w:rPr>
                      <w:rFonts w:ascii="Monaco" w:hAnsi="Monaco" w:cs="Monaco"/>
                      <w:color w:val="000000"/>
                      <w:sz w:val="32"/>
                      <w:szCs w:val="32"/>
                      <w:lang w:val="en-US"/>
                    </w:rPr>
                  </w:rPrChange>
                </w:rPr>
                <w:t>close</w:t>
              </w:r>
              <w:proofErr w:type="gramEnd"/>
              <w:r w:rsidRPr="0079203F">
                <w:rPr>
                  <w:b/>
                  <w:bCs/>
                  <w:lang w:val="es-ES"/>
                  <w:rPrChange w:id="5191"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192" w:author="Borja Gonzalez" w:date="2017-09-28T19:16:00Z"/>
                <w:lang w:val="es-ES"/>
                <w:rPrChange w:id="5193" w:author="Rodrigo García" w:date="2017-09-29T10:07:00Z">
                  <w:rPr>
                    <w:ins w:id="5194" w:author="Borja Gonzalez" w:date="2017-09-28T19:16:00Z"/>
                    <w:rFonts w:ascii="Monaco" w:eastAsiaTheme="majorEastAsia" w:hAnsi="Monaco" w:cs="Monaco"/>
                    <w:color w:val="243F60" w:themeColor="accent1" w:themeShade="7F"/>
                    <w:sz w:val="32"/>
                    <w:szCs w:val="32"/>
                    <w:lang w:val="en-US"/>
                  </w:rPr>
                </w:rPrChange>
              </w:rPr>
              <w:pPrChange w:id="5195" w:author="GONZALEZ DIAZ, BORJA" w:date="2017-09-29T19:27:00Z">
                <w:pPr>
                  <w:keepNext/>
                  <w:keepLines/>
                  <w:widowControl w:val="0"/>
                  <w:autoSpaceDE w:val="0"/>
                  <w:autoSpaceDN w:val="0"/>
                  <w:adjustRightInd w:val="0"/>
                  <w:spacing w:before="200"/>
                  <w:outlineLvl w:val="4"/>
                </w:pPr>
              </w:pPrChange>
            </w:pPr>
            <w:ins w:id="5196" w:author="Borja Gonzalez" w:date="2017-09-28T19:16:00Z">
              <w:r w:rsidRPr="0079203F">
                <w:rPr>
                  <w:lang w:val="es-ES"/>
                  <w:rPrChange w:id="5197" w:author="Rodrigo García" w:date="2017-09-29T10:07:00Z">
                    <w:rPr>
                      <w:rFonts w:ascii="Monaco" w:hAnsi="Monaco" w:cs="Monaco"/>
                      <w:sz w:val="32"/>
                      <w:szCs w:val="32"/>
                      <w:lang w:val="en-US"/>
                    </w:rPr>
                  </w:rPrChange>
                </w:rPr>
                <w:t xml:space="preserve">    console</w:t>
              </w:r>
              <w:r w:rsidRPr="0079203F">
                <w:rPr>
                  <w:b/>
                  <w:bCs/>
                  <w:lang w:val="es-ES"/>
                  <w:rPrChange w:id="5198" w:author="Rodrigo García" w:date="2017-09-29T10:07:00Z">
                    <w:rPr>
                      <w:rFonts w:ascii="Monaco" w:hAnsi="Monaco" w:cs="Monaco"/>
                      <w:b/>
                      <w:bCs/>
                      <w:color w:val="000000"/>
                      <w:sz w:val="32"/>
                      <w:szCs w:val="32"/>
                      <w:lang w:val="en-US"/>
                    </w:rPr>
                  </w:rPrChange>
                </w:rPr>
                <w:t>.</w:t>
              </w:r>
              <w:r w:rsidRPr="0079203F">
                <w:rPr>
                  <w:lang w:val="es-ES"/>
                  <w:rPrChange w:id="5199" w:author="Rodrigo García" w:date="2017-09-29T10:07:00Z">
                    <w:rPr>
                      <w:rFonts w:ascii="Monaco" w:hAnsi="Monaco" w:cs="Monaco"/>
                      <w:color w:val="000000"/>
                      <w:sz w:val="32"/>
                      <w:szCs w:val="32"/>
                      <w:lang w:val="en-US"/>
                    </w:rPr>
                  </w:rPrChange>
                </w:rPr>
                <w:t>log</w:t>
              </w:r>
              <w:r w:rsidRPr="0079203F">
                <w:rPr>
                  <w:b/>
                  <w:bCs/>
                  <w:lang w:val="es-ES"/>
                  <w:rPrChange w:id="5200" w:author="Rodrigo García" w:date="2017-09-29T10:07:00Z">
                    <w:rPr>
                      <w:rFonts w:ascii="Monaco" w:hAnsi="Monaco" w:cs="Monaco"/>
                      <w:b/>
                      <w:bCs/>
                      <w:color w:val="000000"/>
                      <w:sz w:val="32"/>
                      <w:szCs w:val="32"/>
                      <w:lang w:val="en-US"/>
                    </w:rPr>
                  </w:rPrChange>
                </w:rPr>
                <w:t>(</w:t>
              </w:r>
              <w:r w:rsidRPr="0079203F">
                <w:rPr>
                  <w:lang w:val="es-ES"/>
                  <w:rPrChange w:id="5201" w:author="Rodrigo García" w:date="2017-09-29T10:07:00Z">
                    <w:rPr>
                      <w:rFonts w:ascii="Monaco" w:hAnsi="Monaco" w:cs="Monaco"/>
                      <w:color w:val="000000"/>
                      <w:sz w:val="32"/>
                      <w:szCs w:val="32"/>
                      <w:lang w:val="en-US"/>
                    </w:rPr>
                  </w:rPrChange>
                </w:rPr>
                <w:t>timestamp</w:t>
              </w:r>
              <w:r w:rsidRPr="0079203F">
                <w:rPr>
                  <w:b/>
                  <w:bCs/>
                  <w:lang w:val="es-ES"/>
                  <w:rPrChange w:id="5202" w:author="Rodrigo García" w:date="2017-09-29T10:07:00Z">
                    <w:rPr>
                      <w:rFonts w:ascii="Monaco" w:hAnsi="Monaco" w:cs="Monaco"/>
                      <w:b/>
                      <w:bCs/>
                      <w:color w:val="000000"/>
                      <w:sz w:val="32"/>
                      <w:szCs w:val="32"/>
                      <w:lang w:val="en-US"/>
                    </w:rPr>
                  </w:rPrChange>
                </w:rPr>
                <w:t>(</w:t>
              </w:r>
              <w:r w:rsidRPr="0079203F">
                <w:rPr>
                  <w:color w:val="4E9A06"/>
                  <w:lang w:val="es-ES"/>
                  <w:rPrChange w:id="5203"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204"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205" w:author="Rodrigo García" w:date="2017-09-29T10:07:00Z">
                    <w:rPr>
                      <w:rFonts w:ascii="Monaco" w:hAnsi="Monaco" w:cs="Monaco"/>
                      <w:color w:val="4E9A06"/>
                      <w:sz w:val="32"/>
                      <w:szCs w:val="32"/>
                      <w:lang w:val="en-US"/>
                    </w:rPr>
                  </w:rPrChange>
                </w:rPr>
                <w:t>:iii'</w:t>
              </w:r>
              <w:r w:rsidRPr="0079203F">
                <w:rPr>
                  <w:b/>
                  <w:bCs/>
                  <w:lang w:val="es-ES"/>
                  <w:rPrChange w:id="5206" w:author="Rodrigo García" w:date="2017-09-29T10:07:00Z">
                    <w:rPr>
                      <w:rFonts w:ascii="Monaco" w:hAnsi="Monaco" w:cs="Monaco"/>
                      <w:b/>
                      <w:bCs/>
                      <w:color w:val="000000"/>
                      <w:sz w:val="32"/>
                      <w:szCs w:val="32"/>
                      <w:lang w:val="en-US"/>
                    </w:rPr>
                  </w:rPrChange>
                </w:rPr>
                <w:t>)</w:t>
              </w:r>
              <w:r w:rsidRPr="0079203F">
                <w:rPr>
                  <w:b/>
                  <w:bCs/>
                  <w:color w:val="CE5C00"/>
                  <w:lang w:val="es-ES"/>
                  <w:rPrChange w:id="5207" w:author="Rodrigo García" w:date="2017-09-29T10:07:00Z">
                    <w:rPr>
                      <w:rFonts w:ascii="Monaco" w:hAnsi="Monaco" w:cs="Monaco"/>
                      <w:b/>
                      <w:bCs/>
                      <w:color w:val="CE5C00"/>
                      <w:sz w:val="32"/>
                      <w:szCs w:val="32"/>
                      <w:lang w:val="en-US"/>
                    </w:rPr>
                  </w:rPrChange>
                </w:rPr>
                <w:t>+</w:t>
              </w:r>
              <w:r w:rsidRPr="0079203F">
                <w:rPr>
                  <w:color w:val="4E9A06"/>
                  <w:lang w:val="es-ES"/>
                  <w:rPrChange w:id="5208" w:author="Rodrigo García" w:date="2017-09-29T10:07:00Z">
                    <w:rPr>
                      <w:rFonts w:ascii="Monaco" w:hAnsi="Monaco" w:cs="Monaco"/>
                      <w:color w:val="4E9A06"/>
                      <w:sz w:val="32"/>
                      <w:szCs w:val="32"/>
                      <w:lang w:val="en-US"/>
                    </w:rPr>
                  </w:rPrChange>
                </w:rPr>
                <w:t>" Base de datos cerrada"</w:t>
              </w:r>
              <w:r w:rsidRPr="0079203F">
                <w:rPr>
                  <w:b/>
                  <w:bCs/>
                  <w:lang w:val="es-ES"/>
                  <w:rPrChange w:id="5209"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210" w:author="Borja Gonzalez" w:date="2017-09-28T19:16:00Z"/>
                <w:lang w:val="es-ES"/>
                <w:rPrChange w:id="5211" w:author="Rodrigo García" w:date="2017-09-29T10:07:00Z">
                  <w:rPr>
                    <w:ins w:id="5212" w:author="Borja Gonzalez" w:date="2017-09-28T19:16:00Z"/>
                    <w:rFonts w:ascii="Monaco" w:eastAsiaTheme="majorEastAsia" w:hAnsi="Monaco" w:cs="Monaco"/>
                    <w:color w:val="243F60" w:themeColor="accent1" w:themeShade="7F"/>
                    <w:sz w:val="32"/>
                    <w:szCs w:val="32"/>
                    <w:lang w:val="en-US"/>
                  </w:rPr>
                </w:rPrChange>
              </w:rPr>
              <w:pPrChange w:id="5213" w:author="GONZALEZ DIAZ, BORJA" w:date="2017-09-29T19:27:00Z">
                <w:pPr>
                  <w:keepNext/>
                  <w:keepLines/>
                  <w:widowControl w:val="0"/>
                  <w:autoSpaceDE w:val="0"/>
                  <w:autoSpaceDN w:val="0"/>
                  <w:adjustRightInd w:val="0"/>
                  <w:spacing w:before="200"/>
                  <w:outlineLvl w:val="4"/>
                </w:pPr>
              </w:pPrChange>
            </w:pPr>
            <w:ins w:id="5214" w:author="Borja Gonzalez" w:date="2017-09-28T19:16:00Z">
              <w:r w:rsidRPr="0079203F">
                <w:rPr>
                  <w:lang w:val="es-ES"/>
                  <w:rPrChange w:id="5215" w:author="Rodrigo García" w:date="2017-09-29T10:07:00Z">
                    <w:rPr>
                      <w:rFonts w:ascii="Monaco" w:hAnsi="Monaco" w:cs="Monaco"/>
                      <w:sz w:val="32"/>
                      <w:szCs w:val="32"/>
                      <w:lang w:val="en-US"/>
                    </w:rPr>
                  </w:rPrChange>
                </w:rPr>
                <w:t xml:space="preserve">    </w:t>
              </w:r>
              <w:r w:rsidRPr="0079203F">
                <w:rPr>
                  <w:b/>
                  <w:bCs/>
                  <w:color w:val="204A87"/>
                  <w:lang w:val="es-ES"/>
                  <w:rPrChange w:id="5216" w:author="Rodrigo García" w:date="2017-09-29T10:07:00Z">
                    <w:rPr>
                      <w:rFonts w:ascii="Monaco" w:hAnsi="Monaco" w:cs="Monaco"/>
                      <w:b/>
                      <w:bCs/>
                      <w:color w:val="204A87"/>
                      <w:sz w:val="32"/>
                      <w:szCs w:val="32"/>
                      <w:lang w:val="en-US"/>
                    </w:rPr>
                  </w:rPrChange>
                </w:rPr>
                <w:t>var</w:t>
              </w:r>
              <w:r w:rsidRPr="0079203F">
                <w:rPr>
                  <w:lang w:val="es-ES"/>
                  <w:rPrChange w:id="5217" w:author="Rodrigo García" w:date="2017-09-29T10:07:00Z">
                    <w:rPr>
                      <w:rFonts w:ascii="Monaco" w:hAnsi="Monaco" w:cs="Monaco"/>
                      <w:sz w:val="32"/>
                      <w:szCs w:val="32"/>
                      <w:lang w:val="en-US"/>
                    </w:rPr>
                  </w:rPrChange>
                </w:rPr>
                <w:t xml:space="preserve"> ack_to_client </w:t>
              </w:r>
              <w:r w:rsidRPr="0079203F">
                <w:rPr>
                  <w:b/>
                  <w:bCs/>
                  <w:color w:val="CE5C00"/>
                  <w:lang w:val="es-ES"/>
                  <w:rPrChange w:id="5218" w:author="Rodrigo García" w:date="2017-09-29T10:07:00Z">
                    <w:rPr>
                      <w:rFonts w:ascii="Monaco" w:hAnsi="Monaco" w:cs="Monaco"/>
                      <w:b/>
                      <w:bCs/>
                      <w:color w:val="CE5C00"/>
                      <w:sz w:val="32"/>
                      <w:szCs w:val="32"/>
                      <w:lang w:val="en-US"/>
                    </w:rPr>
                  </w:rPrChange>
                </w:rPr>
                <w:t>=</w:t>
              </w:r>
              <w:r w:rsidRPr="0079203F">
                <w:rPr>
                  <w:lang w:val="es-ES"/>
                  <w:rPrChange w:id="5219" w:author="Rodrigo García" w:date="2017-09-29T10:07:00Z">
                    <w:rPr>
                      <w:rFonts w:ascii="Monaco" w:hAnsi="Monaco" w:cs="Monaco"/>
                      <w:sz w:val="32"/>
                      <w:szCs w:val="32"/>
                      <w:lang w:val="en-US"/>
                    </w:rPr>
                  </w:rPrChange>
                </w:rPr>
                <w:t xml:space="preserve"> </w:t>
              </w:r>
              <w:r w:rsidRPr="0079203F">
                <w:rPr>
                  <w:b/>
                  <w:bCs/>
                  <w:lang w:val="es-ES"/>
                  <w:rPrChange w:id="5220"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221" w:author="Borja Gonzalez" w:date="2017-09-28T19:16:00Z"/>
                <w:lang w:val="es-ES"/>
                <w:rPrChange w:id="5222" w:author="Rodrigo García" w:date="2017-09-29T10:07:00Z">
                  <w:rPr>
                    <w:ins w:id="5223" w:author="Borja Gonzalez" w:date="2017-09-28T19:16:00Z"/>
                    <w:rFonts w:ascii="Monaco" w:eastAsiaTheme="majorEastAsia" w:hAnsi="Monaco" w:cs="Monaco"/>
                    <w:color w:val="243F60" w:themeColor="accent1" w:themeShade="7F"/>
                    <w:sz w:val="32"/>
                    <w:szCs w:val="32"/>
                    <w:lang w:val="en-US"/>
                  </w:rPr>
                </w:rPrChange>
              </w:rPr>
              <w:pPrChange w:id="5224" w:author="GONZALEZ DIAZ, BORJA" w:date="2017-09-29T19:27:00Z">
                <w:pPr>
                  <w:keepNext/>
                  <w:keepLines/>
                  <w:widowControl w:val="0"/>
                  <w:autoSpaceDE w:val="0"/>
                  <w:autoSpaceDN w:val="0"/>
                  <w:adjustRightInd w:val="0"/>
                  <w:spacing w:before="200"/>
                  <w:outlineLvl w:val="4"/>
                </w:pPr>
              </w:pPrChange>
            </w:pPr>
            <w:ins w:id="5225" w:author="Borja Gonzalez" w:date="2017-09-28T19:16:00Z">
              <w:r w:rsidRPr="0079203F">
                <w:rPr>
                  <w:lang w:val="es-ES"/>
                  <w:rPrChange w:id="5226" w:author="Rodrigo García" w:date="2017-09-29T10:07:00Z">
                    <w:rPr>
                      <w:rFonts w:ascii="Monaco" w:hAnsi="Monaco" w:cs="Monaco"/>
                      <w:sz w:val="32"/>
                      <w:szCs w:val="32"/>
                      <w:lang w:val="en-US"/>
                    </w:rPr>
                  </w:rPrChange>
                </w:rPr>
                <w:t xml:space="preserve">        data</w:t>
              </w:r>
              <w:r w:rsidRPr="0079203F">
                <w:rPr>
                  <w:b/>
                  <w:bCs/>
                  <w:color w:val="CE5C00"/>
                  <w:lang w:val="es-ES"/>
                  <w:rPrChange w:id="5227" w:author="Rodrigo García" w:date="2017-09-29T10:07:00Z">
                    <w:rPr>
                      <w:rFonts w:ascii="Monaco" w:hAnsi="Monaco" w:cs="Monaco"/>
                      <w:b/>
                      <w:bCs/>
                      <w:color w:val="CE5C00"/>
                      <w:sz w:val="32"/>
                      <w:szCs w:val="32"/>
                      <w:lang w:val="en-US"/>
                    </w:rPr>
                  </w:rPrChange>
                </w:rPr>
                <w:t>:</w:t>
              </w:r>
              <w:r w:rsidRPr="0079203F">
                <w:rPr>
                  <w:color w:val="4E9A06"/>
                  <w:lang w:val="es-ES"/>
                  <w:rPrChange w:id="5228"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229" w:author="Borja Gonzalez" w:date="2017-09-28T19:16:00Z"/>
                <w:lang w:val="en-US"/>
                <w:rPrChange w:id="5230" w:author="Borja Gonzalez" w:date="2017-09-28T19:16:00Z">
                  <w:rPr>
                    <w:ins w:id="5231" w:author="Borja Gonzalez" w:date="2017-09-28T19:16:00Z"/>
                    <w:rFonts w:ascii="Monaco" w:eastAsiaTheme="majorEastAsia" w:hAnsi="Monaco" w:cs="Monaco"/>
                    <w:color w:val="243F60" w:themeColor="accent1" w:themeShade="7F"/>
                    <w:sz w:val="32"/>
                    <w:szCs w:val="32"/>
                    <w:lang w:val="en-US"/>
                  </w:rPr>
                </w:rPrChange>
              </w:rPr>
              <w:pPrChange w:id="5232" w:author="GONZALEZ DIAZ, BORJA" w:date="2017-09-29T19:27:00Z">
                <w:pPr>
                  <w:keepNext/>
                  <w:keepLines/>
                  <w:widowControl w:val="0"/>
                  <w:autoSpaceDE w:val="0"/>
                  <w:autoSpaceDN w:val="0"/>
                  <w:adjustRightInd w:val="0"/>
                  <w:spacing w:before="200"/>
                  <w:outlineLvl w:val="4"/>
                </w:pPr>
              </w:pPrChange>
            </w:pPr>
            <w:ins w:id="5233" w:author="Borja Gonzalez" w:date="2017-09-28T19:16:00Z">
              <w:r w:rsidRPr="0079203F">
                <w:rPr>
                  <w:lang w:val="es-ES"/>
                  <w:rPrChange w:id="5234" w:author="Rodrigo García" w:date="2017-09-29T10:07:00Z">
                    <w:rPr>
                      <w:rFonts w:ascii="Monaco" w:hAnsi="Monaco" w:cs="Monaco"/>
                      <w:sz w:val="32"/>
                      <w:szCs w:val="32"/>
                      <w:lang w:val="en-US"/>
                    </w:rPr>
                  </w:rPrChange>
                </w:rPr>
                <w:t xml:space="preserve">    </w:t>
              </w:r>
              <w:r w:rsidRPr="00A47B4C">
                <w:rPr>
                  <w:b/>
                  <w:bCs/>
                  <w:lang w:val="en-US"/>
                  <w:rPrChange w:id="5235"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236" w:author="Borja Gonzalez" w:date="2017-09-28T19:16:00Z"/>
                <w:lang w:val="en-US"/>
                <w:rPrChange w:id="5237" w:author="Borja Gonzalez" w:date="2017-09-28T19:16:00Z">
                  <w:rPr>
                    <w:ins w:id="5238" w:author="Borja Gonzalez" w:date="2017-09-28T19:16:00Z"/>
                    <w:rFonts w:ascii="Monaco" w:eastAsiaTheme="majorEastAsia" w:hAnsi="Monaco" w:cs="Monaco"/>
                    <w:color w:val="243F60" w:themeColor="accent1" w:themeShade="7F"/>
                    <w:sz w:val="32"/>
                    <w:szCs w:val="32"/>
                    <w:lang w:val="en-US"/>
                  </w:rPr>
                </w:rPrChange>
              </w:rPr>
              <w:pPrChange w:id="5239" w:author="GONZALEZ DIAZ, BORJA" w:date="2017-09-29T19:27:00Z">
                <w:pPr>
                  <w:keepNext/>
                  <w:keepLines/>
                  <w:widowControl w:val="0"/>
                  <w:autoSpaceDE w:val="0"/>
                  <w:autoSpaceDN w:val="0"/>
                  <w:adjustRightInd w:val="0"/>
                  <w:spacing w:before="200"/>
                  <w:outlineLvl w:val="4"/>
                </w:pPr>
              </w:pPrChange>
            </w:pPr>
            <w:ins w:id="5240" w:author="Borja Gonzalez" w:date="2017-09-28T19:16:00Z">
              <w:r w:rsidRPr="00A47B4C">
                <w:rPr>
                  <w:lang w:val="en-US"/>
                  <w:rPrChange w:id="5241" w:author="Borja Gonzalez" w:date="2017-09-28T19:16:00Z">
                    <w:rPr>
                      <w:rFonts w:ascii="Monaco" w:hAnsi="Monaco" w:cs="Monaco"/>
                      <w:sz w:val="32"/>
                      <w:szCs w:val="32"/>
                      <w:lang w:val="en-US"/>
                    </w:rPr>
                  </w:rPrChange>
                </w:rPr>
                <w:t xml:space="preserve">    </w:t>
              </w:r>
              <w:proofErr w:type="gramStart"/>
              <w:r w:rsidRPr="00A47B4C">
                <w:rPr>
                  <w:lang w:val="en-US"/>
                  <w:rPrChange w:id="5242" w:author="Borja Gonzalez" w:date="2017-09-28T19:16:00Z">
                    <w:rPr>
                      <w:rFonts w:ascii="Monaco" w:hAnsi="Monaco" w:cs="Monaco"/>
                      <w:sz w:val="32"/>
                      <w:szCs w:val="32"/>
                      <w:lang w:val="en-US"/>
                    </w:rPr>
                  </w:rPrChange>
                </w:rPr>
                <w:t>socket</w:t>
              </w:r>
              <w:r w:rsidRPr="00A47B4C">
                <w:rPr>
                  <w:b/>
                  <w:bCs/>
                  <w:lang w:val="en-US"/>
                  <w:rPrChange w:id="5243" w:author="Borja Gonzalez" w:date="2017-09-28T19:16:00Z">
                    <w:rPr>
                      <w:rFonts w:ascii="Monaco" w:hAnsi="Monaco" w:cs="Monaco"/>
                      <w:b/>
                      <w:bCs/>
                      <w:color w:val="000000"/>
                      <w:sz w:val="32"/>
                      <w:szCs w:val="32"/>
                      <w:lang w:val="en-US"/>
                    </w:rPr>
                  </w:rPrChange>
                </w:rPr>
                <w:t>.</w:t>
              </w:r>
              <w:r w:rsidRPr="00A47B4C">
                <w:rPr>
                  <w:lang w:val="en-US"/>
                  <w:rPrChange w:id="5244" w:author="Borja Gonzalez" w:date="2017-09-28T19:16:00Z">
                    <w:rPr>
                      <w:rFonts w:ascii="Monaco" w:hAnsi="Monaco" w:cs="Monaco"/>
                      <w:color w:val="000000"/>
                      <w:sz w:val="32"/>
                      <w:szCs w:val="32"/>
                      <w:lang w:val="en-US"/>
                    </w:rPr>
                  </w:rPrChange>
                </w:rPr>
                <w:t>send</w:t>
              </w:r>
              <w:proofErr w:type="gramEnd"/>
              <w:r w:rsidRPr="00A47B4C">
                <w:rPr>
                  <w:b/>
                  <w:bCs/>
                  <w:lang w:val="en-US"/>
                  <w:rPrChange w:id="5245" w:author="Borja Gonzalez" w:date="2017-09-28T19:16:00Z">
                    <w:rPr>
                      <w:rFonts w:ascii="Monaco" w:hAnsi="Monaco" w:cs="Monaco"/>
                      <w:b/>
                      <w:bCs/>
                      <w:color w:val="000000"/>
                      <w:sz w:val="32"/>
                      <w:szCs w:val="32"/>
                      <w:lang w:val="en-US"/>
                    </w:rPr>
                  </w:rPrChange>
                </w:rPr>
                <w:t>(</w:t>
              </w:r>
              <w:r w:rsidRPr="00A47B4C">
                <w:rPr>
                  <w:lang w:val="en-US"/>
                  <w:rPrChange w:id="5246" w:author="Borja Gonzalez" w:date="2017-09-28T19:16:00Z">
                    <w:rPr>
                      <w:rFonts w:ascii="Monaco" w:hAnsi="Monaco" w:cs="Monaco"/>
                      <w:color w:val="000000"/>
                      <w:sz w:val="32"/>
                      <w:szCs w:val="32"/>
                      <w:lang w:val="en-US"/>
                    </w:rPr>
                  </w:rPrChange>
                </w:rPr>
                <w:t>JSON</w:t>
              </w:r>
              <w:r w:rsidRPr="00A47B4C">
                <w:rPr>
                  <w:b/>
                  <w:bCs/>
                  <w:lang w:val="en-US"/>
                  <w:rPrChange w:id="5247" w:author="Borja Gonzalez" w:date="2017-09-28T19:16:00Z">
                    <w:rPr>
                      <w:rFonts w:ascii="Monaco" w:hAnsi="Monaco" w:cs="Monaco"/>
                      <w:b/>
                      <w:bCs/>
                      <w:color w:val="000000"/>
                      <w:sz w:val="32"/>
                      <w:szCs w:val="32"/>
                      <w:lang w:val="en-US"/>
                    </w:rPr>
                  </w:rPrChange>
                </w:rPr>
                <w:t>.</w:t>
              </w:r>
              <w:r w:rsidRPr="00A47B4C">
                <w:rPr>
                  <w:lang w:val="en-US"/>
                  <w:rPrChange w:id="5248" w:author="Borja Gonzalez" w:date="2017-09-28T19:16:00Z">
                    <w:rPr>
                      <w:rFonts w:ascii="Monaco" w:hAnsi="Monaco" w:cs="Monaco"/>
                      <w:color w:val="000000"/>
                      <w:sz w:val="32"/>
                      <w:szCs w:val="32"/>
                      <w:lang w:val="en-US"/>
                    </w:rPr>
                  </w:rPrChange>
                </w:rPr>
                <w:t>stringify</w:t>
              </w:r>
              <w:r w:rsidRPr="00A47B4C">
                <w:rPr>
                  <w:b/>
                  <w:bCs/>
                  <w:lang w:val="en-US"/>
                  <w:rPrChange w:id="5249" w:author="Borja Gonzalez" w:date="2017-09-28T19:16:00Z">
                    <w:rPr>
                      <w:rFonts w:ascii="Monaco" w:hAnsi="Monaco" w:cs="Monaco"/>
                      <w:b/>
                      <w:bCs/>
                      <w:color w:val="000000"/>
                      <w:sz w:val="32"/>
                      <w:szCs w:val="32"/>
                      <w:lang w:val="en-US"/>
                    </w:rPr>
                  </w:rPrChange>
                </w:rPr>
                <w:t>(</w:t>
              </w:r>
              <w:r w:rsidRPr="00A47B4C">
                <w:rPr>
                  <w:lang w:val="en-US"/>
                  <w:rPrChange w:id="5250" w:author="Borja Gonzalez" w:date="2017-09-28T19:16:00Z">
                    <w:rPr>
                      <w:rFonts w:ascii="Monaco" w:hAnsi="Monaco" w:cs="Monaco"/>
                      <w:color w:val="000000"/>
                      <w:sz w:val="32"/>
                      <w:szCs w:val="32"/>
                      <w:lang w:val="en-US"/>
                    </w:rPr>
                  </w:rPrChange>
                </w:rPr>
                <w:t>ack_to_client</w:t>
              </w:r>
              <w:r w:rsidRPr="00A47B4C">
                <w:rPr>
                  <w:b/>
                  <w:bCs/>
                  <w:lang w:val="en-US"/>
                  <w:rPrChange w:id="5251"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252" w:author="Borja Gonzalez" w:date="2017-09-28T19:16:00Z"/>
                <w:lang w:val="en-US"/>
                <w:rPrChange w:id="5253" w:author="Borja Gonzalez" w:date="2017-09-28T19:16:00Z">
                  <w:rPr>
                    <w:ins w:id="5254" w:author="Borja Gonzalez" w:date="2017-09-28T19:16:00Z"/>
                    <w:rFonts w:ascii="Monaco" w:eastAsiaTheme="majorEastAsia" w:hAnsi="Monaco" w:cs="Monaco"/>
                    <w:color w:val="243F60" w:themeColor="accent1" w:themeShade="7F"/>
                    <w:sz w:val="32"/>
                    <w:szCs w:val="32"/>
                    <w:lang w:val="en-US"/>
                  </w:rPr>
                </w:rPrChange>
              </w:rPr>
              <w:pPrChange w:id="5255" w:author="GONZALEZ DIAZ, BORJA" w:date="2017-09-29T19:27:00Z">
                <w:pPr>
                  <w:keepNext/>
                  <w:keepLines/>
                  <w:widowControl w:val="0"/>
                  <w:autoSpaceDE w:val="0"/>
                  <w:autoSpaceDN w:val="0"/>
                  <w:adjustRightInd w:val="0"/>
                  <w:spacing w:before="200"/>
                  <w:outlineLvl w:val="4"/>
                </w:pPr>
              </w:pPrChange>
            </w:pPr>
            <w:ins w:id="5256" w:author="Borja Gonzalez" w:date="2017-09-28T19:16:00Z">
              <w:r w:rsidRPr="00A47B4C">
                <w:rPr>
                  <w:lang w:val="en-US"/>
                  <w:rPrChange w:id="5257" w:author="Borja Gonzalez" w:date="2017-09-28T19:16:00Z">
                    <w:rPr>
                      <w:rFonts w:ascii="Monaco" w:hAnsi="Monaco" w:cs="Monaco"/>
                      <w:sz w:val="32"/>
                      <w:szCs w:val="32"/>
                      <w:lang w:val="en-US"/>
                    </w:rPr>
                  </w:rPrChange>
                </w:rPr>
                <w:t xml:space="preserve">    </w:t>
              </w:r>
              <w:proofErr w:type="gramStart"/>
              <w:r w:rsidRPr="00A47B4C">
                <w:rPr>
                  <w:lang w:val="en-US"/>
                  <w:rPrChange w:id="5258" w:author="Borja Gonzalez" w:date="2017-09-28T19:16:00Z">
                    <w:rPr>
                      <w:rFonts w:ascii="Monaco" w:hAnsi="Monaco" w:cs="Monaco"/>
                      <w:sz w:val="32"/>
                      <w:szCs w:val="32"/>
                      <w:lang w:val="en-US"/>
                    </w:rPr>
                  </w:rPrChange>
                </w:rPr>
                <w:t>io</w:t>
              </w:r>
              <w:r w:rsidRPr="00A47B4C">
                <w:rPr>
                  <w:b/>
                  <w:bCs/>
                  <w:lang w:val="en-US"/>
                  <w:rPrChange w:id="5259" w:author="Borja Gonzalez" w:date="2017-09-28T19:16:00Z">
                    <w:rPr>
                      <w:rFonts w:ascii="Monaco" w:hAnsi="Monaco" w:cs="Monaco"/>
                      <w:b/>
                      <w:bCs/>
                      <w:color w:val="000000"/>
                      <w:sz w:val="32"/>
                      <w:szCs w:val="32"/>
                      <w:lang w:val="en-US"/>
                    </w:rPr>
                  </w:rPrChange>
                </w:rPr>
                <w:t>.</w:t>
              </w:r>
              <w:r w:rsidRPr="00A47B4C">
                <w:rPr>
                  <w:lang w:val="en-US"/>
                  <w:rPrChange w:id="5260" w:author="Borja Gonzalez" w:date="2017-09-28T19:16:00Z">
                    <w:rPr>
                      <w:rFonts w:ascii="Monaco" w:hAnsi="Monaco" w:cs="Monaco"/>
                      <w:color w:val="000000"/>
                      <w:sz w:val="32"/>
                      <w:szCs w:val="32"/>
                      <w:lang w:val="en-US"/>
                    </w:rPr>
                  </w:rPrChange>
                </w:rPr>
                <w:t>sockets</w:t>
              </w:r>
              <w:proofErr w:type="gramEnd"/>
              <w:r w:rsidRPr="00A47B4C">
                <w:rPr>
                  <w:b/>
                  <w:bCs/>
                  <w:lang w:val="en-US"/>
                  <w:rPrChange w:id="5261" w:author="Borja Gonzalez" w:date="2017-09-28T19:16:00Z">
                    <w:rPr>
                      <w:rFonts w:ascii="Monaco" w:hAnsi="Monaco" w:cs="Monaco"/>
                      <w:b/>
                      <w:bCs/>
                      <w:color w:val="000000"/>
                      <w:sz w:val="32"/>
                      <w:szCs w:val="32"/>
                      <w:lang w:val="en-US"/>
                    </w:rPr>
                  </w:rPrChange>
                </w:rPr>
                <w:t>.</w:t>
              </w:r>
              <w:r w:rsidRPr="00A47B4C">
                <w:rPr>
                  <w:lang w:val="en-US"/>
                  <w:rPrChange w:id="5262" w:author="Borja Gonzalez" w:date="2017-09-28T19:16:00Z">
                    <w:rPr>
                      <w:rFonts w:ascii="Monaco" w:hAnsi="Monaco" w:cs="Monaco"/>
                      <w:color w:val="000000"/>
                      <w:sz w:val="32"/>
                      <w:szCs w:val="32"/>
                      <w:lang w:val="en-US"/>
                    </w:rPr>
                  </w:rPrChange>
                </w:rPr>
                <w:t>emit</w:t>
              </w:r>
              <w:r w:rsidRPr="00A47B4C">
                <w:rPr>
                  <w:b/>
                  <w:bCs/>
                  <w:lang w:val="en-US"/>
                  <w:rPrChange w:id="5263" w:author="Borja Gonzalez" w:date="2017-09-28T19:16:00Z">
                    <w:rPr>
                      <w:rFonts w:ascii="Monaco" w:hAnsi="Monaco" w:cs="Monaco"/>
                      <w:b/>
                      <w:bCs/>
                      <w:color w:val="000000"/>
                      <w:sz w:val="32"/>
                      <w:szCs w:val="32"/>
                      <w:lang w:val="en-US"/>
                    </w:rPr>
                  </w:rPrChange>
                </w:rPr>
                <w:t>(</w:t>
              </w:r>
              <w:r w:rsidRPr="00A47B4C">
                <w:rPr>
                  <w:color w:val="4E9A06"/>
                  <w:lang w:val="en-US"/>
                  <w:rPrChange w:id="5264" w:author="Borja Gonzalez" w:date="2017-09-28T19:16:00Z">
                    <w:rPr>
                      <w:rFonts w:ascii="Monaco" w:hAnsi="Monaco" w:cs="Monaco"/>
                      <w:color w:val="4E9A06"/>
                      <w:sz w:val="32"/>
                      <w:szCs w:val="32"/>
                      <w:lang w:val="en-US"/>
                    </w:rPr>
                  </w:rPrChange>
                </w:rPr>
                <w:t>"reload"</w:t>
              </w:r>
              <w:r w:rsidRPr="00A47B4C">
                <w:rPr>
                  <w:b/>
                  <w:bCs/>
                  <w:lang w:val="en-US"/>
                  <w:rPrChange w:id="5265"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266" w:author="Borja Gonzalez" w:date="2017-09-28T19:16:00Z"/>
                <w:sz w:val="32"/>
                <w:szCs w:val="32"/>
                <w:lang w:val="en-US"/>
              </w:rPr>
              <w:pPrChange w:id="5267" w:author="GONZALEZ DIAZ, BORJA" w:date="2017-09-29T19:27:00Z">
                <w:pPr>
                  <w:widowControl w:val="0"/>
                  <w:autoSpaceDE w:val="0"/>
                  <w:autoSpaceDN w:val="0"/>
                  <w:adjustRightInd w:val="0"/>
                </w:pPr>
              </w:pPrChange>
            </w:pPr>
            <w:ins w:id="5268" w:author="Borja Gonzalez" w:date="2017-09-28T19:16:00Z">
              <w:r w:rsidRPr="00A47B4C">
                <w:rPr>
                  <w:lang w:val="en-US"/>
                  <w:rPrChange w:id="5269" w:author="Borja Gonzalez" w:date="2017-09-28T19:16:00Z">
                    <w:rPr>
                      <w:rFonts w:ascii="Monaco" w:hAnsi="Monaco" w:cs="Monaco"/>
                      <w:sz w:val="32"/>
                      <w:szCs w:val="32"/>
                      <w:lang w:val="en-US"/>
                    </w:rPr>
                  </w:rPrChange>
                </w:rPr>
                <w:t xml:space="preserve">  </w:t>
              </w:r>
              <w:r w:rsidRPr="00A47B4C">
                <w:rPr>
                  <w:b/>
                  <w:bCs/>
                  <w:lang w:val="en-US"/>
                  <w:rPrChange w:id="5270"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271"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gramStart"/>
      <w:r w:rsidR="002A2E6C">
        <w:t>db.</w:t>
      </w:r>
      <w:r w:rsidR="00E62638">
        <w:t>export</w:t>
      </w:r>
      <w:proofErr w:type="gram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272" w:name="_Toc494476022"/>
      <w:bookmarkStart w:id="5273" w:name="_Toc494496072"/>
      <w:r>
        <w:lastRenderedPageBreak/>
        <w:t>4.3.6.  Borrar un</w:t>
      </w:r>
      <w:ins w:id="5274" w:author="Borja Gonzalez" w:date="2017-09-28T20:51:00Z">
        <w:r w:rsidR="00F93CA9">
          <w:t>a</w:t>
        </w:r>
      </w:ins>
      <w:r>
        <w:t xml:space="preserve"> sesión</w:t>
      </w:r>
      <w:r w:rsidR="00C54FE7">
        <w:t xml:space="preserve"> de movimiento</w:t>
      </w:r>
      <w:r>
        <w:t>s</w:t>
      </w:r>
      <w:bookmarkEnd w:id="5272"/>
      <w:bookmarkEnd w:id="5273"/>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275" w:author="Borja Gonzalez" w:date="2017-09-28T19:17:00Z"/>
        </w:rPr>
      </w:pPr>
    </w:p>
    <w:tbl>
      <w:tblPr>
        <w:tblStyle w:val="Tablaconcuadrcula"/>
        <w:tblW w:w="0" w:type="auto"/>
        <w:tblLook w:val="04A0" w:firstRow="1" w:lastRow="0" w:firstColumn="1" w:lastColumn="0" w:noHBand="0" w:noVBand="1"/>
      </w:tblPr>
      <w:tblGrid>
        <w:gridCol w:w="8856"/>
      </w:tblGrid>
      <w:tr w:rsidR="00301ECB" w:rsidRPr="00891F58" w14:paraId="05D41E67" w14:textId="77777777" w:rsidTr="00301ECB">
        <w:trPr>
          <w:ins w:id="5276"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277" w:author="Borja Gonzalez" w:date="2017-09-28T19:17:00Z"/>
                <w:rFonts w:ascii="Monaco" w:hAnsi="Monaco" w:cs="Monaco"/>
                <w:sz w:val="20"/>
                <w:szCs w:val="20"/>
                <w:lang w:val="en-US"/>
                <w:rPrChange w:id="5278" w:author="Borja Gonzalez" w:date="2017-09-28T19:18:00Z">
                  <w:rPr>
                    <w:ins w:id="5279" w:author="Borja Gonzalez" w:date="2017-09-28T19:17:00Z"/>
                    <w:rFonts w:ascii="Monaco" w:eastAsiaTheme="majorEastAsia" w:hAnsi="Monaco" w:cs="Monaco"/>
                    <w:color w:val="243F60" w:themeColor="accent1" w:themeShade="7F"/>
                    <w:sz w:val="32"/>
                    <w:szCs w:val="32"/>
                    <w:lang w:val="en-US"/>
                  </w:rPr>
                </w:rPrChange>
              </w:rPr>
            </w:pPr>
            <w:ins w:id="5280" w:author="Borja Gonzalez" w:date="2017-09-28T19:17:00Z">
              <w:r w:rsidRPr="00301ECB">
                <w:rPr>
                  <w:rFonts w:ascii="Monaco" w:hAnsi="Monaco" w:cs="Monaco"/>
                  <w:sz w:val="20"/>
                  <w:szCs w:val="20"/>
                  <w:lang w:val="en-US"/>
                  <w:rPrChange w:id="5281" w:author="Borja Gonzalez" w:date="2017-09-28T19:18:00Z">
                    <w:rPr>
                      <w:rFonts w:ascii="Monaco" w:hAnsi="Monaco" w:cs="Monaco"/>
                      <w:sz w:val="32"/>
                      <w:szCs w:val="32"/>
                      <w:lang w:val="en-US"/>
                    </w:rPr>
                  </w:rPrChange>
                </w:rPr>
                <w:t xml:space="preserve">var filas = </w:t>
              </w:r>
              <w:proofErr w:type="gramStart"/>
              <w:r w:rsidRPr="00301ECB">
                <w:rPr>
                  <w:rFonts w:ascii="Monaco" w:hAnsi="Monaco" w:cs="Monaco"/>
                  <w:sz w:val="20"/>
                  <w:szCs w:val="20"/>
                  <w:lang w:val="en-US"/>
                  <w:rPrChange w:id="5282" w:author="Borja Gonzalez" w:date="2017-09-28T19:18:00Z">
                    <w:rPr>
                      <w:rFonts w:ascii="Monaco" w:hAnsi="Monaco" w:cs="Monaco"/>
                      <w:sz w:val="32"/>
                      <w:szCs w:val="32"/>
                      <w:lang w:val="en-US"/>
                    </w:rPr>
                  </w:rPrChange>
                </w:rPr>
                <w:t>tabla.rows</w:t>
              </w:r>
              <w:proofErr w:type="gramEnd"/>
              <w:r w:rsidRPr="00301ECB">
                <w:rPr>
                  <w:rFonts w:ascii="Monaco" w:hAnsi="Monaco" w:cs="Monaco"/>
                  <w:sz w:val="20"/>
                  <w:szCs w:val="20"/>
                  <w:lang w:val="en-US"/>
                  <w:rPrChange w:id="5283" w:author="Borja Gonzalez" w:date="2017-09-28T19:18:00Z">
                    <w:rPr>
                      <w:rFonts w:ascii="Monaco" w:hAnsi="Monaco" w:cs="Monaco"/>
                      <w:sz w:val="32"/>
                      <w:szCs w:val="32"/>
                      <w:lang w:val="en-US"/>
                    </w:rPr>
                  </w:rPrChange>
                </w:rPr>
                <w:t>.length;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284" w:author="Borja Gonzalez" w:date="2017-09-28T19:17:00Z"/>
                <w:rFonts w:ascii="Monaco" w:hAnsi="Monaco" w:cs="Monaco"/>
                <w:sz w:val="20"/>
                <w:szCs w:val="20"/>
                <w:lang w:val="en-US"/>
                <w:rPrChange w:id="5285" w:author="Borja Gonzalez" w:date="2017-09-28T19:18:00Z">
                  <w:rPr>
                    <w:ins w:id="5286" w:author="Borja Gonzalez" w:date="2017-09-28T19:17:00Z"/>
                    <w:rFonts w:ascii="Monaco" w:eastAsiaTheme="majorEastAsia" w:hAnsi="Monaco" w:cs="Monaco"/>
                    <w:color w:val="243F60" w:themeColor="accent1" w:themeShade="7F"/>
                    <w:sz w:val="32"/>
                    <w:szCs w:val="32"/>
                    <w:lang w:val="en-US"/>
                  </w:rPr>
                </w:rPrChange>
              </w:rPr>
            </w:pPr>
            <w:ins w:id="5287" w:author="Borja Gonzalez" w:date="2017-09-28T19:17:00Z">
              <w:r w:rsidRPr="00301ECB">
                <w:rPr>
                  <w:rFonts w:ascii="Monaco" w:hAnsi="Monaco" w:cs="Monaco"/>
                  <w:sz w:val="20"/>
                  <w:szCs w:val="20"/>
                  <w:lang w:val="en-US"/>
                  <w:rPrChange w:id="5288" w:author="Borja Gonzalez" w:date="2017-09-28T19:18:00Z">
                    <w:rPr>
                      <w:rFonts w:ascii="Monaco" w:hAnsi="Monaco" w:cs="Monaco"/>
                      <w:sz w:val="32"/>
                      <w:szCs w:val="32"/>
                      <w:lang w:val="en-US"/>
                    </w:rPr>
                  </w:rPrChange>
                </w:rPr>
                <w:t xml:space="preserve">var fila = </w:t>
              </w:r>
              <w:proofErr w:type="gramStart"/>
              <w:r w:rsidRPr="00301ECB">
                <w:rPr>
                  <w:rFonts w:ascii="Monaco" w:hAnsi="Monaco" w:cs="Monaco"/>
                  <w:sz w:val="20"/>
                  <w:szCs w:val="20"/>
                  <w:lang w:val="en-US"/>
                  <w:rPrChange w:id="5289" w:author="Borja Gonzalez" w:date="2017-09-28T19:18:00Z">
                    <w:rPr>
                      <w:rFonts w:ascii="Monaco" w:hAnsi="Monaco" w:cs="Monaco"/>
                      <w:sz w:val="32"/>
                      <w:szCs w:val="32"/>
                      <w:lang w:val="en-US"/>
                    </w:rPr>
                  </w:rPrChange>
                </w:rPr>
                <w:t>tabla.insertRow</w:t>
              </w:r>
              <w:proofErr w:type="gramEnd"/>
              <w:r w:rsidRPr="00301ECB">
                <w:rPr>
                  <w:rFonts w:ascii="Monaco" w:hAnsi="Monaco" w:cs="Monaco"/>
                  <w:sz w:val="20"/>
                  <w:szCs w:val="20"/>
                  <w:lang w:val="en-US"/>
                  <w:rPrChange w:id="5290" w:author="Borja Gonzalez" w:date="2017-09-28T19:18:00Z">
                    <w:rPr>
                      <w:rFonts w:ascii="Monaco" w:hAnsi="Monaco" w:cs="Monaco"/>
                      <w:sz w:val="32"/>
                      <w:szCs w:val="32"/>
                      <w:lang w:val="en-US"/>
                    </w:rPr>
                  </w:rPrChange>
                </w:rPr>
                <w:t>(filas);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291" w:author="Borja Gonzalez" w:date="2017-09-28T19:17:00Z"/>
                <w:rFonts w:ascii="Monaco" w:hAnsi="Monaco" w:cs="Monaco"/>
                <w:sz w:val="20"/>
                <w:szCs w:val="20"/>
                <w:lang w:val="en-US"/>
                <w:rPrChange w:id="5292" w:author="Borja Gonzalez" w:date="2017-09-28T19:18:00Z">
                  <w:rPr>
                    <w:ins w:id="5293" w:author="Borja Gonzalez" w:date="2017-09-28T19:17:00Z"/>
                    <w:rFonts w:ascii="Monaco" w:eastAsiaTheme="majorEastAsia" w:hAnsi="Monaco" w:cs="Monaco"/>
                    <w:color w:val="243F60" w:themeColor="accent1" w:themeShade="7F"/>
                    <w:sz w:val="32"/>
                    <w:szCs w:val="32"/>
                    <w:lang w:val="en-US"/>
                  </w:rPr>
                </w:rPrChange>
              </w:rPr>
            </w:pPr>
            <w:proofErr w:type="gramStart"/>
            <w:ins w:id="5294" w:author="Borja Gonzalez" w:date="2017-09-28T19:17:00Z">
              <w:r w:rsidRPr="00301ECB">
                <w:rPr>
                  <w:rFonts w:ascii="Monaco" w:hAnsi="Monaco" w:cs="Monaco"/>
                  <w:sz w:val="20"/>
                  <w:szCs w:val="20"/>
                  <w:lang w:val="en-US"/>
                  <w:rPrChange w:id="5295" w:author="Borja Gonzalez" w:date="2017-09-28T19:18:00Z">
                    <w:rPr>
                      <w:rFonts w:ascii="Monaco" w:hAnsi="Monaco" w:cs="Monaco"/>
                      <w:sz w:val="32"/>
                      <w:szCs w:val="32"/>
                      <w:lang w:val="en-US"/>
                    </w:rPr>
                  </w:rPrChange>
                </w:rPr>
                <w:t>fila.insertCell</w:t>
              </w:r>
              <w:proofErr w:type="gramEnd"/>
              <w:r w:rsidRPr="00301ECB">
                <w:rPr>
                  <w:rFonts w:ascii="Monaco" w:hAnsi="Monaco" w:cs="Monaco"/>
                  <w:sz w:val="20"/>
                  <w:szCs w:val="20"/>
                  <w:lang w:val="en-US"/>
                  <w:rPrChange w:id="5296" w:author="Borja Gonzalez" w:date="2017-09-28T19:18:00Z">
                    <w:rPr>
                      <w:rFonts w:ascii="Monaco" w:hAnsi="Monaco" w:cs="Monaco"/>
                      <w:sz w:val="32"/>
                      <w:szCs w:val="32"/>
                      <w:lang w:val="en-US"/>
                    </w:rPr>
                  </w:rPrChange>
                </w:rPr>
                <w:t>(0).innerHTML = '</w:t>
              </w:r>
              <w:r w:rsidRPr="00301ECB">
                <w:rPr>
                  <w:rFonts w:ascii="Monaco" w:hAnsi="Monaco" w:cs="Monaco"/>
                  <w:b/>
                  <w:bCs/>
                  <w:color w:val="204A87"/>
                  <w:sz w:val="20"/>
                  <w:szCs w:val="20"/>
                  <w:lang w:val="en-US"/>
                  <w:rPrChange w:id="5297"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298"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299"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300"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301"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302"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303"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30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305"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306"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307"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308"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309" w:author="Borja Gonzalez" w:date="2017-09-28T19:17:00Z"/>
                <w:lang w:val="en-US"/>
                <w:rPrChange w:id="5310" w:author="Rodrigo García" w:date="2017-09-29T10:07:00Z">
                  <w:rPr>
                    <w:ins w:id="5311" w:author="Borja Gonzalez" w:date="2017-09-28T19:17:00Z"/>
                  </w:rPr>
                </w:rPrChange>
              </w:rPr>
            </w:pPr>
          </w:p>
        </w:tc>
      </w:tr>
    </w:tbl>
    <w:p w14:paraId="4BFE63F5" w14:textId="19893BE1" w:rsidR="008C4885" w:rsidRPr="0079203F" w:rsidRDefault="008C4885">
      <w:pPr>
        <w:rPr>
          <w:lang w:val="en-US"/>
          <w:rPrChange w:id="5312" w:author="Rodrigo García" w:date="2017-09-29T10:07:00Z">
            <w:rPr/>
          </w:rPrChange>
        </w:rPr>
      </w:pPr>
    </w:p>
    <w:p w14:paraId="70D3C8A9" w14:textId="77777777" w:rsidR="008C4885" w:rsidRPr="0079203F" w:rsidRDefault="008C4885">
      <w:pPr>
        <w:rPr>
          <w:lang w:val="en-US"/>
          <w:rPrChange w:id="5313" w:author="Rodrigo García" w:date="2017-09-29T10:07:00Z">
            <w:rPr/>
          </w:rPrChange>
        </w:rPr>
      </w:pPr>
    </w:p>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w:t>
      </w:r>
      <w:proofErr w:type="gramStart"/>
      <w:r>
        <w:t>un fila</w:t>
      </w:r>
      <w:proofErr w:type="gramEnd"/>
      <w:r>
        <w:t xml:space="preserve"> que incluye un botón para borrar esa sesión de movimientos. Como vemos en el código cuando el usuario pulsa el botón se llama a una función </w:t>
      </w:r>
      <w:r w:rsidR="00C45289">
        <w:t xml:space="preserve">borrar </w:t>
      </w:r>
      <w:proofErr w:type="gramStart"/>
      <w:r w:rsidR="00C45289">
        <w:t>datos</w:t>
      </w:r>
      <w:r>
        <w:t>(</w:t>
      </w:r>
      <w:proofErr w:type="gramEnd"/>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314"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315" w:author="Borja Gonzalez" w:date="2017-09-28T19:19:00Z"/>
        </w:trPr>
        <w:tc>
          <w:tcPr>
            <w:tcW w:w="8856" w:type="dxa"/>
          </w:tcPr>
          <w:p w14:paraId="24CC7805" w14:textId="77777777" w:rsidR="00301ECB" w:rsidRPr="0079203F" w:rsidRDefault="00301ECB">
            <w:pPr>
              <w:rPr>
                <w:ins w:id="5316" w:author="Borja Gonzalez" w:date="2017-09-28T19:19:00Z"/>
                <w:lang w:val="es-ES"/>
                <w:rPrChange w:id="5317" w:author="Rodrigo García" w:date="2017-09-29T10:07:00Z">
                  <w:rPr>
                    <w:ins w:id="5318" w:author="Borja Gonzalez" w:date="2017-09-28T19:19:00Z"/>
                    <w:rFonts w:ascii="Monaco" w:eastAsiaTheme="majorEastAsia" w:hAnsi="Monaco" w:cs="Monaco"/>
                    <w:color w:val="243F60" w:themeColor="accent1" w:themeShade="7F"/>
                    <w:sz w:val="32"/>
                    <w:szCs w:val="32"/>
                    <w:lang w:val="en-US"/>
                  </w:rPr>
                </w:rPrChange>
              </w:rPr>
              <w:pPrChange w:id="5319" w:author="GONZALEZ DIAZ, BORJA" w:date="2017-09-29T19:27:00Z">
                <w:pPr>
                  <w:keepNext/>
                  <w:keepLines/>
                  <w:widowControl w:val="0"/>
                  <w:autoSpaceDE w:val="0"/>
                  <w:autoSpaceDN w:val="0"/>
                  <w:adjustRightInd w:val="0"/>
                  <w:spacing w:before="200"/>
                  <w:outlineLvl w:val="4"/>
                </w:pPr>
              </w:pPrChange>
            </w:pPr>
            <w:ins w:id="5320" w:author="Borja Gonzalez" w:date="2017-09-28T19:19:00Z">
              <w:r w:rsidRPr="0079203F">
                <w:rPr>
                  <w:b/>
                  <w:bCs/>
                  <w:color w:val="204A87"/>
                  <w:lang w:val="es-ES"/>
                  <w:rPrChange w:id="5321" w:author="Rodrigo García" w:date="2017-09-29T10:07:00Z">
                    <w:rPr>
                      <w:rFonts w:ascii="Monaco" w:hAnsi="Monaco" w:cs="Monaco"/>
                      <w:b/>
                      <w:bCs/>
                      <w:color w:val="204A87"/>
                      <w:sz w:val="32"/>
                      <w:szCs w:val="32"/>
                      <w:lang w:val="en-US"/>
                    </w:rPr>
                  </w:rPrChange>
                </w:rPr>
                <w:t>function</w:t>
              </w:r>
              <w:r w:rsidRPr="0079203F">
                <w:rPr>
                  <w:lang w:val="es-ES"/>
                  <w:rPrChange w:id="5322" w:author="Rodrigo García" w:date="2017-09-29T10:07:00Z">
                    <w:rPr>
                      <w:rFonts w:ascii="Monaco" w:hAnsi="Monaco" w:cs="Monaco"/>
                      <w:sz w:val="32"/>
                      <w:szCs w:val="32"/>
                      <w:lang w:val="en-US"/>
                    </w:rPr>
                  </w:rPrChange>
                </w:rPr>
                <w:t xml:space="preserve"> borrar_datos</w:t>
              </w:r>
              <w:r w:rsidRPr="0079203F">
                <w:rPr>
                  <w:b/>
                  <w:bCs/>
                  <w:lang w:val="es-ES"/>
                  <w:rPrChange w:id="5323" w:author="Rodrigo García" w:date="2017-09-29T10:07:00Z">
                    <w:rPr>
                      <w:rFonts w:ascii="Monaco" w:hAnsi="Monaco" w:cs="Monaco"/>
                      <w:b/>
                      <w:bCs/>
                      <w:color w:val="000000"/>
                      <w:sz w:val="32"/>
                      <w:szCs w:val="32"/>
                      <w:lang w:val="en-US"/>
                    </w:rPr>
                  </w:rPrChange>
                </w:rPr>
                <w:t>(</w:t>
              </w:r>
              <w:r w:rsidRPr="0079203F">
                <w:rPr>
                  <w:lang w:val="es-ES"/>
                  <w:rPrChange w:id="5324" w:author="Rodrigo García" w:date="2017-09-29T10:07:00Z">
                    <w:rPr>
                      <w:rFonts w:ascii="Monaco" w:hAnsi="Monaco" w:cs="Monaco"/>
                      <w:color w:val="000000"/>
                      <w:sz w:val="32"/>
                      <w:szCs w:val="32"/>
                      <w:lang w:val="en-US"/>
                    </w:rPr>
                  </w:rPrChange>
                </w:rPr>
                <w:t>N_</w:t>
              </w:r>
              <w:proofErr w:type="gramStart"/>
              <w:r w:rsidRPr="0079203F">
                <w:rPr>
                  <w:lang w:val="es-ES"/>
                  <w:rPrChange w:id="5325" w:author="Rodrigo García" w:date="2017-09-29T10:07:00Z">
                    <w:rPr>
                      <w:rFonts w:ascii="Monaco" w:hAnsi="Monaco" w:cs="Monaco"/>
                      <w:color w:val="000000"/>
                      <w:sz w:val="32"/>
                      <w:szCs w:val="32"/>
                      <w:lang w:val="en-US"/>
                    </w:rPr>
                  </w:rPrChange>
                </w:rPr>
                <w:t>p</w:t>
              </w:r>
              <w:r w:rsidRPr="0079203F">
                <w:rPr>
                  <w:b/>
                  <w:bCs/>
                  <w:lang w:val="es-ES"/>
                  <w:rPrChange w:id="5326" w:author="Rodrigo García" w:date="2017-09-29T10:07:00Z">
                    <w:rPr>
                      <w:rFonts w:ascii="Monaco" w:hAnsi="Monaco" w:cs="Monaco"/>
                      <w:b/>
                      <w:bCs/>
                      <w:color w:val="000000"/>
                      <w:sz w:val="32"/>
                      <w:szCs w:val="32"/>
                      <w:lang w:val="en-US"/>
                    </w:rPr>
                  </w:rPrChange>
                </w:rPr>
                <w:t>,</w:t>
              </w:r>
              <w:r w:rsidRPr="0079203F">
                <w:rPr>
                  <w:lang w:val="es-ES"/>
                  <w:rPrChange w:id="5327" w:author="Rodrigo García" w:date="2017-09-29T10:07:00Z">
                    <w:rPr>
                      <w:rFonts w:ascii="Monaco" w:hAnsi="Monaco" w:cs="Monaco"/>
                      <w:color w:val="000000"/>
                      <w:sz w:val="32"/>
                      <w:szCs w:val="32"/>
                      <w:lang w:val="en-US"/>
                    </w:rPr>
                  </w:rPrChange>
                </w:rPr>
                <w:t>nombre</w:t>
              </w:r>
              <w:proofErr w:type="gramEnd"/>
              <w:r w:rsidRPr="0079203F">
                <w:rPr>
                  <w:b/>
                  <w:bCs/>
                  <w:lang w:val="es-ES"/>
                  <w:rPrChange w:id="5328"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329" w:author="Borja Gonzalez" w:date="2017-09-28T19:19:00Z"/>
                <w:lang w:val="es-ES"/>
                <w:rPrChange w:id="5330" w:author="Rodrigo García" w:date="2017-09-29T10:07:00Z">
                  <w:rPr>
                    <w:ins w:id="5331" w:author="Borja Gonzalez" w:date="2017-09-28T19:19:00Z"/>
                    <w:rFonts w:ascii="Monaco" w:eastAsiaTheme="majorEastAsia" w:hAnsi="Monaco" w:cs="Monaco"/>
                    <w:color w:val="243F60" w:themeColor="accent1" w:themeShade="7F"/>
                    <w:sz w:val="32"/>
                    <w:szCs w:val="32"/>
                    <w:lang w:val="en-US"/>
                  </w:rPr>
                </w:rPrChange>
              </w:rPr>
              <w:pPrChange w:id="5332" w:author="GONZALEZ DIAZ, BORJA" w:date="2017-09-29T19:27:00Z">
                <w:pPr>
                  <w:keepNext/>
                  <w:keepLines/>
                  <w:widowControl w:val="0"/>
                  <w:autoSpaceDE w:val="0"/>
                  <w:autoSpaceDN w:val="0"/>
                  <w:adjustRightInd w:val="0"/>
                  <w:spacing w:before="200"/>
                  <w:outlineLvl w:val="4"/>
                </w:pPr>
              </w:pPrChange>
            </w:pPr>
            <w:ins w:id="5333" w:author="Borja Gonzalez" w:date="2017-09-28T19:19:00Z">
              <w:r w:rsidRPr="0079203F">
                <w:rPr>
                  <w:lang w:val="es-ES"/>
                  <w:rPrChange w:id="5334" w:author="Rodrigo García" w:date="2017-09-29T10:07:00Z">
                    <w:rPr>
                      <w:rFonts w:ascii="Monaco" w:hAnsi="Monaco" w:cs="Monaco"/>
                      <w:sz w:val="32"/>
                      <w:szCs w:val="32"/>
                      <w:lang w:val="en-US"/>
                    </w:rPr>
                  </w:rPrChange>
                </w:rPr>
                <w:t xml:space="preserve">    </w:t>
              </w:r>
              <w:r w:rsidRPr="0079203F">
                <w:rPr>
                  <w:b/>
                  <w:bCs/>
                  <w:color w:val="204A87"/>
                  <w:lang w:val="es-ES"/>
                  <w:rPrChange w:id="5335" w:author="Rodrigo García" w:date="2017-09-29T10:07:00Z">
                    <w:rPr>
                      <w:rFonts w:ascii="Monaco" w:hAnsi="Monaco" w:cs="Monaco"/>
                      <w:b/>
                      <w:bCs/>
                      <w:color w:val="204A87"/>
                      <w:sz w:val="32"/>
                      <w:szCs w:val="32"/>
                      <w:lang w:val="en-US"/>
                    </w:rPr>
                  </w:rPrChange>
                </w:rPr>
                <w:t>var</w:t>
              </w:r>
              <w:r w:rsidRPr="0079203F">
                <w:rPr>
                  <w:lang w:val="es-ES"/>
                  <w:rPrChange w:id="5336" w:author="Rodrigo García" w:date="2017-09-29T10:07:00Z">
                    <w:rPr>
                      <w:rFonts w:ascii="Monaco" w:hAnsi="Monaco" w:cs="Monaco"/>
                      <w:sz w:val="32"/>
                      <w:szCs w:val="32"/>
                      <w:lang w:val="en-US"/>
                    </w:rPr>
                  </w:rPrChange>
                </w:rPr>
                <w:t xml:space="preserve"> r </w:t>
              </w:r>
              <w:r w:rsidRPr="0079203F">
                <w:rPr>
                  <w:b/>
                  <w:bCs/>
                  <w:color w:val="CE5C00"/>
                  <w:lang w:val="es-ES"/>
                  <w:rPrChange w:id="5337" w:author="Rodrigo García" w:date="2017-09-29T10:07:00Z">
                    <w:rPr>
                      <w:rFonts w:ascii="Monaco" w:hAnsi="Monaco" w:cs="Monaco"/>
                      <w:b/>
                      <w:bCs/>
                      <w:color w:val="CE5C00"/>
                      <w:sz w:val="32"/>
                      <w:szCs w:val="32"/>
                      <w:lang w:val="en-US"/>
                    </w:rPr>
                  </w:rPrChange>
                </w:rPr>
                <w:t>=</w:t>
              </w:r>
              <w:r w:rsidRPr="0079203F">
                <w:rPr>
                  <w:lang w:val="es-ES"/>
                  <w:rPrChange w:id="5338" w:author="Rodrigo García" w:date="2017-09-29T10:07:00Z">
                    <w:rPr>
                      <w:rFonts w:ascii="Monaco" w:hAnsi="Monaco" w:cs="Monaco"/>
                      <w:sz w:val="32"/>
                      <w:szCs w:val="32"/>
                      <w:lang w:val="en-US"/>
                    </w:rPr>
                  </w:rPrChange>
                </w:rPr>
                <w:t xml:space="preserve"> </w:t>
              </w:r>
              <w:proofErr w:type="gramStart"/>
              <w:r w:rsidRPr="0079203F">
                <w:rPr>
                  <w:lang w:val="es-ES"/>
                  <w:rPrChange w:id="5339" w:author="Rodrigo García" w:date="2017-09-29T10:07:00Z">
                    <w:rPr>
                      <w:rFonts w:ascii="Monaco" w:hAnsi="Monaco" w:cs="Monaco"/>
                      <w:sz w:val="32"/>
                      <w:szCs w:val="32"/>
                      <w:lang w:val="en-US"/>
                    </w:rPr>
                  </w:rPrChange>
                </w:rPr>
                <w:t>confirm</w:t>
              </w:r>
              <w:r w:rsidRPr="0079203F">
                <w:rPr>
                  <w:b/>
                  <w:bCs/>
                  <w:lang w:val="es-ES"/>
                  <w:rPrChange w:id="5340"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341"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342"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343" w:author="Borja Gonzalez" w:date="2017-09-28T19:19:00Z"/>
                <w:lang w:val="en-US"/>
                <w:rPrChange w:id="5344" w:author="Borja Gonzalez" w:date="2017-09-28T19:19:00Z">
                  <w:rPr>
                    <w:ins w:id="5345" w:author="Borja Gonzalez" w:date="2017-09-28T19:19:00Z"/>
                    <w:rFonts w:ascii="Monaco" w:eastAsiaTheme="majorEastAsia" w:hAnsi="Monaco" w:cs="Monaco"/>
                    <w:color w:val="243F60" w:themeColor="accent1" w:themeShade="7F"/>
                    <w:sz w:val="32"/>
                    <w:szCs w:val="32"/>
                    <w:lang w:val="en-US"/>
                  </w:rPr>
                </w:rPrChange>
              </w:rPr>
              <w:pPrChange w:id="5346" w:author="GONZALEZ DIAZ, BORJA" w:date="2017-09-29T19:27:00Z">
                <w:pPr>
                  <w:keepNext/>
                  <w:keepLines/>
                  <w:widowControl w:val="0"/>
                  <w:autoSpaceDE w:val="0"/>
                  <w:autoSpaceDN w:val="0"/>
                  <w:adjustRightInd w:val="0"/>
                  <w:spacing w:before="200"/>
                  <w:outlineLvl w:val="4"/>
                </w:pPr>
              </w:pPrChange>
            </w:pPr>
            <w:ins w:id="5347" w:author="Borja Gonzalez" w:date="2017-09-28T19:19:00Z">
              <w:r w:rsidRPr="0079203F">
                <w:rPr>
                  <w:lang w:val="es-ES"/>
                  <w:rPrChange w:id="5348" w:author="Rodrigo García" w:date="2017-09-29T10:07:00Z">
                    <w:rPr>
                      <w:rFonts w:ascii="Monaco" w:hAnsi="Monaco" w:cs="Monaco"/>
                      <w:sz w:val="32"/>
                      <w:szCs w:val="32"/>
                      <w:lang w:val="en-US"/>
                    </w:rPr>
                  </w:rPrChange>
                </w:rPr>
                <w:t xml:space="preserve">    </w:t>
              </w:r>
              <w:r w:rsidRPr="00301ECB">
                <w:rPr>
                  <w:b/>
                  <w:bCs/>
                  <w:color w:val="204A87"/>
                  <w:lang w:val="en-US"/>
                  <w:rPrChange w:id="5349" w:author="Borja Gonzalez" w:date="2017-09-28T19:19:00Z">
                    <w:rPr>
                      <w:rFonts w:ascii="Monaco" w:hAnsi="Monaco" w:cs="Monaco"/>
                      <w:b/>
                      <w:bCs/>
                      <w:color w:val="204A87"/>
                      <w:sz w:val="32"/>
                      <w:szCs w:val="32"/>
                      <w:lang w:val="en-US"/>
                    </w:rPr>
                  </w:rPrChange>
                </w:rPr>
                <w:t>if</w:t>
              </w:r>
              <w:r w:rsidRPr="00301ECB">
                <w:rPr>
                  <w:lang w:val="en-US"/>
                  <w:rPrChange w:id="5350" w:author="Borja Gonzalez" w:date="2017-09-28T19:19:00Z">
                    <w:rPr>
                      <w:rFonts w:ascii="Monaco" w:hAnsi="Monaco" w:cs="Monaco"/>
                      <w:sz w:val="32"/>
                      <w:szCs w:val="32"/>
                      <w:lang w:val="en-US"/>
                    </w:rPr>
                  </w:rPrChange>
                </w:rPr>
                <w:t xml:space="preserve"> </w:t>
              </w:r>
              <w:r w:rsidRPr="00301ECB">
                <w:rPr>
                  <w:b/>
                  <w:bCs/>
                  <w:lang w:val="en-US"/>
                  <w:rPrChange w:id="5351" w:author="Borja Gonzalez" w:date="2017-09-28T19:19:00Z">
                    <w:rPr>
                      <w:rFonts w:ascii="Monaco" w:hAnsi="Monaco" w:cs="Monaco"/>
                      <w:b/>
                      <w:bCs/>
                      <w:color w:val="000000"/>
                      <w:sz w:val="32"/>
                      <w:szCs w:val="32"/>
                      <w:lang w:val="en-US"/>
                    </w:rPr>
                  </w:rPrChange>
                </w:rPr>
                <w:t>(</w:t>
              </w:r>
              <w:r w:rsidRPr="00301ECB">
                <w:rPr>
                  <w:lang w:val="en-US"/>
                  <w:rPrChange w:id="5352"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353" w:author="Borja Gonzalez" w:date="2017-09-28T19:19:00Z">
                    <w:rPr>
                      <w:rFonts w:ascii="Monaco" w:hAnsi="Monaco" w:cs="Monaco"/>
                      <w:b/>
                      <w:bCs/>
                      <w:color w:val="CE5C00"/>
                      <w:sz w:val="32"/>
                      <w:szCs w:val="32"/>
                      <w:lang w:val="en-US"/>
                    </w:rPr>
                  </w:rPrChange>
                </w:rPr>
                <w:t>==</w:t>
              </w:r>
              <w:r w:rsidRPr="00301ECB">
                <w:rPr>
                  <w:lang w:val="en-US"/>
                  <w:rPrChange w:id="5354" w:author="Borja Gonzalez" w:date="2017-09-28T19:19:00Z">
                    <w:rPr>
                      <w:rFonts w:ascii="Monaco" w:hAnsi="Monaco" w:cs="Monaco"/>
                      <w:sz w:val="32"/>
                      <w:szCs w:val="32"/>
                      <w:lang w:val="en-US"/>
                    </w:rPr>
                  </w:rPrChange>
                </w:rPr>
                <w:t xml:space="preserve"> </w:t>
              </w:r>
              <w:proofErr w:type="gramStart"/>
              <w:r w:rsidRPr="00301ECB">
                <w:rPr>
                  <w:b/>
                  <w:bCs/>
                  <w:color w:val="204A87"/>
                  <w:lang w:val="en-US"/>
                  <w:rPrChange w:id="5355" w:author="Borja Gonzalez" w:date="2017-09-28T19:19:00Z">
                    <w:rPr>
                      <w:rFonts w:ascii="Monaco" w:hAnsi="Monaco" w:cs="Monaco"/>
                      <w:b/>
                      <w:bCs/>
                      <w:color w:val="204A87"/>
                      <w:sz w:val="32"/>
                      <w:szCs w:val="32"/>
                      <w:lang w:val="en-US"/>
                    </w:rPr>
                  </w:rPrChange>
                </w:rPr>
                <w:t>true</w:t>
              </w:r>
              <w:r w:rsidRPr="00301ECB">
                <w:rPr>
                  <w:b/>
                  <w:bCs/>
                  <w:lang w:val="en-US"/>
                  <w:rPrChange w:id="5356" w:author="Borja Gonzalez" w:date="2017-09-28T19:19:00Z">
                    <w:rPr>
                      <w:rFonts w:ascii="Monaco" w:hAnsi="Monaco" w:cs="Monaco"/>
                      <w:b/>
                      <w:bCs/>
                      <w:color w:val="000000"/>
                      <w:sz w:val="32"/>
                      <w:szCs w:val="32"/>
                      <w:lang w:val="en-US"/>
                    </w:rPr>
                  </w:rPrChange>
                </w:rPr>
                <w:t>){</w:t>
              </w:r>
              <w:proofErr w:type="gramEnd"/>
            </w:ins>
          </w:p>
          <w:p w14:paraId="0BF9326E" w14:textId="77777777" w:rsidR="00301ECB" w:rsidRPr="00301ECB" w:rsidRDefault="00301ECB">
            <w:pPr>
              <w:rPr>
                <w:ins w:id="5357" w:author="Borja Gonzalez" w:date="2017-09-28T19:19:00Z"/>
                <w:lang w:val="en-US"/>
                <w:rPrChange w:id="5358" w:author="Borja Gonzalez" w:date="2017-09-28T19:19:00Z">
                  <w:rPr>
                    <w:ins w:id="5359" w:author="Borja Gonzalez" w:date="2017-09-28T19:19:00Z"/>
                    <w:rFonts w:ascii="Monaco" w:eastAsiaTheme="majorEastAsia" w:hAnsi="Monaco" w:cs="Monaco"/>
                    <w:color w:val="243F60" w:themeColor="accent1" w:themeShade="7F"/>
                    <w:sz w:val="32"/>
                    <w:szCs w:val="32"/>
                    <w:lang w:val="en-US"/>
                  </w:rPr>
                </w:rPrChange>
              </w:rPr>
              <w:pPrChange w:id="5360" w:author="GONZALEZ DIAZ, BORJA" w:date="2017-09-29T19:27:00Z">
                <w:pPr>
                  <w:keepNext/>
                  <w:keepLines/>
                  <w:widowControl w:val="0"/>
                  <w:autoSpaceDE w:val="0"/>
                  <w:autoSpaceDN w:val="0"/>
                  <w:adjustRightInd w:val="0"/>
                  <w:spacing w:before="200"/>
                  <w:outlineLvl w:val="4"/>
                </w:pPr>
              </w:pPrChange>
            </w:pPr>
            <w:ins w:id="5361" w:author="Borja Gonzalez" w:date="2017-09-28T19:19:00Z">
              <w:r w:rsidRPr="00301ECB">
                <w:rPr>
                  <w:lang w:val="en-US"/>
                  <w:rPrChange w:id="5362"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363" w:author="Borja Gonzalez" w:date="2017-09-28T19:19:00Z"/>
                <w:lang w:val="en-US"/>
                <w:rPrChange w:id="5364" w:author="Borja Gonzalez" w:date="2017-09-28T19:19:00Z">
                  <w:rPr>
                    <w:ins w:id="5365" w:author="Borja Gonzalez" w:date="2017-09-28T19:19:00Z"/>
                    <w:rFonts w:ascii="Monaco" w:eastAsiaTheme="majorEastAsia" w:hAnsi="Monaco" w:cs="Monaco"/>
                    <w:color w:val="243F60" w:themeColor="accent1" w:themeShade="7F"/>
                    <w:sz w:val="32"/>
                    <w:szCs w:val="32"/>
                    <w:lang w:val="en-US"/>
                  </w:rPr>
                </w:rPrChange>
              </w:rPr>
              <w:pPrChange w:id="5366" w:author="GONZALEZ DIAZ, BORJA" w:date="2017-09-29T19:27:00Z">
                <w:pPr>
                  <w:keepNext/>
                  <w:keepLines/>
                  <w:widowControl w:val="0"/>
                  <w:autoSpaceDE w:val="0"/>
                  <w:autoSpaceDN w:val="0"/>
                  <w:adjustRightInd w:val="0"/>
                  <w:spacing w:before="200"/>
                  <w:outlineLvl w:val="4"/>
                </w:pPr>
              </w:pPrChange>
            </w:pPr>
            <w:ins w:id="5367" w:author="Borja Gonzalez" w:date="2017-09-28T19:19:00Z">
              <w:r w:rsidRPr="00301ECB">
                <w:rPr>
                  <w:lang w:val="en-US"/>
                  <w:rPrChange w:id="5368" w:author="Borja Gonzalez" w:date="2017-09-28T19:19:00Z">
                    <w:rPr>
                      <w:rFonts w:ascii="Monaco" w:hAnsi="Monaco" w:cs="Monaco"/>
                      <w:sz w:val="32"/>
                      <w:szCs w:val="32"/>
                      <w:lang w:val="en-US"/>
                    </w:rPr>
                  </w:rPrChange>
                </w:rPr>
                <w:t xml:space="preserve">        </w:t>
              </w:r>
              <w:r w:rsidRPr="00301ECB">
                <w:rPr>
                  <w:b/>
                  <w:bCs/>
                  <w:color w:val="204A87"/>
                  <w:lang w:val="en-US"/>
                  <w:rPrChange w:id="5369" w:author="Borja Gonzalez" w:date="2017-09-28T19:19:00Z">
                    <w:rPr>
                      <w:rFonts w:ascii="Monaco" w:hAnsi="Monaco" w:cs="Monaco"/>
                      <w:b/>
                      <w:bCs/>
                      <w:color w:val="204A87"/>
                      <w:sz w:val="32"/>
                      <w:szCs w:val="32"/>
                      <w:lang w:val="en-US"/>
                    </w:rPr>
                  </w:rPrChange>
                </w:rPr>
                <w:t>var</w:t>
              </w:r>
              <w:r w:rsidRPr="00301ECB">
                <w:rPr>
                  <w:lang w:val="en-US"/>
                  <w:rPrChange w:id="5370" w:author="Borja Gonzalez" w:date="2017-09-28T19:19:00Z">
                    <w:rPr>
                      <w:rFonts w:ascii="Monaco" w:hAnsi="Monaco" w:cs="Monaco"/>
                      <w:sz w:val="32"/>
                      <w:szCs w:val="32"/>
                      <w:lang w:val="en-US"/>
                    </w:rPr>
                  </w:rPrChange>
                </w:rPr>
                <w:t xml:space="preserve"> socket </w:t>
              </w:r>
              <w:r w:rsidRPr="00301ECB">
                <w:rPr>
                  <w:b/>
                  <w:bCs/>
                  <w:color w:val="CE5C00"/>
                  <w:lang w:val="en-US"/>
                  <w:rPrChange w:id="5371" w:author="Borja Gonzalez" w:date="2017-09-28T19:19:00Z">
                    <w:rPr>
                      <w:rFonts w:ascii="Monaco" w:hAnsi="Monaco" w:cs="Monaco"/>
                      <w:b/>
                      <w:bCs/>
                      <w:color w:val="CE5C00"/>
                      <w:sz w:val="32"/>
                      <w:szCs w:val="32"/>
                      <w:lang w:val="en-US"/>
                    </w:rPr>
                  </w:rPrChange>
                </w:rPr>
                <w:t>=</w:t>
              </w:r>
              <w:r w:rsidRPr="00301ECB">
                <w:rPr>
                  <w:lang w:val="en-US"/>
                  <w:rPrChange w:id="5372" w:author="Borja Gonzalez" w:date="2017-09-28T19:19:00Z">
                    <w:rPr>
                      <w:rFonts w:ascii="Monaco" w:hAnsi="Monaco" w:cs="Monaco"/>
                      <w:sz w:val="32"/>
                      <w:szCs w:val="32"/>
                      <w:lang w:val="en-US"/>
                    </w:rPr>
                  </w:rPrChange>
                </w:rPr>
                <w:t xml:space="preserve"> </w:t>
              </w:r>
              <w:proofErr w:type="gramStart"/>
              <w:r w:rsidRPr="00301ECB">
                <w:rPr>
                  <w:lang w:val="en-US"/>
                  <w:rPrChange w:id="5373" w:author="Borja Gonzalez" w:date="2017-09-28T19:19:00Z">
                    <w:rPr>
                      <w:rFonts w:ascii="Monaco" w:hAnsi="Monaco" w:cs="Monaco"/>
                      <w:sz w:val="32"/>
                      <w:szCs w:val="32"/>
                      <w:lang w:val="en-US"/>
                    </w:rPr>
                  </w:rPrChange>
                </w:rPr>
                <w:t>io</w:t>
              </w:r>
              <w:r w:rsidRPr="00301ECB">
                <w:rPr>
                  <w:b/>
                  <w:bCs/>
                  <w:lang w:val="en-US"/>
                  <w:rPrChange w:id="5374" w:author="Borja Gonzalez" w:date="2017-09-28T19:19:00Z">
                    <w:rPr>
                      <w:rFonts w:ascii="Monaco" w:hAnsi="Monaco" w:cs="Monaco"/>
                      <w:b/>
                      <w:bCs/>
                      <w:color w:val="000000"/>
                      <w:sz w:val="32"/>
                      <w:szCs w:val="32"/>
                      <w:lang w:val="en-US"/>
                    </w:rPr>
                  </w:rPrChange>
                </w:rPr>
                <w:t>.</w:t>
              </w:r>
              <w:r w:rsidRPr="00301ECB">
                <w:rPr>
                  <w:lang w:val="en-US"/>
                  <w:rPrChange w:id="5375" w:author="Borja Gonzalez" w:date="2017-09-28T19:19:00Z">
                    <w:rPr>
                      <w:rFonts w:ascii="Monaco" w:hAnsi="Monaco" w:cs="Monaco"/>
                      <w:color w:val="000000"/>
                      <w:sz w:val="32"/>
                      <w:szCs w:val="32"/>
                      <w:lang w:val="en-US"/>
                    </w:rPr>
                  </w:rPrChange>
                </w:rPr>
                <w:t>connect</w:t>
              </w:r>
              <w:proofErr w:type="gramEnd"/>
              <w:r w:rsidRPr="00301ECB">
                <w:rPr>
                  <w:b/>
                  <w:bCs/>
                  <w:lang w:val="en-US"/>
                  <w:rPrChange w:id="5376" w:author="Borja Gonzalez" w:date="2017-09-28T19:19:00Z">
                    <w:rPr>
                      <w:rFonts w:ascii="Monaco" w:hAnsi="Monaco" w:cs="Monaco"/>
                      <w:b/>
                      <w:bCs/>
                      <w:color w:val="000000"/>
                      <w:sz w:val="32"/>
                      <w:szCs w:val="32"/>
                      <w:lang w:val="en-US"/>
                    </w:rPr>
                  </w:rPrChange>
                </w:rPr>
                <w:t>(</w:t>
              </w:r>
              <w:r w:rsidRPr="00301ECB">
                <w:rPr>
                  <w:color w:val="4E9A06"/>
                  <w:lang w:val="en-US"/>
                  <w:rPrChange w:id="5377" w:author="Borja Gonzalez" w:date="2017-09-28T19:19:00Z">
                    <w:rPr>
                      <w:rFonts w:ascii="Monaco" w:hAnsi="Monaco" w:cs="Monaco"/>
                      <w:color w:val="4E9A06"/>
                      <w:sz w:val="32"/>
                      <w:szCs w:val="32"/>
                      <w:lang w:val="en-US"/>
                    </w:rPr>
                  </w:rPrChange>
                </w:rPr>
                <w:t>"http://172.20.10.5:8124"</w:t>
              </w:r>
              <w:r w:rsidRPr="00301ECB">
                <w:rPr>
                  <w:b/>
                  <w:bCs/>
                  <w:lang w:val="en-US"/>
                  <w:rPrChange w:id="5378"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379" w:author="Borja Gonzalez" w:date="2017-09-28T19:19:00Z"/>
                <w:lang w:val="en-US"/>
                <w:rPrChange w:id="5380" w:author="Borja Gonzalez" w:date="2017-09-28T19:19:00Z">
                  <w:rPr>
                    <w:ins w:id="5381" w:author="Borja Gonzalez" w:date="2017-09-28T19:19:00Z"/>
                    <w:rFonts w:ascii="Monaco" w:hAnsi="Monaco" w:cs="Monaco"/>
                    <w:sz w:val="32"/>
                    <w:szCs w:val="32"/>
                    <w:lang w:val="en-US"/>
                  </w:rPr>
                </w:rPrChange>
              </w:rPr>
              <w:pPrChange w:id="5382" w:author="GONZALEZ DIAZ, BORJA" w:date="2017-09-29T19:27:00Z">
                <w:pPr>
                  <w:widowControl w:val="0"/>
                  <w:autoSpaceDE w:val="0"/>
                  <w:autoSpaceDN w:val="0"/>
                  <w:adjustRightInd w:val="0"/>
                </w:pPr>
              </w:pPrChange>
            </w:pPr>
          </w:p>
          <w:p w14:paraId="76C9D41F" w14:textId="77777777" w:rsidR="00301ECB" w:rsidRPr="00301ECB" w:rsidRDefault="00301ECB">
            <w:pPr>
              <w:rPr>
                <w:ins w:id="5383" w:author="Borja Gonzalez" w:date="2017-09-28T19:19:00Z"/>
                <w:lang w:val="en-US"/>
                <w:rPrChange w:id="5384" w:author="Borja Gonzalez" w:date="2017-09-28T19:19:00Z">
                  <w:rPr>
                    <w:ins w:id="5385" w:author="Borja Gonzalez" w:date="2017-09-28T19:19:00Z"/>
                    <w:rFonts w:ascii="Monaco" w:eastAsiaTheme="majorEastAsia" w:hAnsi="Monaco" w:cs="Monaco"/>
                    <w:color w:val="243F60" w:themeColor="accent1" w:themeShade="7F"/>
                    <w:sz w:val="32"/>
                    <w:szCs w:val="32"/>
                    <w:lang w:val="en-US"/>
                  </w:rPr>
                </w:rPrChange>
              </w:rPr>
              <w:pPrChange w:id="5386" w:author="GONZALEZ DIAZ, BORJA" w:date="2017-09-29T19:27:00Z">
                <w:pPr>
                  <w:keepNext/>
                  <w:keepLines/>
                  <w:widowControl w:val="0"/>
                  <w:autoSpaceDE w:val="0"/>
                  <w:autoSpaceDN w:val="0"/>
                  <w:adjustRightInd w:val="0"/>
                  <w:spacing w:before="200"/>
                  <w:outlineLvl w:val="4"/>
                </w:pPr>
              </w:pPrChange>
            </w:pPr>
            <w:ins w:id="5387" w:author="Borja Gonzalez" w:date="2017-09-28T19:19:00Z">
              <w:r w:rsidRPr="00301ECB">
                <w:rPr>
                  <w:lang w:val="en-US"/>
                  <w:rPrChange w:id="5388" w:author="Borja Gonzalez" w:date="2017-09-28T19:19:00Z">
                    <w:rPr>
                      <w:rFonts w:ascii="Monaco" w:hAnsi="Monaco" w:cs="Monaco"/>
                      <w:sz w:val="32"/>
                      <w:szCs w:val="32"/>
                      <w:lang w:val="en-US"/>
                    </w:rPr>
                  </w:rPrChange>
                </w:rPr>
                <w:t xml:space="preserve">            </w:t>
              </w:r>
              <w:proofErr w:type="gramStart"/>
              <w:r w:rsidRPr="00301ECB">
                <w:rPr>
                  <w:lang w:val="en-US"/>
                  <w:rPrChange w:id="5389" w:author="Borja Gonzalez" w:date="2017-09-28T19:19:00Z">
                    <w:rPr>
                      <w:rFonts w:ascii="Monaco" w:hAnsi="Monaco" w:cs="Monaco"/>
                      <w:sz w:val="32"/>
                      <w:szCs w:val="32"/>
                      <w:lang w:val="en-US"/>
                    </w:rPr>
                  </w:rPrChange>
                </w:rPr>
                <w:t>socket</w:t>
              </w:r>
              <w:r w:rsidRPr="00301ECB">
                <w:rPr>
                  <w:b/>
                  <w:bCs/>
                  <w:lang w:val="en-US"/>
                  <w:rPrChange w:id="5390" w:author="Borja Gonzalez" w:date="2017-09-28T19:19:00Z">
                    <w:rPr>
                      <w:rFonts w:ascii="Monaco" w:hAnsi="Monaco" w:cs="Monaco"/>
                      <w:b/>
                      <w:bCs/>
                      <w:color w:val="000000"/>
                      <w:sz w:val="32"/>
                      <w:szCs w:val="32"/>
                      <w:lang w:val="en-US"/>
                    </w:rPr>
                  </w:rPrChange>
                </w:rPr>
                <w:t>.</w:t>
              </w:r>
              <w:r w:rsidRPr="00301ECB">
                <w:rPr>
                  <w:lang w:val="en-US"/>
                  <w:rPrChange w:id="5391" w:author="Borja Gonzalez" w:date="2017-09-28T19:19:00Z">
                    <w:rPr>
                      <w:rFonts w:ascii="Monaco" w:hAnsi="Monaco" w:cs="Monaco"/>
                      <w:color w:val="000000"/>
                      <w:sz w:val="32"/>
                      <w:szCs w:val="32"/>
                      <w:lang w:val="en-US"/>
                    </w:rPr>
                  </w:rPrChange>
                </w:rPr>
                <w:t>on</w:t>
              </w:r>
              <w:proofErr w:type="gramEnd"/>
              <w:r w:rsidRPr="00301ECB">
                <w:rPr>
                  <w:b/>
                  <w:bCs/>
                  <w:lang w:val="en-US"/>
                  <w:rPrChange w:id="5392" w:author="Borja Gonzalez" w:date="2017-09-28T19:19:00Z">
                    <w:rPr>
                      <w:rFonts w:ascii="Monaco" w:hAnsi="Monaco" w:cs="Monaco"/>
                      <w:b/>
                      <w:bCs/>
                      <w:color w:val="000000"/>
                      <w:sz w:val="32"/>
                      <w:szCs w:val="32"/>
                      <w:lang w:val="en-US"/>
                    </w:rPr>
                  </w:rPrChange>
                </w:rPr>
                <w:t>(</w:t>
              </w:r>
              <w:r w:rsidRPr="00301ECB">
                <w:rPr>
                  <w:color w:val="4E9A06"/>
                  <w:lang w:val="en-US"/>
                  <w:rPrChange w:id="5393" w:author="Borja Gonzalez" w:date="2017-09-28T19:19:00Z">
                    <w:rPr>
                      <w:rFonts w:ascii="Monaco" w:hAnsi="Monaco" w:cs="Monaco"/>
                      <w:color w:val="4E9A06"/>
                      <w:sz w:val="32"/>
                      <w:szCs w:val="32"/>
                      <w:lang w:val="en-US"/>
                    </w:rPr>
                  </w:rPrChange>
                </w:rPr>
                <w:t>"message"</w:t>
              </w:r>
              <w:r w:rsidRPr="00301ECB">
                <w:rPr>
                  <w:b/>
                  <w:bCs/>
                  <w:lang w:val="en-US"/>
                  <w:rPrChange w:id="5394" w:author="Borja Gonzalez" w:date="2017-09-28T19:19:00Z">
                    <w:rPr>
                      <w:rFonts w:ascii="Monaco" w:hAnsi="Monaco" w:cs="Monaco"/>
                      <w:b/>
                      <w:bCs/>
                      <w:color w:val="000000"/>
                      <w:sz w:val="32"/>
                      <w:szCs w:val="32"/>
                      <w:lang w:val="en-US"/>
                    </w:rPr>
                  </w:rPrChange>
                </w:rPr>
                <w:t>,</w:t>
              </w:r>
              <w:r w:rsidRPr="00301ECB">
                <w:rPr>
                  <w:b/>
                  <w:bCs/>
                  <w:color w:val="204A87"/>
                  <w:lang w:val="en-US"/>
                  <w:rPrChange w:id="5395" w:author="Borja Gonzalez" w:date="2017-09-28T19:19:00Z">
                    <w:rPr>
                      <w:rFonts w:ascii="Monaco" w:hAnsi="Monaco" w:cs="Monaco"/>
                      <w:b/>
                      <w:bCs/>
                      <w:color w:val="204A87"/>
                      <w:sz w:val="32"/>
                      <w:szCs w:val="32"/>
                      <w:lang w:val="en-US"/>
                    </w:rPr>
                  </w:rPrChange>
                </w:rPr>
                <w:t>function</w:t>
              </w:r>
              <w:r w:rsidRPr="00301ECB">
                <w:rPr>
                  <w:b/>
                  <w:bCs/>
                  <w:lang w:val="en-US"/>
                  <w:rPrChange w:id="5396" w:author="Borja Gonzalez" w:date="2017-09-28T19:19:00Z">
                    <w:rPr>
                      <w:rFonts w:ascii="Monaco" w:hAnsi="Monaco" w:cs="Monaco"/>
                      <w:b/>
                      <w:bCs/>
                      <w:color w:val="000000"/>
                      <w:sz w:val="32"/>
                      <w:szCs w:val="32"/>
                      <w:lang w:val="en-US"/>
                    </w:rPr>
                  </w:rPrChange>
                </w:rPr>
                <w:t>(</w:t>
              </w:r>
              <w:r w:rsidRPr="00301ECB">
                <w:rPr>
                  <w:lang w:val="en-US"/>
                  <w:rPrChange w:id="5397" w:author="Borja Gonzalez" w:date="2017-09-28T19:19:00Z">
                    <w:rPr>
                      <w:rFonts w:ascii="Monaco" w:hAnsi="Monaco" w:cs="Monaco"/>
                      <w:color w:val="000000"/>
                      <w:sz w:val="32"/>
                      <w:szCs w:val="32"/>
                      <w:lang w:val="en-US"/>
                    </w:rPr>
                  </w:rPrChange>
                </w:rPr>
                <w:t>message</w:t>
              </w:r>
              <w:r w:rsidRPr="00301ECB">
                <w:rPr>
                  <w:b/>
                  <w:bCs/>
                  <w:lang w:val="en-US"/>
                  <w:rPrChange w:id="5398"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399" w:author="Borja Gonzalez" w:date="2017-09-28T19:19:00Z"/>
                <w:lang w:val="es-ES"/>
                <w:rPrChange w:id="5400" w:author="Rodrigo García" w:date="2017-09-29T10:07:00Z">
                  <w:rPr>
                    <w:ins w:id="5401" w:author="Borja Gonzalez" w:date="2017-09-28T19:19:00Z"/>
                    <w:rFonts w:ascii="Monaco" w:eastAsiaTheme="majorEastAsia" w:hAnsi="Monaco" w:cs="Monaco"/>
                    <w:color w:val="243F60" w:themeColor="accent1" w:themeShade="7F"/>
                    <w:sz w:val="32"/>
                    <w:szCs w:val="32"/>
                    <w:lang w:val="en-US"/>
                  </w:rPr>
                </w:rPrChange>
              </w:rPr>
              <w:pPrChange w:id="5402" w:author="GONZALEZ DIAZ, BORJA" w:date="2017-09-29T19:27:00Z">
                <w:pPr>
                  <w:keepNext/>
                  <w:keepLines/>
                  <w:widowControl w:val="0"/>
                  <w:autoSpaceDE w:val="0"/>
                  <w:autoSpaceDN w:val="0"/>
                  <w:adjustRightInd w:val="0"/>
                  <w:spacing w:before="200"/>
                  <w:outlineLvl w:val="4"/>
                </w:pPr>
              </w:pPrChange>
            </w:pPr>
            <w:ins w:id="5403" w:author="Borja Gonzalez" w:date="2017-09-28T19:19:00Z">
              <w:r w:rsidRPr="00301ECB">
                <w:rPr>
                  <w:lang w:val="en-US"/>
                  <w:rPrChange w:id="5404" w:author="Borja Gonzalez" w:date="2017-09-28T19:19:00Z">
                    <w:rPr>
                      <w:rFonts w:ascii="Monaco" w:hAnsi="Monaco" w:cs="Monaco"/>
                      <w:sz w:val="32"/>
                      <w:szCs w:val="32"/>
                      <w:lang w:val="en-US"/>
                    </w:rPr>
                  </w:rPrChange>
                </w:rPr>
                <w:t xml:space="preserve">                </w:t>
              </w:r>
              <w:proofErr w:type="gramStart"/>
              <w:r w:rsidRPr="0079203F">
                <w:rPr>
                  <w:lang w:val="es-ES"/>
                  <w:rPrChange w:id="5405" w:author="Rodrigo García" w:date="2017-09-29T10:07:00Z">
                    <w:rPr>
                      <w:rFonts w:ascii="Monaco" w:hAnsi="Monaco" w:cs="Monaco"/>
                      <w:color w:val="000000"/>
                      <w:sz w:val="32"/>
                      <w:szCs w:val="32"/>
                      <w:lang w:val="en-US"/>
                    </w:rPr>
                  </w:rPrChange>
                </w:rPr>
                <w:t>console</w:t>
              </w:r>
              <w:r w:rsidRPr="0079203F">
                <w:rPr>
                  <w:b/>
                  <w:bCs/>
                  <w:lang w:val="es-ES"/>
                  <w:rPrChange w:id="5406" w:author="Rodrigo García" w:date="2017-09-29T10:07:00Z">
                    <w:rPr>
                      <w:rFonts w:ascii="Monaco" w:hAnsi="Monaco" w:cs="Monaco"/>
                      <w:b/>
                      <w:bCs/>
                      <w:color w:val="000000"/>
                      <w:sz w:val="32"/>
                      <w:szCs w:val="32"/>
                      <w:lang w:val="en-US"/>
                    </w:rPr>
                  </w:rPrChange>
                </w:rPr>
                <w:t>.</w:t>
              </w:r>
              <w:r w:rsidRPr="0079203F">
                <w:rPr>
                  <w:lang w:val="es-ES"/>
                  <w:rPrChange w:id="5407" w:author="Rodrigo García" w:date="2017-09-29T10:07:00Z">
                    <w:rPr>
                      <w:rFonts w:ascii="Monaco" w:hAnsi="Monaco" w:cs="Monaco"/>
                      <w:color w:val="000000"/>
                      <w:sz w:val="32"/>
                      <w:szCs w:val="32"/>
                      <w:lang w:val="en-US"/>
                    </w:rPr>
                  </w:rPrChange>
                </w:rPr>
                <w:t>log</w:t>
              </w:r>
              <w:r w:rsidRPr="0079203F">
                <w:rPr>
                  <w:b/>
                  <w:bCs/>
                  <w:lang w:val="es-ES"/>
                  <w:rPrChange w:id="5408"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409" w:author="Rodrigo García" w:date="2017-09-29T10:07:00Z">
                    <w:rPr>
                      <w:rFonts w:ascii="Monaco" w:hAnsi="Monaco" w:cs="Monaco"/>
                      <w:color w:val="4E9A06"/>
                      <w:sz w:val="32"/>
                      <w:szCs w:val="32"/>
                      <w:lang w:val="en-US"/>
                    </w:rPr>
                  </w:rPrChange>
                </w:rPr>
                <w:t>"El servidor ha enviado un mensaje:"</w:t>
              </w:r>
              <w:r w:rsidRPr="0079203F">
                <w:rPr>
                  <w:b/>
                  <w:bCs/>
                  <w:lang w:val="es-ES"/>
                  <w:rPrChange w:id="5410"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411" w:author="Borja Gonzalez" w:date="2017-09-28T19:19:00Z"/>
                <w:lang w:val="en-US"/>
                <w:rPrChange w:id="5412" w:author="Borja Gonzalez" w:date="2017-09-28T19:19:00Z">
                  <w:rPr>
                    <w:ins w:id="5413" w:author="Borja Gonzalez" w:date="2017-09-28T19:19:00Z"/>
                    <w:rFonts w:ascii="Monaco" w:eastAsiaTheme="majorEastAsia" w:hAnsi="Monaco" w:cs="Monaco"/>
                    <w:color w:val="243F60" w:themeColor="accent1" w:themeShade="7F"/>
                    <w:sz w:val="32"/>
                    <w:szCs w:val="32"/>
                    <w:lang w:val="en-US"/>
                  </w:rPr>
                </w:rPrChange>
              </w:rPr>
              <w:pPrChange w:id="5414" w:author="GONZALEZ DIAZ, BORJA" w:date="2017-09-29T19:27:00Z">
                <w:pPr>
                  <w:keepNext/>
                  <w:keepLines/>
                  <w:widowControl w:val="0"/>
                  <w:autoSpaceDE w:val="0"/>
                  <w:autoSpaceDN w:val="0"/>
                  <w:adjustRightInd w:val="0"/>
                  <w:spacing w:before="200"/>
                  <w:outlineLvl w:val="4"/>
                </w:pPr>
              </w:pPrChange>
            </w:pPr>
            <w:ins w:id="5415" w:author="Borja Gonzalez" w:date="2017-09-28T19:19:00Z">
              <w:r w:rsidRPr="0079203F">
                <w:rPr>
                  <w:lang w:val="es-ES"/>
                  <w:rPrChange w:id="5416" w:author="Rodrigo García" w:date="2017-09-29T10:07:00Z">
                    <w:rPr>
                      <w:rFonts w:ascii="Monaco" w:hAnsi="Monaco" w:cs="Monaco"/>
                      <w:sz w:val="32"/>
                      <w:szCs w:val="32"/>
                      <w:lang w:val="en-US"/>
                    </w:rPr>
                  </w:rPrChange>
                </w:rPr>
                <w:t xml:space="preserve">                </w:t>
              </w:r>
              <w:r w:rsidRPr="00301ECB">
                <w:rPr>
                  <w:lang w:val="en-US"/>
                  <w:rPrChange w:id="5417"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418" w:author="Borja Gonzalez" w:date="2017-09-28T19:19:00Z">
                    <w:rPr>
                      <w:rFonts w:ascii="Monaco" w:hAnsi="Monaco" w:cs="Monaco"/>
                      <w:b/>
                      <w:bCs/>
                      <w:color w:val="CE5C00"/>
                      <w:sz w:val="32"/>
                      <w:szCs w:val="32"/>
                      <w:lang w:val="en-US"/>
                    </w:rPr>
                  </w:rPrChange>
                </w:rPr>
                <w:t>=</w:t>
              </w:r>
              <w:r w:rsidRPr="00301ECB">
                <w:rPr>
                  <w:lang w:val="en-US"/>
                  <w:rPrChange w:id="5419" w:author="Borja Gonzalez" w:date="2017-09-28T19:19:00Z">
                    <w:rPr>
                      <w:rFonts w:ascii="Monaco" w:hAnsi="Monaco" w:cs="Monaco"/>
                      <w:sz w:val="32"/>
                      <w:szCs w:val="32"/>
                      <w:lang w:val="en-US"/>
                    </w:rPr>
                  </w:rPrChange>
                </w:rPr>
                <w:t xml:space="preserve"> JSON</w:t>
              </w:r>
              <w:r w:rsidRPr="00301ECB">
                <w:rPr>
                  <w:b/>
                  <w:bCs/>
                  <w:lang w:val="en-US"/>
                  <w:rPrChange w:id="5420" w:author="Borja Gonzalez" w:date="2017-09-28T19:19:00Z">
                    <w:rPr>
                      <w:rFonts w:ascii="Monaco" w:hAnsi="Monaco" w:cs="Monaco"/>
                      <w:b/>
                      <w:bCs/>
                      <w:color w:val="000000"/>
                      <w:sz w:val="32"/>
                      <w:szCs w:val="32"/>
                      <w:lang w:val="en-US"/>
                    </w:rPr>
                  </w:rPrChange>
                </w:rPr>
                <w:t>.</w:t>
              </w:r>
              <w:r w:rsidRPr="00301ECB">
                <w:rPr>
                  <w:lang w:val="en-US"/>
                  <w:rPrChange w:id="5421" w:author="Borja Gonzalez" w:date="2017-09-28T19:19:00Z">
                    <w:rPr>
                      <w:rFonts w:ascii="Monaco" w:hAnsi="Monaco" w:cs="Monaco"/>
                      <w:color w:val="000000"/>
                      <w:sz w:val="32"/>
                      <w:szCs w:val="32"/>
                      <w:lang w:val="en-US"/>
                    </w:rPr>
                  </w:rPrChange>
                </w:rPr>
                <w:t>parse</w:t>
              </w:r>
              <w:r w:rsidRPr="00301ECB">
                <w:rPr>
                  <w:b/>
                  <w:bCs/>
                  <w:lang w:val="en-US"/>
                  <w:rPrChange w:id="5422" w:author="Borja Gonzalez" w:date="2017-09-28T19:19:00Z">
                    <w:rPr>
                      <w:rFonts w:ascii="Monaco" w:hAnsi="Monaco" w:cs="Monaco"/>
                      <w:b/>
                      <w:bCs/>
                      <w:color w:val="000000"/>
                      <w:sz w:val="32"/>
                      <w:szCs w:val="32"/>
                      <w:lang w:val="en-US"/>
                    </w:rPr>
                  </w:rPrChange>
                </w:rPr>
                <w:t>(</w:t>
              </w:r>
              <w:r w:rsidRPr="00301ECB">
                <w:rPr>
                  <w:lang w:val="en-US"/>
                  <w:rPrChange w:id="5423" w:author="Borja Gonzalez" w:date="2017-09-28T19:19:00Z">
                    <w:rPr>
                      <w:rFonts w:ascii="Monaco" w:hAnsi="Monaco" w:cs="Monaco"/>
                      <w:color w:val="000000"/>
                      <w:sz w:val="32"/>
                      <w:szCs w:val="32"/>
                      <w:lang w:val="en-US"/>
                    </w:rPr>
                  </w:rPrChange>
                </w:rPr>
                <w:t>message</w:t>
              </w:r>
              <w:r w:rsidRPr="00301ECB">
                <w:rPr>
                  <w:b/>
                  <w:bCs/>
                  <w:lang w:val="en-US"/>
                  <w:rPrChange w:id="5424"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425" w:author="Borja Gonzalez" w:date="2017-09-28T19:19:00Z"/>
                <w:i/>
                <w:iCs/>
                <w:color w:val="8F5902"/>
                <w:lang w:val="en-US"/>
                <w:rPrChange w:id="5426" w:author="Borja Gonzalez" w:date="2017-09-28T19:19:00Z">
                  <w:rPr>
                    <w:ins w:id="5427" w:author="Borja Gonzalez" w:date="2017-09-28T19:19:00Z"/>
                    <w:rFonts w:ascii="Monaco" w:eastAsiaTheme="majorEastAsia" w:hAnsi="Monaco" w:cs="Monaco"/>
                    <w:i/>
                    <w:iCs/>
                    <w:color w:val="8F5902"/>
                    <w:sz w:val="32"/>
                    <w:szCs w:val="32"/>
                    <w:lang w:val="en-US"/>
                  </w:rPr>
                </w:rPrChange>
              </w:rPr>
              <w:pPrChange w:id="5428" w:author="GONZALEZ DIAZ, BORJA" w:date="2017-09-29T19:27:00Z">
                <w:pPr>
                  <w:keepNext/>
                  <w:keepLines/>
                  <w:widowControl w:val="0"/>
                  <w:autoSpaceDE w:val="0"/>
                  <w:autoSpaceDN w:val="0"/>
                  <w:adjustRightInd w:val="0"/>
                  <w:spacing w:before="200"/>
                  <w:outlineLvl w:val="4"/>
                </w:pPr>
              </w:pPrChange>
            </w:pPr>
            <w:ins w:id="5429" w:author="Borja Gonzalez" w:date="2017-09-28T19:19:00Z">
              <w:r w:rsidRPr="00301ECB">
                <w:rPr>
                  <w:lang w:val="en-US"/>
                  <w:rPrChange w:id="5430" w:author="Borja Gonzalez" w:date="2017-09-28T19:19:00Z">
                    <w:rPr>
                      <w:rFonts w:ascii="Monaco" w:hAnsi="Monaco" w:cs="Monaco"/>
                      <w:sz w:val="32"/>
                      <w:szCs w:val="32"/>
                      <w:lang w:val="en-US"/>
                    </w:rPr>
                  </w:rPrChange>
                </w:rPr>
                <w:t xml:space="preserve">                </w:t>
              </w:r>
              <w:r w:rsidRPr="00301ECB">
                <w:rPr>
                  <w:i/>
                  <w:iCs/>
                  <w:color w:val="8F5902"/>
                  <w:lang w:val="en-US"/>
                  <w:rPrChange w:id="5431"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432" w:author="Borja Gonzalez" w:date="2017-09-28T19:19:00Z"/>
                <w:lang w:val="es-ES"/>
                <w:rPrChange w:id="5433" w:author="Rodrigo García" w:date="2017-09-29T10:07:00Z">
                  <w:rPr>
                    <w:ins w:id="5434" w:author="Borja Gonzalez" w:date="2017-09-28T19:19:00Z"/>
                    <w:rFonts w:ascii="Monaco" w:eastAsiaTheme="majorEastAsia" w:hAnsi="Monaco" w:cs="Monaco"/>
                    <w:color w:val="243F60" w:themeColor="accent1" w:themeShade="7F"/>
                    <w:sz w:val="32"/>
                    <w:szCs w:val="32"/>
                    <w:lang w:val="en-US"/>
                  </w:rPr>
                </w:rPrChange>
              </w:rPr>
              <w:pPrChange w:id="5435" w:author="GONZALEZ DIAZ, BORJA" w:date="2017-09-29T19:27:00Z">
                <w:pPr>
                  <w:keepNext/>
                  <w:keepLines/>
                  <w:widowControl w:val="0"/>
                  <w:autoSpaceDE w:val="0"/>
                  <w:autoSpaceDN w:val="0"/>
                  <w:adjustRightInd w:val="0"/>
                  <w:spacing w:before="200"/>
                  <w:outlineLvl w:val="4"/>
                </w:pPr>
              </w:pPrChange>
            </w:pPr>
            <w:ins w:id="5436" w:author="Borja Gonzalez" w:date="2017-09-28T19:19:00Z">
              <w:r w:rsidRPr="00301ECB">
                <w:rPr>
                  <w:lang w:val="en-US"/>
                  <w:rPrChange w:id="5437" w:author="Borja Gonzalez" w:date="2017-09-28T19:19:00Z">
                    <w:rPr>
                      <w:rFonts w:ascii="Monaco" w:hAnsi="Monaco" w:cs="Monaco"/>
                      <w:sz w:val="32"/>
                      <w:szCs w:val="32"/>
                      <w:lang w:val="en-US"/>
                    </w:rPr>
                  </w:rPrChange>
                </w:rPr>
                <w:t xml:space="preserve">            </w:t>
              </w:r>
              <w:r w:rsidRPr="0079203F">
                <w:rPr>
                  <w:b/>
                  <w:bCs/>
                  <w:lang w:val="es-ES"/>
                  <w:rPrChange w:id="5438"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439" w:author="Borja Gonzalez" w:date="2017-09-28T19:19:00Z"/>
                <w:lang w:val="es-ES"/>
                <w:rPrChange w:id="5440" w:author="Rodrigo García" w:date="2017-09-29T10:07:00Z">
                  <w:rPr>
                    <w:ins w:id="5441" w:author="Borja Gonzalez" w:date="2017-09-28T19:19:00Z"/>
                    <w:rFonts w:ascii="Monaco" w:hAnsi="Monaco" w:cs="Monaco"/>
                    <w:sz w:val="32"/>
                    <w:szCs w:val="32"/>
                    <w:lang w:val="en-US"/>
                  </w:rPr>
                </w:rPrChange>
              </w:rPr>
              <w:pPrChange w:id="5442" w:author="GONZALEZ DIAZ, BORJA" w:date="2017-09-29T19:27:00Z">
                <w:pPr>
                  <w:widowControl w:val="0"/>
                  <w:autoSpaceDE w:val="0"/>
                  <w:autoSpaceDN w:val="0"/>
                  <w:adjustRightInd w:val="0"/>
                </w:pPr>
              </w:pPrChange>
            </w:pPr>
          </w:p>
          <w:p w14:paraId="299919F0" w14:textId="77777777" w:rsidR="00301ECB" w:rsidRPr="0079203F" w:rsidRDefault="00301ECB">
            <w:pPr>
              <w:rPr>
                <w:ins w:id="5443" w:author="Borja Gonzalez" w:date="2017-09-28T19:19:00Z"/>
                <w:lang w:val="es-ES"/>
                <w:rPrChange w:id="5444" w:author="Rodrigo García" w:date="2017-09-29T10:07:00Z">
                  <w:rPr>
                    <w:ins w:id="5445" w:author="Borja Gonzalez" w:date="2017-09-28T19:19:00Z"/>
                    <w:rFonts w:ascii="Monaco" w:eastAsiaTheme="majorEastAsia" w:hAnsi="Monaco" w:cs="Monaco"/>
                    <w:color w:val="243F60" w:themeColor="accent1" w:themeShade="7F"/>
                    <w:sz w:val="32"/>
                    <w:szCs w:val="32"/>
                    <w:lang w:val="en-US"/>
                  </w:rPr>
                </w:rPrChange>
              </w:rPr>
              <w:pPrChange w:id="5446" w:author="GONZALEZ DIAZ, BORJA" w:date="2017-09-29T19:27:00Z">
                <w:pPr>
                  <w:keepNext/>
                  <w:keepLines/>
                  <w:widowControl w:val="0"/>
                  <w:autoSpaceDE w:val="0"/>
                  <w:autoSpaceDN w:val="0"/>
                  <w:adjustRightInd w:val="0"/>
                  <w:spacing w:before="200"/>
                  <w:outlineLvl w:val="4"/>
                </w:pPr>
              </w:pPrChange>
            </w:pPr>
            <w:ins w:id="5447" w:author="Borja Gonzalez" w:date="2017-09-28T19:19:00Z">
              <w:r w:rsidRPr="0079203F">
                <w:rPr>
                  <w:lang w:val="es-ES"/>
                  <w:rPrChange w:id="5448" w:author="Rodrigo García" w:date="2017-09-29T10:07:00Z">
                    <w:rPr>
                      <w:rFonts w:ascii="Monaco" w:hAnsi="Monaco" w:cs="Monaco"/>
                      <w:sz w:val="32"/>
                      <w:szCs w:val="32"/>
                      <w:lang w:val="en-US"/>
                    </w:rPr>
                  </w:rPrChange>
                </w:rPr>
                <w:t xml:space="preserve">            </w:t>
              </w:r>
              <w:r w:rsidRPr="0079203F">
                <w:rPr>
                  <w:b/>
                  <w:bCs/>
                  <w:color w:val="204A87"/>
                  <w:lang w:val="es-ES"/>
                  <w:rPrChange w:id="5449" w:author="Rodrigo García" w:date="2017-09-29T10:07:00Z">
                    <w:rPr>
                      <w:rFonts w:ascii="Monaco" w:hAnsi="Monaco" w:cs="Monaco"/>
                      <w:b/>
                      <w:bCs/>
                      <w:color w:val="204A87"/>
                      <w:sz w:val="32"/>
                      <w:szCs w:val="32"/>
                      <w:lang w:val="en-US"/>
                    </w:rPr>
                  </w:rPrChange>
                </w:rPr>
                <w:t>var</w:t>
              </w:r>
              <w:r w:rsidRPr="0079203F">
                <w:rPr>
                  <w:lang w:val="es-ES"/>
                  <w:rPrChange w:id="5450" w:author="Rodrigo García" w:date="2017-09-29T10:07:00Z">
                    <w:rPr>
                      <w:rFonts w:ascii="Monaco" w:hAnsi="Monaco" w:cs="Monaco"/>
                      <w:sz w:val="32"/>
                      <w:szCs w:val="32"/>
                      <w:lang w:val="en-US"/>
                    </w:rPr>
                  </w:rPrChange>
                </w:rPr>
                <w:t xml:space="preserve"> data </w:t>
              </w:r>
              <w:r w:rsidRPr="0079203F">
                <w:rPr>
                  <w:b/>
                  <w:bCs/>
                  <w:color w:val="CE5C00"/>
                  <w:lang w:val="es-ES"/>
                  <w:rPrChange w:id="5451" w:author="Rodrigo García" w:date="2017-09-29T10:07:00Z">
                    <w:rPr>
                      <w:rFonts w:ascii="Monaco" w:hAnsi="Monaco" w:cs="Monaco"/>
                      <w:b/>
                      <w:bCs/>
                      <w:color w:val="CE5C00"/>
                      <w:sz w:val="32"/>
                      <w:szCs w:val="32"/>
                      <w:lang w:val="en-US"/>
                    </w:rPr>
                  </w:rPrChange>
                </w:rPr>
                <w:t>=</w:t>
              </w:r>
              <w:r w:rsidRPr="0079203F">
                <w:rPr>
                  <w:lang w:val="es-ES"/>
                  <w:rPrChange w:id="5452" w:author="Rodrigo García" w:date="2017-09-29T10:07:00Z">
                    <w:rPr>
                      <w:rFonts w:ascii="Monaco" w:hAnsi="Monaco" w:cs="Monaco"/>
                      <w:sz w:val="32"/>
                      <w:szCs w:val="32"/>
                      <w:lang w:val="en-US"/>
                    </w:rPr>
                  </w:rPrChange>
                </w:rPr>
                <w:t xml:space="preserve"> </w:t>
              </w:r>
              <w:r w:rsidRPr="0079203F">
                <w:rPr>
                  <w:b/>
                  <w:bCs/>
                  <w:lang w:val="es-ES"/>
                  <w:rPrChange w:id="5453" w:author="Rodrigo García" w:date="2017-09-29T10:07:00Z">
                    <w:rPr>
                      <w:rFonts w:ascii="Monaco" w:hAnsi="Monaco" w:cs="Monaco"/>
                      <w:b/>
                      <w:bCs/>
                      <w:color w:val="000000"/>
                      <w:sz w:val="32"/>
                      <w:szCs w:val="32"/>
                      <w:lang w:val="en-US"/>
                    </w:rPr>
                  </w:rPrChange>
                </w:rPr>
                <w:t>{</w:t>
              </w:r>
              <w:r w:rsidRPr="0079203F">
                <w:rPr>
                  <w:lang w:val="es-ES"/>
                  <w:rPrChange w:id="5454"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455" w:author="Borja Gonzalez" w:date="2017-09-28T19:19:00Z"/>
                <w:lang w:val="es-ES"/>
                <w:rPrChange w:id="5456" w:author="Rodrigo García" w:date="2017-09-29T10:07:00Z">
                  <w:rPr>
                    <w:ins w:id="5457" w:author="Borja Gonzalez" w:date="2017-09-28T19:19:00Z"/>
                    <w:rFonts w:ascii="Monaco" w:eastAsiaTheme="majorEastAsia" w:hAnsi="Monaco" w:cs="Monaco"/>
                    <w:color w:val="243F60" w:themeColor="accent1" w:themeShade="7F"/>
                    <w:sz w:val="32"/>
                    <w:szCs w:val="32"/>
                    <w:lang w:val="en-US"/>
                  </w:rPr>
                </w:rPrChange>
              </w:rPr>
              <w:pPrChange w:id="5458" w:author="GONZALEZ DIAZ, BORJA" w:date="2017-09-29T19:27:00Z">
                <w:pPr>
                  <w:keepNext/>
                  <w:keepLines/>
                  <w:widowControl w:val="0"/>
                  <w:autoSpaceDE w:val="0"/>
                  <w:autoSpaceDN w:val="0"/>
                  <w:adjustRightInd w:val="0"/>
                  <w:spacing w:before="200"/>
                  <w:outlineLvl w:val="4"/>
                </w:pPr>
              </w:pPrChange>
            </w:pPr>
            <w:ins w:id="5459" w:author="Borja Gonzalez" w:date="2017-09-28T19:19:00Z">
              <w:r w:rsidRPr="0079203F">
                <w:rPr>
                  <w:lang w:val="es-ES"/>
                  <w:rPrChange w:id="5460" w:author="Rodrigo García" w:date="2017-09-29T10:07:00Z">
                    <w:rPr>
                      <w:rFonts w:ascii="Monaco" w:hAnsi="Monaco" w:cs="Monaco"/>
                      <w:sz w:val="32"/>
                      <w:szCs w:val="32"/>
                      <w:lang w:val="en-US"/>
                    </w:rPr>
                  </w:rPrChange>
                </w:rPr>
                <w:t xml:space="preserve">                operacion</w:t>
              </w:r>
              <w:r w:rsidRPr="0079203F">
                <w:rPr>
                  <w:b/>
                  <w:bCs/>
                  <w:color w:val="CE5C00"/>
                  <w:lang w:val="es-ES"/>
                  <w:rPrChange w:id="5461" w:author="Rodrigo García" w:date="2017-09-29T10:07:00Z">
                    <w:rPr>
                      <w:rFonts w:ascii="Monaco" w:hAnsi="Monaco" w:cs="Monaco"/>
                      <w:b/>
                      <w:bCs/>
                      <w:color w:val="CE5C00"/>
                      <w:sz w:val="32"/>
                      <w:szCs w:val="32"/>
                      <w:lang w:val="en-US"/>
                    </w:rPr>
                  </w:rPrChange>
                </w:rPr>
                <w:t>:</w:t>
              </w:r>
              <w:r w:rsidRPr="0079203F">
                <w:rPr>
                  <w:lang w:val="es-ES"/>
                  <w:rPrChange w:id="5462" w:author="Rodrigo García" w:date="2017-09-29T10:07:00Z">
                    <w:rPr>
                      <w:rFonts w:ascii="Monaco" w:hAnsi="Monaco" w:cs="Monaco"/>
                      <w:sz w:val="32"/>
                      <w:szCs w:val="32"/>
                      <w:lang w:val="en-US"/>
                    </w:rPr>
                  </w:rPrChange>
                </w:rPr>
                <w:t xml:space="preserve"> </w:t>
              </w:r>
              <w:r w:rsidRPr="0079203F">
                <w:rPr>
                  <w:color w:val="4E9A06"/>
                  <w:lang w:val="es-ES"/>
                  <w:rPrChange w:id="5463" w:author="Rodrigo García" w:date="2017-09-29T10:07:00Z">
                    <w:rPr>
                      <w:rFonts w:ascii="Monaco" w:hAnsi="Monaco" w:cs="Monaco"/>
                      <w:color w:val="4E9A06"/>
                      <w:sz w:val="32"/>
                      <w:szCs w:val="32"/>
                      <w:lang w:val="en-US"/>
                    </w:rPr>
                  </w:rPrChange>
                </w:rPr>
                <w:t>"Borrar datos de paciente"</w:t>
              </w:r>
              <w:r w:rsidRPr="0079203F">
                <w:rPr>
                  <w:b/>
                  <w:bCs/>
                  <w:lang w:val="es-ES"/>
                  <w:rPrChange w:id="5464"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465" w:author="Borja Gonzalez" w:date="2017-09-28T19:19:00Z"/>
                <w:lang w:val="es-ES"/>
                <w:rPrChange w:id="5466" w:author="Rodrigo García" w:date="2017-09-29T10:07:00Z">
                  <w:rPr>
                    <w:ins w:id="5467" w:author="Borja Gonzalez" w:date="2017-09-28T19:19:00Z"/>
                    <w:rFonts w:ascii="Monaco" w:eastAsiaTheme="majorEastAsia" w:hAnsi="Monaco" w:cs="Monaco"/>
                    <w:color w:val="243F60" w:themeColor="accent1" w:themeShade="7F"/>
                    <w:sz w:val="32"/>
                    <w:szCs w:val="32"/>
                    <w:lang w:val="en-US"/>
                  </w:rPr>
                </w:rPrChange>
              </w:rPr>
              <w:pPrChange w:id="5468" w:author="GONZALEZ DIAZ, BORJA" w:date="2017-09-29T19:27:00Z">
                <w:pPr>
                  <w:keepNext/>
                  <w:keepLines/>
                  <w:widowControl w:val="0"/>
                  <w:autoSpaceDE w:val="0"/>
                  <w:autoSpaceDN w:val="0"/>
                  <w:adjustRightInd w:val="0"/>
                  <w:spacing w:before="200"/>
                  <w:outlineLvl w:val="4"/>
                </w:pPr>
              </w:pPrChange>
            </w:pPr>
            <w:ins w:id="5469" w:author="Borja Gonzalez" w:date="2017-09-28T19:19:00Z">
              <w:r w:rsidRPr="0079203F">
                <w:rPr>
                  <w:lang w:val="es-ES"/>
                  <w:rPrChange w:id="5470" w:author="Rodrigo García" w:date="2017-09-29T10:07:00Z">
                    <w:rPr>
                      <w:rFonts w:ascii="Monaco" w:hAnsi="Monaco" w:cs="Monaco"/>
                      <w:sz w:val="32"/>
                      <w:szCs w:val="32"/>
                      <w:lang w:val="en-US"/>
                    </w:rPr>
                  </w:rPrChange>
                </w:rPr>
                <w:t xml:space="preserve">                id</w:t>
              </w:r>
              <w:r w:rsidRPr="0079203F">
                <w:rPr>
                  <w:b/>
                  <w:bCs/>
                  <w:color w:val="CE5C00"/>
                  <w:lang w:val="es-ES"/>
                  <w:rPrChange w:id="5471" w:author="Rodrigo García" w:date="2017-09-29T10:07:00Z">
                    <w:rPr>
                      <w:rFonts w:ascii="Monaco" w:hAnsi="Monaco" w:cs="Monaco"/>
                      <w:b/>
                      <w:bCs/>
                      <w:color w:val="CE5C00"/>
                      <w:sz w:val="32"/>
                      <w:szCs w:val="32"/>
                      <w:lang w:val="en-US"/>
                    </w:rPr>
                  </w:rPrChange>
                </w:rPr>
                <w:t>:</w:t>
              </w:r>
              <w:r w:rsidRPr="0079203F">
                <w:rPr>
                  <w:lang w:val="es-ES"/>
                  <w:rPrChange w:id="5472" w:author="Rodrigo García" w:date="2017-09-29T10:07:00Z">
                    <w:rPr>
                      <w:rFonts w:ascii="Monaco" w:hAnsi="Monaco" w:cs="Monaco"/>
                      <w:sz w:val="32"/>
                      <w:szCs w:val="32"/>
                      <w:lang w:val="en-US"/>
                    </w:rPr>
                  </w:rPrChange>
                </w:rPr>
                <w:t xml:space="preserve"> N_p</w:t>
              </w:r>
              <w:r w:rsidRPr="0079203F">
                <w:rPr>
                  <w:b/>
                  <w:bCs/>
                  <w:lang w:val="es-ES"/>
                  <w:rPrChange w:id="5473" w:author="Rodrigo García" w:date="2017-09-29T10:07:00Z">
                    <w:rPr>
                      <w:rFonts w:ascii="Monaco" w:hAnsi="Monaco" w:cs="Monaco"/>
                      <w:b/>
                      <w:bCs/>
                      <w:color w:val="000000"/>
                      <w:sz w:val="32"/>
                      <w:szCs w:val="32"/>
                      <w:lang w:val="en-US"/>
                    </w:rPr>
                  </w:rPrChange>
                </w:rPr>
                <w:t>,</w:t>
              </w:r>
              <w:r w:rsidRPr="0079203F">
                <w:rPr>
                  <w:lang w:val="es-ES"/>
                  <w:rPrChange w:id="5474"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475" w:author="Borja Gonzalez" w:date="2017-09-28T19:19:00Z"/>
                <w:lang w:val="es-ES"/>
                <w:rPrChange w:id="5476" w:author="Rodrigo García" w:date="2017-09-29T10:07:00Z">
                  <w:rPr>
                    <w:ins w:id="5477" w:author="Borja Gonzalez" w:date="2017-09-28T19:19:00Z"/>
                    <w:rFonts w:ascii="Monaco" w:eastAsiaTheme="majorEastAsia" w:hAnsi="Monaco" w:cs="Monaco"/>
                    <w:color w:val="243F60" w:themeColor="accent1" w:themeShade="7F"/>
                    <w:sz w:val="32"/>
                    <w:szCs w:val="32"/>
                    <w:lang w:val="en-US"/>
                  </w:rPr>
                </w:rPrChange>
              </w:rPr>
              <w:pPrChange w:id="5478" w:author="GONZALEZ DIAZ, BORJA" w:date="2017-09-29T19:27:00Z">
                <w:pPr>
                  <w:keepNext/>
                  <w:keepLines/>
                  <w:widowControl w:val="0"/>
                  <w:autoSpaceDE w:val="0"/>
                  <w:autoSpaceDN w:val="0"/>
                  <w:adjustRightInd w:val="0"/>
                  <w:spacing w:before="200"/>
                  <w:outlineLvl w:val="4"/>
                </w:pPr>
              </w:pPrChange>
            </w:pPr>
            <w:ins w:id="5479" w:author="Borja Gonzalez" w:date="2017-09-28T19:19:00Z">
              <w:r w:rsidRPr="0079203F">
                <w:rPr>
                  <w:lang w:val="es-ES"/>
                  <w:rPrChange w:id="5480" w:author="Rodrigo García" w:date="2017-09-29T10:07:00Z">
                    <w:rPr>
                      <w:rFonts w:ascii="Monaco" w:hAnsi="Monaco" w:cs="Monaco"/>
                      <w:sz w:val="32"/>
                      <w:szCs w:val="32"/>
                      <w:lang w:val="en-US"/>
                    </w:rPr>
                  </w:rPrChange>
                </w:rPr>
                <w:t xml:space="preserve">                n</w:t>
              </w:r>
              <w:r w:rsidRPr="0079203F">
                <w:rPr>
                  <w:b/>
                  <w:bCs/>
                  <w:color w:val="CE5C00"/>
                  <w:lang w:val="es-ES"/>
                  <w:rPrChange w:id="5481" w:author="Rodrigo García" w:date="2017-09-29T10:07:00Z">
                    <w:rPr>
                      <w:rFonts w:ascii="Monaco" w:hAnsi="Monaco" w:cs="Monaco"/>
                      <w:b/>
                      <w:bCs/>
                      <w:color w:val="CE5C00"/>
                      <w:sz w:val="32"/>
                      <w:szCs w:val="32"/>
                      <w:lang w:val="en-US"/>
                    </w:rPr>
                  </w:rPrChange>
                </w:rPr>
                <w:t>:</w:t>
              </w:r>
              <w:r w:rsidRPr="0079203F">
                <w:rPr>
                  <w:lang w:val="es-ES"/>
                  <w:rPrChange w:id="5482"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483" w:author="Borja Gonzalez" w:date="2017-09-28T19:19:00Z"/>
                <w:lang w:val="es-ES"/>
                <w:rPrChange w:id="5484" w:author="Rodrigo García" w:date="2017-09-29T10:07:00Z">
                  <w:rPr>
                    <w:ins w:id="5485" w:author="Borja Gonzalez" w:date="2017-09-28T19:19:00Z"/>
                    <w:rFonts w:ascii="Monaco" w:eastAsiaTheme="majorEastAsia" w:hAnsi="Monaco" w:cs="Monaco"/>
                    <w:color w:val="243F60" w:themeColor="accent1" w:themeShade="7F"/>
                    <w:sz w:val="32"/>
                    <w:szCs w:val="32"/>
                    <w:lang w:val="en-US"/>
                  </w:rPr>
                </w:rPrChange>
              </w:rPr>
              <w:pPrChange w:id="5486" w:author="GONZALEZ DIAZ, BORJA" w:date="2017-09-29T19:27:00Z">
                <w:pPr>
                  <w:keepNext/>
                  <w:keepLines/>
                  <w:widowControl w:val="0"/>
                  <w:autoSpaceDE w:val="0"/>
                  <w:autoSpaceDN w:val="0"/>
                  <w:adjustRightInd w:val="0"/>
                  <w:spacing w:before="200"/>
                  <w:outlineLvl w:val="4"/>
                </w:pPr>
              </w:pPrChange>
            </w:pPr>
            <w:ins w:id="5487" w:author="Borja Gonzalez" w:date="2017-09-28T19:19:00Z">
              <w:r w:rsidRPr="0079203F">
                <w:rPr>
                  <w:lang w:val="es-ES"/>
                  <w:rPrChange w:id="5488" w:author="Rodrigo García" w:date="2017-09-29T10:07:00Z">
                    <w:rPr>
                      <w:rFonts w:ascii="Monaco" w:hAnsi="Monaco" w:cs="Monaco"/>
                      <w:sz w:val="32"/>
                      <w:szCs w:val="32"/>
                      <w:lang w:val="en-US"/>
                    </w:rPr>
                  </w:rPrChange>
                </w:rPr>
                <w:t xml:space="preserve">            </w:t>
              </w:r>
              <w:r w:rsidRPr="0079203F">
                <w:rPr>
                  <w:b/>
                  <w:bCs/>
                  <w:lang w:val="es-ES"/>
                  <w:rPrChange w:id="5489"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490" w:author="Borja Gonzalez" w:date="2017-09-28T19:19:00Z"/>
                <w:lang w:val="en-US"/>
                <w:rPrChange w:id="5491" w:author="Borja Gonzalez" w:date="2017-09-28T19:19:00Z">
                  <w:rPr>
                    <w:ins w:id="5492" w:author="Borja Gonzalez" w:date="2017-09-28T19:19:00Z"/>
                    <w:rFonts w:ascii="Monaco" w:eastAsiaTheme="majorEastAsia" w:hAnsi="Monaco" w:cs="Monaco"/>
                    <w:color w:val="243F60" w:themeColor="accent1" w:themeShade="7F"/>
                    <w:sz w:val="32"/>
                    <w:szCs w:val="32"/>
                    <w:lang w:val="en-US"/>
                  </w:rPr>
                </w:rPrChange>
              </w:rPr>
              <w:pPrChange w:id="5493" w:author="GONZALEZ DIAZ, BORJA" w:date="2017-09-29T19:27:00Z">
                <w:pPr>
                  <w:keepNext/>
                  <w:keepLines/>
                  <w:widowControl w:val="0"/>
                  <w:autoSpaceDE w:val="0"/>
                  <w:autoSpaceDN w:val="0"/>
                  <w:adjustRightInd w:val="0"/>
                  <w:spacing w:before="200"/>
                  <w:outlineLvl w:val="4"/>
                </w:pPr>
              </w:pPrChange>
            </w:pPr>
            <w:ins w:id="5494" w:author="Borja Gonzalez" w:date="2017-09-28T19:19:00Z">
              <w:r w:rsidRPr="0079203F">
                <w:rPr>
                  <w:lang w:val="es-ES"/>
                  <w:rPrChange w:id="5495" w:author="Rodrigo García" w:date="2017-09-29T10:07:00Z">
                    <w:rPr>
                      <w:rFonts w:ascii="Monaco" w:hAnsi="Monaco" w:cs="Monaco"/>
                      <w:sz w:val="32"/>
                      <w:szCs w:val="32"/>
                      <w:lang w:val="en-US"/>
                    </w:rPr>
                  </w:rPrChange>
                </w:rPr>
                <w:t xml:space="preserve">            </w:t>
              </w:r>
              <w:proofErr w:type="gramStart"/>
              <w:r w:rsidRPr="00301ECB">
                <w:rPr>
                  <w:lang w:val="en-US"/>
                  <w:rPrChange w:id="5496" w:author="Borja Gonzalez" w:date="2017-09-28T19:19:00Z">
                    <w:rPr>
                      <w:rFonts w:ascii="Monaco" w:hAnsi="Monaco" w:cs="Monaco"/>
                      <w:color w:val="000000"/>
                      <w:sz w:val="32"/>
                      <w:szCs w:val="32"/>
                      <w:lang w:val="en-US"/>
                    </w:rPr>
                  </w:rPrChange>
                </w:rPr>
                <w:t>socket</w:t>
              </w:r>
              <w:r w:rsidRPr="00301ECB">
                <w:rPr>
                  <w:b/>
                  <w:bCs/>
                  <w:lang w:val="en-US"/>
                  <w:rPrChange w:id="5497" w:author="Borja Gonzalez" w:date="2017-09-28T19:19:00Z">
                    <w:rPr>
                      <w:rFonts w:ascii="Monaco" w:hAnsi="Monaco" w:cs="Monaco"/>
                      <w:b/>
                      <w:bCs/>
                      <w:color w:val="000000"/>
                      <w:sz w:val="32"/>
                      <w:szCs w:val="32"/>
                      <w:lang w:val="en-US"/>
                    </w:rPr>
                  </w:rPrChange>
                </w:rPr>
                <w:t>.</w:t>
              </w:r>
              <w:r w:rsidRPr="00301ECB">
                <w:rPr>
                  <w:lang w:val="en-US"/>
                  <w:rPrChange w:id="5498" w:author="Borja Gonzalez" w:date="2017-09-28T19:19:00Z">
                    <w:rPr>
                      <w:rFonts w:ascii="Monaco" w:hAnsi="Monaco" w:cs="Monaco"/>
                      <w:color w:val="000000"/>
                      <w:sz w:val="32"/>
                      <w:szCs w:val="32"/>
                      <w:lang w:val="en-US"/>
                    </w:rPr>
                  </w:rPrChange>
                </w:rPr>
                <w:t>send</w:t>
              </w:r>
              <w:proofErr w:type="gramEnd"/>
              <w:r w:rsidRPr="00301ECB">
                <w:rPr>
                  <w:b/>
                  <w:bCs/>
                  <w:lang w:val="en-US"/>
                  <w:rPrChange w:id="5499" w:author="Borja Gonzalez" w:date="2017-09-28T19:19:00Z">
                    <w:rPr>
                      <w:rFonts w:ascii="Monaco" w:hAnsi="Monaco" w:cs="Monaco"/>
                      <w:b/>
                      <w:bCs/>
                      <w:color w:val="000000"/>
                      <w:sz w:val="32"/>
                      <w:szCs w:val="32"/>
                      <w:lang w:val="en-US"/>
                    </w:rPr>
                  </w:rPrChange>
                </w:rPr>
                <w:t>(</w:t>
              </w:r>
              <w:r w:rsidRPr="00301ECB">
                <w:rPr>
                  <w:lang w:val="en-US"/>
                  <w:rPrChange w:id="5500" w:author="Borja Gonzalez" w:date="2017-09-28T19:19:00Z">
                    <w:rPr>
                      <w:rFonts w:ascii="Monaco" w:hAnsi="Monaco" w:cs="Monaco"/>
                      <w:color w:val="000000"/>
                      <w:sz w:val="32"/>
                      <w:szCs w:val="32"/>
                      <w:lang w:val="en-US"/>
                    </w:rPr>
                  </w:rPrChange>
                </w:rPr>
                <w:t>JSON</w:t>
              </w:r>
              <w:r w:rsidRPr="00301ECB">
                <w:rPr>
                  <w:b/>
                  <w:bCs/>
                  <w:lang w:val="en-US"/>
                  <w:rPrChange w:id="5501" w:author="Borja Gonzalez" w:date="2017-09-28T19:19:00Z">
                    <w:rPr>
                      <w:rFonts w:ascii="Monaco" w:hAnsi="Monaco" w:cs="Monaco"/>
                      <w:b/>
                      <w:bCs/>
                      <w:color w:val="000000"/>
                      <w:sz w:val="32"/>
                      <w:szCs w:val="32"/>
                      <w:lang w:val="en-US"/>
                    </w:rPr>
                  </w:rPrChange>
                </w:rPr>
                <w:t>.</w:t>
              </w:r>
              <w:r w:rsidRPr="00301ECB">
                <w:rPr>
                  <w:lang w:val="en-US"/>
                  <w:rPrChange w:id="5502" w:author="Borja Gonzalez" w:date="2017-09-28T19:19:00Z">
                    <w:rPr>
                      <w:rFonts w:ascii="Monaco" w:hAnsi="Monaco" w:cs="Monaco"/>
                      <w:color w:val="000000"/>
                      <w:sz w:val="32"/>
                      <w:szCs w:val="32"/>
                      <w:lang w:val="en-US"/>
                    </w:rPr>
                  </w:rPrChange>
                </w:rPr>
                <w:t>stringify</w:t>
              </w:r>
              <w:r w:rsidRPr="00301ECB">
                <w:rPr>
                  <w:b/>
                  <w:bCs/>
                  <w:lang w:val="en-US"/>
                  <w:rPrChange w:id="5503" w:author="Borja Gonzalez" w:date="2017-09-28T19:19:00Z">
                    <w:rPr>
                      <w:rFonts w:ascii="Monaco" w:hAnsi="Monaco" w:cs="Monaco"/>
                      <w:b/>
                      <w:bCs/>
                      <w:color w:val="000000"/>
                      <w:sz w:val="32"/>
                      <w:szCs w:val="32"/>
                      <w:lang w:val="en-US"/>
                    </w:rPr>
                  </w:rPrChange>
                </w:rPr>
                <w:t>(</w:t>
              </w:r>
              <w:r w:rsidRPr="00301ECB">
                <w:rPr>
                  <w:lang w:val="en-US"/>
                  <w:rPrChange w:id="5504" w:author="Borja Gonzalez" w:date="2017-09-28T19:19:00Z">
                    <w:rPr>
                      <w:rFonts w:ascii="Monaco" w:hAnsi="Monaco" w:cs="Monaco"/>
                      <w:color w:val="000000"/>
                      <w:sz w:val="32"/>
                      <w:szCs w:val="32"/>
                      <w:lang w:val="en-US"/>
                    </w:rPr>
                  </w:rPrChange>
                </w:rPr>
                <w:t>data</w:t>
              </w:r>
              <w:r w:rsidRPr="00301ECB">
                <w:rPr>
                  <w:b/>
                  <w:bCs/>
                  <w:lang w:val="en-US"/>
                  <w:rPrChange w:id="5505"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506" w:author="Borja Gonzalez" w:date="2017-09-28T19:19:00Z"/>
                <w:lang w:val="es-ES"/>
                <w:rPrChange w:id="5507" w:author="Rodrigo García" w:date="2017-09-29T10:07:00Z">
                  <w:rPr>
                    <w:ins w:id="5508" w:author="Borja Gonzalez" w:date="2017-09-28T19:19:00Z"/>
                    <w:rFonts w:ascii="Monaco" w:eastAsiaTheme="majorEastAsia" w:hAnsi="Monaco" w:cs="Monaco"/>
                    <w:color w:val="243F60" w:themeColor="accent1" w:themeShade="7F"/>
                    <w:sz w:val="32"/>
                    <w:szCs w:val="32"/>
                    <w:lang w:val="en-US"/>
                  </w:rPr>
                </w:rPrChange>
              </w:rPr>
              <w:pPrChange w:id="5509" w:author="GONZALEZ DIAZ, BORJA" w:date="2017-09-29T19:27:00Z">
                <w:pPr>
                  <w:keepNext/>
                  <w:keepLines/>
                  <w:widowControl w:val="0"/>
                  <w:autoSpaceDE w:val="0"/>
                  <w:autoSpaceDN w:val="0"/>
                  <w:adjustRightInd w:val="0"/>
                  <w:spacing w:before="200"/>
                  <w:outlineLvl w:val="4"/>
                </w:pPr>
              </w:pPrChange>
            </w:pPr>
            <w:ins w:id="5510" w:author="Borja Gonzalez" w:date="2017-09-28T19:19:00Z">
              <w:r w:rsidRPr="00301ECB">
                <w:rPr>
                  <w:lang w:val="en-US"/>
                  <w:rPrChange w:id="5511" w:author="Borja Gonzalez" w:date="2017-09-28T19:19:00Z">
                    <w:rPr>
                      <w:rFonts w:ascii="Monaco" w:hAnsi="Monaco" w:cs="Monaco"/>
                      <w:sz w:val="32"/>
                      <w:szCs w:val="32"/>
                      <w:lang w:val="en-US"/>
                    </w:rPr>
                  </w:rPrChange>
                </w:rPr>
                <w:lastRenderedPageBreak/>
                <w:t xml:space="preserve">    </w:t>
              </w:r>
              <w:r w:rsidRPr="0079203F">
                <w:rPr>
                  <w:b/>
                  <w:bCs/>
                  <w:lang w:val="es-ES"/>
                  <w:rPrChange w:id="5512"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513" w:author="Borja Gonzalez" w:date="2017-09-28T19:19:00Z"/>
                <w:lang w:val="es-ES"/>
                <w:rPrChange w:id="5514" w:author="Rodrigo García" w:date="2017-09-29T10:07:00Z">
                  <w:rPr>
                    <w:ins w:id="5515" w:author="Borja Gonzalez" w:date="2017-09-28T19:19:00Z"/>
                    <w:rFonts w:ascii="Monaco" w:eastAsiaTheme="majorEastAsia" w:hAnsi="Monaco" w:cs="Monaco"/>
                    <w:color w:val="243F60" w:themeColor="accent1" w:themeShade="7F"/>
                    <w:sz w:val="32"/>
                    <w:szCs w:val="32"/>
                    <w:lang w:val="en-US"/>
                  </w:rPr>
                </w:rPrChange>
              </w:rPr>
              <w:pPrChange w:id="5516" w:author="GONZALEZ DIAZ, BORJA" w:date="2017-09-29T19:27:00Z">
                <w:pPr>
                  <w:keepNext/>
                  <w:keepLines/>
                  <w:widowControl w:val="0"/>
                  <w:autoSpaceDE w:val="0"/>
                  <w:autoSpaceDN w:val="0"/>
                  <w:adjustRightInd w:val="0"/>
                  <w:spacing w:before="200"/>
                  <w:outlineLvl w:val="4"/>
                </w:pPr>
              </w:pPrChange>
            </w:pPr>
            <w:ins w:id="5517" w:author="Borja Gonzalez" w:date="2017-09-28T19:19:00Z">
              <w:r w:rsidRPr="0079203F">
                <w:rPr>
                  <w:lang w:val="es-ES"/>
                  <w:rPrChange w:id="5518" w:author="Rodrigo García" w:date="2017-09-29T10:07:00Z">
                    <w:rPr>
                      <w:rFonts w:ascii="Monaco" w:hAnsi="Monaco" w:cs="Monaco"/>
                      <w:sz w:val="32"/>
                      <w:szCs w:val="32"/>
                      <w:lang w:val="en-US"/>
                    </w:rPr>
                  </w:rPrChange>
                </w:rPr>
                <w:t xml:space="preserve">    </w:t>
              </w:r>
              <w:proofErr w:type="gramStart"/>
              <w:r w:rsidRPr="0079203F">
                <w:rPr>
                  <w:b/>
                  <w:bCs/>
                  <w:color w:val="204A87"/>
                  <w:lang w:val="es-ES"/>
                  <w:rPrChange w:id="5519" w:author="Rodrigo García" w:date="2017-09-29T10:07:00Z">
                    <w:rPr>
                      <w:rFonts w:ascii="Monaco" w:hAnsi="Monaco" w:cs="Monaco"/>
                      <w:b/>
                      <w:bCs/>
                      <w:color w:val="204A87"/>
                      <w:sz w:val="32"/>
                      <w:szCs w:val="32"/>
                      <w:lang w:val="en-US"/>
                    </w:rPr>
                  </w:rPrChange>
                </w:rPr>
                <w:t>else</w:t>
              </w:r>
              <w:r w:rsidRPr="0079203F">
                <w:rPr>
                  <w:b/>
                  <w:bCs/>
                  <w:lang w:val="es-ES"/>
                  <w:rPrChange w:id="5520" w:author="Rodrigo García" w:date="2017-09-29T10:07:00Z">
                    <w:rPr>
                      <w:rFonts w:ascii="Monaco" w:hAnsi="Monaco" w:cs="Monaco"/>
                      <w:b/>
                      <w:bCs/>
                      <w:color w:val="000000"/>
                      <w:sz w:val="32"/>
                      <w:szCs w:val="32"/>
                      <w:lang w:val="en-US"/>
                    </w:rPr>
                  </w:rPrChange>
                </w:rPr>
                <w:t>{</w:t>
              </w:r>
              <w:proofErr w:type="gramEnd"/>
            </w:ins>
          </w:p>
          <w:p w14:paraId="62C924E2" w14:textId="77777777" w:rsidR="00301ECB" w:rsidRPr="0079203F" w:rsidRDefault="00301ECB">
            <w:pPr>
              <w:rPr>
                <w:ins w:id="5521" w:author="Borja Gonzalez" w:date="2017-09-28T19:19:00Z"/>
                <w:lang w:val="es-ES"/>
                <w:rPrChange w:id="5522" w:author="Rodrigo García" w:date="2017-09-29T10:07:00Z">
                  <w:rPr>
                    <w:ins w:id="5523" w:author="Borja Gonzalez" w:date="2017-09-28T19:19:00Z"/>
                    <w:rFonts w:ascii="Monaco" w:eastAsiaTheme="majorEastAsia" w:hAnsi="Monaco" w:cs="Monaco"/>
                    <w:color w:val="243F60" w:themeColor="accent1" w:themeShade="7F"/>
                    <w:sz w:val="32"/>
                    <w:szCs w:val="32"/>
                    <w:lang w:val="en-US"/>
                  </w:rPr>
                </w:rPrChange>
              </w:rPr>
              <w:pPrChange w:id="5524" w:author="GONZALEZ DIAZ, BORJA" w:date="2017-09-29T19:27:00Z">
                <w:pPr>
                  <w:keepNext/>
                  <w:keepLines/>
                  <w:widowControl w:val="0"/>
                  <w:autoSpaceDE w:val="0"/>
                  <w:autoSpaceDN w:val="0"/>
                  <w:adjustRightInd w:val="0"/>
                  <w:spacing w:before="200"/>
                  <w:outlineLvl w:val="4"/>
                </w:pPr>
              </w:pPrChange>
            </w:pPr>
            <w:ins w:id="5525" w:author="Borja Gonzalez" w:date="2017-09-28T19:19:00Z">
              <w:r w:rsidRPr="0079203F">
                <w:rPr>
                  <w:lang w:val="es-ES"/>
                  <w:rPrChange w:id="5526" w:author="Rodrigo García" w:date="2017-09-29T10:07:00Z">
                    <w:rPr>
                      <w:rFonts w:ascii="Monaco" w:hAnsi="Monaco" w:cs="Monaco"/>
                      <w:sz w:val="32"/>
                      <w:szCs w:val="32"/>
                      <w:lang w:val="en-US"/>
                    </w:rPr>
                  </w:rPrChange>
                </w:rPr>
                <w:t xml:space="preserve">        </w:t>
              </w:r>
              <w:proofErr w:type="gramStart"/>
              <w:r w:rsidRPr="0079203F">
                <w:rPr>
                  <w:lang w:val="es-ES"/>
                  <w:rPrChange w:id="5527" w:author="Rodrigo García" w:date="2017-09-29T10:07:00Z">
                    <w:rPr>
                      <w:rFonts w:ascii="Monaco" w:hAnsi="Monaco" w:cs="Monaco"/>
                      <w:sz w:val="32"/>
                      <w:szCs w:val="32"/>
                      <w:lang w:val="en-US"/>
                    </w:rPr>
                  </w:rPrChange>
                </w:rPr>
                <w:t>console</w:t>
              </w:r>
              <w:r w:rsidRPr="0079203F">
                <w:rPr>
                  <w:b/>
                  <w:bCs/>
                  <w:lang w:val="es-ES"/>
                  <w:rPrChange w:id="5528" w:author="Rodrigo García" w:date="2017-09-29T10:07:00Z">
                    <w:rPr>
                      <w:rFonts w:ascii="Monaco" w:hAnsi="Monaco" w:cs="Monaco"/>
                      <w:b/>
                      <w:bCs/>
                      <w:color w:val="000000"/>
                      <w:sz w:val="32"/>
                      <w:szCs w:val="32"/>
                      <w:lang w:val="en-US"/>
                    </w:rPr>
                  </w:rPrChange>
                </w:rPr>
                <w:t>.</w:t>
              </w:r>
              <w:r w:rsidRPr="0079203F">
                <w:rPr>
                  <w:lang w:val="es-ES"/>
                  <w:rPrChange w:id="5529" w:author="Rodrigo García" w:date="2017-09-29T10:07:00Z">
                    <w:rPr>
                      <w:rFonts w:ascii="Monaco" w:hAnsi="Monaco" w:cs="Monaco"/>
                      <w:color w:val="000000"/>
                      <w:sz w:val="32"/>
                      <w:szCs w:val="32"/>
                      <w:lang w:val="en-US"/>
                    </w:rPr>
                  </w:rPrChange>
                </w:rPr>
                <w:t>log</w:t>
              </w:r>
              <w:r w:rsidRPr="0079203F">
                <w:rPr>
                  <w:b/>
                  <w:bCs/>
                  <w:lang w:val="es-ES"/>
                  <w:rPrChange w:id="5530"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531" w:author="Rodrigo García" w:date="2017-09-29T10:07:00Z">
                    <w:rPr>
                      <w:rFonts w:ascii="Monaco" w:hAnsi="Monaco" w:cs="Monaco"/>
                      <w:color w:val="4E9A06"/>
                      <w:sz w:val="32"/>
                      <w:szCs w:val="32"/>
                      <w:lang w:val="en-US"/>
                    </w:rPr>
                  </w:rPrChange>
                </w:rPr>
                <w:t>"Datos no borrados"</w:t>
              </w:r>
              <w:r w:rsidRPr="0079203F">
                <w:rPr>
                  <w:b/>
                  <w:bCs/>
                  <w:lang w:val="es-ES"/>
                  <w:rPrChange w:id="5532"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5533" w:author="Borja Gonzalez" w:date="2017-09-28T19:19:00Z"/>
                <w:lang w:val="en-US"/>
                <w:rPrChange w:id="5534" w:author="Borja Gonzalez" w:date="2017-09-28T19:19:00Z">
                  <w:rPr>
                    <w:ins w:id="5535" w:author="Borja Gonzalez" w:date="2017-09-28T19:19:00Z"/>
                    <w:rFonts w:ascii="Monaco" w:eastAsiaTheme="majorEastAsia" w:hAnsi="Monaco" w:cs="Monaco"/>
                    <w:color w:val="243F60" w:themeColor="accent1" w:themeShade="7F"/>
                    <w:sz w:val="32"/>
                    <w:szCs w:val="32"/>
                    <w:lang w:val="en-US"/>
                  </w:rPr>
                </w:rPrChange>
              </w:rPr>
              <w:pPrChange w:id="5536" w:author="GONZALEZ DIAZ, BORJA" w:date="2017-09-29T19:27:00Z">
                <w:pPr>
                  <w:keepNext/>
                  <w:keepLines/>
                  <w:widowControl w:val="0"/>
                  <w:autoSpaceDE w:val="0"/>
                  <w:autoSpaceDN w:val="0"/>
                  <w:adjustRightInd w:val="0"/>
                  <w:spacing w:before="200"/>
                  <w:outlineLvl w:val="4"/>
                </w:pPr>
              </w:pPrChange>
            </w:pPr>
            <w:ins w:id="5537" w:author="Borja Gonzalez" w:date="2017-09-28T19:19:00Z">
              <w:r w:rsidRPr="0079203F">
                <w:rPr>
                  <w:lang w:val="es-ES"/>
                  <w:rPrChange w:id="5538" w:author="Rodrigo García" w:date="2017-09-29T10:07:00Z">
                    <w:rPr>
                      <w:rFonts w:ascii="Monaco" w:hAnsi="Monaco" w:cs="Monaco"/>
                      <w:sz w:val="32"/>
                      <w:szCs w:val="32"/>
                      <w:lang w:val="en-US"/>
                    </w:rPr>
                  </w:rPrChange>
                </w:rPr>
                <w:t xml:space="preserve">    </w:t>
              </w:r>
              <w:r w:rsidRPr="00301ECB">
                <w:rPr>
                  <w:b/>
                  <w:bCs/>
                  <w:lang w:val="en-US"/>
                  <w:rPrChange w:id="5539"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5540" w:author="Borja Gonzalez" w:date="2017-09-28T19:19:00Z"/>
                <w:lang w:val="en-US"/>
                <w:rPrChange w:id="5541" w:author="Borja Gonzalez" w:date="2017-09-28T19:19:00Z">
                  <w:rPr>
                    <w:ins w:id="5542" w:author="Borja Gonzalez" w:date="2017-09-28T19:19:00Z"/>
                    <w:rFonts w:ascii="Monaco" w:eastAsiaTheme="majorEastAsia" w:hAnsi="Monaco" w:cs="Monaco"/>
                    <w:color w:val="243F60" w:themeColor="accent1" w:themeShade="7F"/>
                    <w:sz w:val="32"/>
                    <w:szCs w:val="32"/>
                    <w:lang w:val="en-US"/>
                  </w:rPr>
                </w:rPrChange>
              </w:rPr>
              <w:pPrChange w:id="5543" w:author="GONZALEZ DIAZ, BORJA" w:date="2017-09-29T19:27:00Z">
                <w:pPr>
                  <w:keepNext/>
                  <w:keepLines/>
                  <w:widowControl w:val="0"/>
                  <w:autoSpaceDE w:val="0"/>
                  <w:autoSpaceDN w:val="0"/>
                  <w:adjustRightInd w:val="0"/>
                  <w:spacing w:before="200"/>
                  <w:outlineLvl w:val="4"/>
                </w:pPr>
              </w:pPrChange>
            </w:pPr>
            <w:ins w:id="5544" w:author="Borja Gonzalez" w:date="2017-09-28T19:19:00Z">
              <w:r w:rsidRPr="00301ECB">
                <w:rPr>
                  <w:b/>
                  <w:bCs/>
                  <w:lang w:val="en-US"/>
                  <w:rPrChange w:id="5545"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546"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0E2E1383" w:rsidR="00301ECB" w:rsidRDefault="00301ECB" w:rsidP="0037218C">
      <w:pPr>
        <w:rPr>
          <w:ins w:id="5547"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5548" w:author="Borja Gonzalez" w:date="2017-09-28T19:20:00Z"/>
        </w:trPr>
        <w:tc>
          <w:tcPr>
            <w:tcW w:w="8856" w:type="dxa"/>
          </w:tcPr>
          <w:p w14:paraId="76A0C795" w14:textId="77777777" w:rsidR="00301ECB" w:rsidRPr="00301ECB" w:rsidRDefault="00301ECB">
            <w:pPr>
              <w:rPr>
                <w:ins w:id="5549" w:author="Borja Gonzalez" w:date="2017-09-28T19:20:00Z"/>
                <w:lang w:val="en-US"/>
                <w:rPrChange w:id="5550" w:author="Borja Gonzalez" w:date="2017-09-28T19:20:00Z">
                  <w:rPr>
                    <w:ins w:id="5551" w:author="Borja Gonzalez" w:date="2017-09-28T19:20:00Z"/>
                    <w:rFonts w:ascii="Monaco" w:eastAsiaTheme="majorEastAsia" w:hAnsi="Monaco" w:cs="Monaco"/>
                    <w:color w:val="243F60" w:themeColor="accent1" w:themeShade="7F"/>
                    <w:sz w:val="32"/>
                    <w:szCs w:val="32"/>
                    <w:lang w:val="en-US"/>
                  </w:rPr>
                </w:rPrChange>
              </w:rPr>
              <w:pPrChange w:id="5552" w:author="GONZALEZ DIAZ, BORJA" w:date="2017-09-29T19:26:00Z">
                <w:pPr>
                  <w:keepNext/>
                  <w:keepLines/>
                  <w:widowControl w:val="0"/>
                  <w:autoSpaceDE w:val="0"/>
                  <w:autoSpaceDN w:val="0"/>
                  <w:adjustRightInd w:val="0"/>
                  <w:spacing w:before="200"/>
                  <w:outlineLvl w:val="4"/>
                </w:pPr>
              </w:pPrChange>
            </w:pPr>
            <w:ins w:id="5553" w:author="Borja Gonzalez" w:date="2017-09-28T19:20:00Z">
              <w:r w:rsidRPr="00301ECB">
                <w:rPr>
                  <w:b/>
                  <w:bCs/>
                  <w:color w:val="204A87"/>
                  <w:lang w:val="en-US"/>
                  <w:rPrChange w:id="5554" w:author="Borja Gonzalez" w:date="2017-09-28T19:20:00Z">
                    <w:rPr>
                      <w:rFonts w:ascii="Monaco" w:hAnsi="Monaco" w:cs="Monaco"/>
                      <w:b/>
                      <w:bCs/>
                      <w:color w:val="204A87"/>
                      <w:sz w:val="32"/>
                      <w:szCs w:val="32"/>
                      <w:lang w:val="en-US"/>
                    </w:rPr>
                  </w:rPrChange>
                </w:rPr>
                <w:t>var</w:t>
              </w:r>
              <w:r w:rsidRPr="00301ECB">
                <w:rPr>
                  <w:lang w:val="en-US"/>
                  <w:rPrChange w:id="5555" w:author="Borja Gonzalez" w:date="2017-09-28T19:20:00Z">
                    <w:rPr>
                      <w:rFonts w:ascii="Monaco" w:hAnsi="Monaco" w:cs="Monaco"/>
                      <w:sz w:val="32"/>
                      <w:szCs w:val="32"/>
                      <w:lang w:val="en-US"/>
                    </w:rPr>
                  </w:rPrChange>
                </w:rPr>
                <w:t xml:space="preserve"> </w:t>
              </w:r>
              <w:r w:rsidRPr="00301ECB">
                <w:rPr>
                  <w:color w:val="000000"/>
                  <w:lang w:val="en-US"/>
                  <w:rPrChange w:id="5556" w:author="Borja Gonzalez" w:date="2017-09-28T19:20:00Z">
                    <w:rPr>
                      <w:rFonts w:ascii="Monaco" w:hAnsi="Monaco" w:cs="Monaco"/>
                      <w:color w:val="000000"/>
                      <w:sz w:val="32"/>
                      <w:szCs w:val="32"/>
                      <w:lang w:val="en-US"/>
                    </w:rPr>
                  </w:rPrChange>
                </w:rPr>
                <w:t>socket</w:t>
              </w:r>
              <w:r w:rsidRPr="00301ECB">
                <w:rPr>
                  <w:lang w:val="en-US"/>
                  <w:rPrChange w:id="5557" w:author="Borja Gonzalez" w:date="2017-09-28T19:20:00Z">
                    <w:rPr>
                      <w:rFonts w:ascii="Monaco" w:hAnsi="Monaco" w:cs="Monaco"/>
                      <w:sz w:val="32"/>
                      <w:szCs w:val="32"/>
                      <w:lang w:val="en-US"/>
                    </w:rPr>
                  </w:rPrChange>
                </w:rPr>
                <w:t xml:space="preserve"> </w:t>
              </w:r>
              <w:r w:rsidRPr="00301ECB">
                <w:rPr>
                  <w:b/>
                  <w:bCs/>
                  <w:color w:val="CE5C00"/>
                  <w:lang w:val="en-US"/>
                  <w:rPrChange w:id="5558" w:author="Borja Gonzalez" w:date="2017-09-28T19:20:00Z">
                    <w:rPr>
                      <w:rFonts w:ascii="Monaco" w:hAnsi="Monaco" w:cs="Monaco"/>
                      <w:b/>
                      <w:bCs/>
                      <w:color w:val="CE5C00"/>
                      <w:sz w:val="32"/>
                      <w:szCs w:val="32"/>
                      <w:lang w:val="en-US"/>
                    </w:rPr>
                  </w:rPrChange>
                </w:rPr>
                <w:t>=</w:t>
              </w:r>
              <w:r w:rsidRPr="00301ECB">
                <w:rPr>
                  <w:lang w:val="en-US"/>
                  <w:rPrChange w:id="5559" w:author="Borja Gonzalez" w:date="2017-09-28T19:20:00Z">
                    <w:rPr>
                      <w:rFonts w:ascii="Monaco" w:hAnsi="Monaco" w:cs="Monaco"/>
                      <w:sz w:val="32"/>
                      <w:szCs w:val="32"/>
                      <w:lang w:val="en-US"/>
                    </w:rPr>
                  </w:rPrChange>
                </w:rPr>
                <w:t xml:space="preserve"> </w:t>
              </w:r>
              <w:proofErr w:type="gramStart"/>
              <w:r w:rsidRPr="00301ECB">
                <w:rPr>
                  <w:color w:val="000000"/>
                  <w:lang w:val="en-US"/>
                  <w:rPrChange w:id="5560" w:author="Borja Gonzalez" w:date="2017-09-28T19:20:00Z">
                    <w:rPr>
                      <w:rFonts w:ascii="Monaco" w:hAnsi="Monaco" w:cs="Monaco"/>
                      <w:color w:val="000000"/>
                      <w:sz w:val="32"/>
                      <w:szCs w:val="32"/>
                      <w:lang w:val="en-US"/>
                    </w:rPr>
                  </w:rPrChange>
                </w:rPr>
                <w:t>io</w:t>
              </w:r>
              <w:r w:rsidRPr="00301ECB">
                <w:rPr>
                  <w:b/>
                  <w:bCs/>
                  <w:color w:val="000000"/>
                  <w:lang w:val="en-US"/>
                  <w:rPrChange w:id="5561" w:author="Borja Gonzalez" w:date="2017-09-28T19:20:00Z">
                    <w:rPr>
                      <w:rFonts w:ascii="Monaco" w:hAnsi="Monaco" w:cs="Monaco"/>
                      <w:b/>
                      <w:bCs/>
                      <w:color w:val="000000"/>
                      <w:sz w:val="32"/>
                      <w:szCs w:val="32"/>
                      <w:lang w:val="en-US"/>
                    </w:rPr>
                  </w:rPrChange>
                </w:rPr>
                <w:t>.</w:t>
              </w:r>
              <w:r w:rsidRPr="00301ECB">
                <w:rPr>
                  <w:color w:val="000000"/>
                  <w:lang w:val="en-US"/>
                  <w:rPrChange w:id="5562" w:author="Borja Gonzalez" w:date="2017-09-28T19:20:00Z">
                    <w:rPr>
                      <w:rFonts w:ascii="Monaco" w:hAnsi="Monaco" w:cs="Monaco"/>
                      <w:color w:val="000000"/>
                      <w:sz w:val="32"/>
                      <w:szCs w:val="32"/>
                      <w:lang w:val="en-US"/>
                    </w:rPr>
                  </w:rPrChange>
                </w:rPr>
                <w:t>connect</w:t>
              </w:r>
              <w:proofErr w:type="gramEnd"/>
              <w:r w:rsidRPr="00301ECB">
                <w:rPr>
                  <w:b/>
                  <w:bCs/>
                  <w:color w:val="000000"/>
                  <w:lang w:val="en-US"/>
                  <w:rPrChange w:id="5563" w:author="Borja Gonzalez" w:date="2017-09-28T19:20:00Z">
                    <w:rPr>
                      <w:rFonts w:ascii="Monaco" w:hAnsi="Monaco" w:cs="Monaco"/>
                      <w:b/>
                      <w:bCs/>
                      <w:color w:val="000000"/>
                      <w:sz w:val="32"/>
                      <w:szCs w:val="32"/>
                      <w:lang w:val="en-US"/>
                    </w:rPr>
                  </w:rPrChange>
                </w:rPr>
                <w:t>(</w:t>
              </w:r>
              <w:r w:rsidRPr="00301ECB">
                <w:rPr>
                  <w:lang w:val="en-US"/>
                  <w:rPrChange w:id="5564" w:author="Borja Gonzalez" w:date="2017-09-28T19:20:00Z">
                    <w:rPr>
                      <w:rFonts w:ascii="Monaco" w:hAnsi="Monaco" w:cs="Monaco"/>
                      <w:color w:val="4E9A06"/>
                      <w:sz w:val="32"/>
                      <w:szCs w:val="32"/>
                      <w:lang w:val="en-US"/>
                    </w:rPr>
                  </w:rPrChange>
                </w:rPr>
                <w:t>"http://172.20.10.5:8124"</w:t>
              </w:r>
              <w:r w:rsidRPr="00301ECB">
                <w:rPr>
                  <w:b/>
                  <w:bCs/>
                  <w:color w:val="000000"/>
                  <w:lang w:val="en-US"/>
                  <w:rPrChange w:id="5565"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5566" w:author="Borja Gonzalez" w:date="2017-09-28T19:20:00Z"/>
                <w:lang w:val="en-US"/>
                <w:rPrChange w:id="5567" w:author="Borja Gonzalez" w:date="2017-09-28T19:20:00Z">
                  <w:rPr>
                    <w:ins w:id="5568" w:author="Borja Gonzalez" w:date="2017-09-28T19:20:00Z"/>
                    <w:rFonts w:ascii="Monaco" w:eastAsiaTheme="majorEastAsia" w:hAnsi="Monaco" w:cs="Monaco"/>
                    <w:color w:val="243F60" w:themeColor="accent1" w:themeShade="7F"/>
                    <w:sz w:val="32"/>
                    <w:szCs w:val="32"/>
                    <w:lang w:val="en-US"/>
                  </w:rPr>
                </w:rPrChange>
              </w:rPr>
              <w:pPrChange w:id="5569" w:author="GONZALEZ DIAZ, BORJA" w:date="2017-09-29T19:26:00Z">
                <w:pPr>
                  <w:keepNext/>
                  <w:keepLines/>
                  <w:widowControl w:val="0"/>
                  <w:autoSpaceDE w:val="0"/>
                  <w:autoSpaceDN w:val="0"/>
                  <w:adjustRightInd w:val="0"/>
                  <w:spacing w:before="200"/>
                  <w:outlineLvl w:val="4"/>
                </w:pPr>
              </w:pPrChange>
            </w:pPr>
            <w:proofErr w:type="gramStart"/>
            <w:ins w:id="5570" w:author="Borja Gonzalez" w:date="2017-09-28T19:20:00Z">
              <w:r w:rsidRPr="00301ECB">
                <w:rPr>
                  <w:color w:val="000000"/>
                  <w:lang w:val="en-US"/>
                  <w:rPrChange w:id="5571" w:author="Borja Gonzalez" w:date="2017-09-28T19:20:00Z">
                    <w:rPr>
                      <w:rFonts w:ascii="Monaco" w:hAnsi="Monaco" w:cs="Monaco"/>
                      <w:color w:val="000000"/>
                      <w:sz w:val="32"/>
                      <w:szCs w:val="32"/>
                      <w:lang w:val="en-US"/>
                    </w:rPr>
                  </w:rPrChange>
                </w:rPr>
                <w:t>socket</w:t>
              </w:r>
              <w:r w:rsidRPr="00301ECB">
                <w:rPr>
                  <w:b/>
                  <w:bCs/>
                  <w:color w:val="000000"/>
                  <w:lang w:val="en-US"/>
                  <w:rPrChange w:id="5572" w:author="Borja Gonzalez" w:date="2017-09-28T19:20:00Z">
                    <w:rPr>
                      <w:rFonts w:ascii="Monaco" w:hAnsi="Monaco" w:cs="Monaco"/>
                      <w:b/>
                      <w:bCs/>
                      <w:color w:val="000000"/>
                      <w:sz w:val="32"/>
                      <w:szCs w:val="32"/>
                      <w:lang w:val="en-US"/>
                    </w:rPr>
                  </w:rPrChange>
                </w:rPr>
                <w:t>.</w:t>
              </w:r>
              <w:r w:rsidRPr="00301ECB">
                <w:rPr>
                  <w:color w:val="000000"/>
                  <w:lang w:val="en-US"/>
                  <w:rPrChange w:id="5573" w:author="Borja Gonzalez" w:date="2017-09-28T19:20:00Z">
                    <w:rPr>
                      <w:rFonts w:ascii="Monaco" w:hAnsi="Monaco" w:cs="Monaco"/>
                      <w:color w:val="000000"/>
                      <w:sz w:val="32"/>
                      <w:szCs w:val="32"/>
                      <w:lang w:val="en-US"/>
                    </w:rPr>
                  </w:rPrChange>
                </w:rPr>
                <w:t>on</w:t>
              </w:r>
              <w:proofErr w:type="gramEnd"/>
              <w:r w:rsidRPr="00301ECB">
                <w:rPr>
                  <w:b/>
                  <w:bCs/>
                  <w:color w:val="000000"/>
                  <w:lang w:val="en-US"/>
                  <w:rPrChange w:id="5574" w:author="Borja Gonzalez" w:date="2017-09-28T19:20:00Z">
                    <w:rPr>
                      <w:rFonts w:ascii="Monaco" w:hAnsi="Monaco" w:cs="Monaco"/>
                      <w:b/>
                      <w:bCs/>
                      <w:color w:val="000000"/>
                      <w:sz w:val="32"/>
                      <w:szCs w:val="32"/>
                      <w:lang w:val="en-US"/>
                    </w:rPr>
                  </w:rPrChange>
                </w:rPr>
                <w:t>(</w:t>
              </w:r>
              <w:r w:rsidRPr="00301ECB">
                <w:rPr>
                  <w:lang w:val="en-US"/>
                  <w:rPrChange w:id="5575" w:author="Borja Gonzalez" w:date="2017-09-28T19:20:00Z">
                    <w:rPr>
                      <w:rFonts w:ascii="Monaco" w:hAnsi="Monaco" w:cs="Monaco"/>
                      <w:color w:val="4E9A06"/>
                      <w:sz w:val="32"/>
                      <w:szCs w:val="32"/>
                      <w:lang w:val="en-US"/>
                    </w:rPr>
                  </w:rPrChange>
                </w:rPr>
                <w:t>"reload"</w:t>
              </w:r>
              <w:r w:rsidRPr="00301ECB">
                <w:rPr>
                  <w:b/>
                  <w:bCs/>
                  <w:color w:val="000000"/>
                  <w:lang w:val="en-US"/>
                  <w:rPrChange w:id="5576" w:author="Borja Gonzalez" w:date="2017-09-28T19:20:00Z">
                    <w:rPr>
                      <w:rFonts w:ascii="Monaco" w:hAnsi="Monaco" w:cs="Monaco"/>
                      <w:b/>
                      <w:bCs/>
                      <w:color w:val="000000"/>
                      <w:sz w:val="32"/>
                      <w:szCs w:val="32"/>
                      <w:lang w:val="en-US"/>
                    </w:rPr>
                  </w:rPrChange>
                </w:rPr>
                <w:t>,</w:t>
              </w:r>
              <w:r w:rsidRPr="00301ECB">
                <w:rPr>
                  <w:lang w:val="en-US"/>
                  <w:rPrChange w:id="5577" w:author="Borja Gonzalez" w:date="2017-09-28T19:20:00Z">
                    <w:rPr>
                      <w:rFonts w:ascii="Monaco" w:hAnsi="Monaco" w:cs="Monaco"/>
                      <w:sz w:val="32"/>
                      <w:szCs w:val="32"/>
                      <w:lang w:val="en-US"/>
                    </w:rPr>
                  </w:rPrChange>
                </w:rPr>
                <w:t xml:space="preserve"> </w:t>
              </w:r>
              <w:r w:rsidRPr="00301ECB">
                <w:rPr>
                  <w:b/>
                  <w:bCs/>
                  <w:color w:val="204A87"/>
                  <w:lang w:val="en-US"/>
                  <w:rPrChange w:id="5578" w:author="Borja Gonzalez" w:date="2017-09-28T19:20:00Z">
                    <w:rPr>
                      <w:rFonts w:ascii="Monaco" w:hAnsi="Monaco" w:cs="Monaco"/>
                      <w:b/>
                      <w:bCs/>
                      <w:color w:val="204A87"/>
                      <w:sz w:val="32"/>
                      <w:szCs w:val="32"/>
                      <w:lang w:val="en-US"/>
                    </w:rPr>
                  </w:rPrChange>
                </w:rPr>
                <w:t>function</w:t>
              </w:r>
              <w:r w:rsidRPr="00301ECB">
                <w:rPr>
                  <w:lang w:val="en-US"/>
                  <w:rPrChange w:id="5579" w:author="Borja Gonzalez" w:date="2017-09-28T19:20:00Z">
                    <w:rPr>
                      <w:rFonts w:ascii="Monaco" w:hAnsi="Monaco" w:cs="Monaco"/>
                      <w:sz w:val="32"/>
                      <w:szCs w:val="32"/>
                      <w:lang w:val="en-US"/>
                    </w:rPr>
                  </w:rPrChange>
                </w:rPr>
                <w:t xml:space="preserve"> </w:t>
              </w:r>
              <w:r w:rsidRPr="00301ECB">
                <w:rPr>
                  <w:b/>
                  <w:bCs/>
                  <w:color w:val="000000"/>
                  <w:lang w:val="en-US"/>
                  <w:rPrChange w:id="5580" w:author="Borja Gonzalez" w:date="2017-09-28T19:20:00Z">
                    <w:rPr>
                      <w:rFonts w:ascii="Monaco" w:hAnsi="Monaco" w:cs="Monaco"/>
                      <w:b/>
                      <w:bCs/>
                      <w:color w:val="000000"/>
                      <w:sz w:val="32"/>
                      <w:szCs w:val="32"/>
                      <w:lang w:val="en-US"/>
                    </w:rPr>
                  </w:rPrChange>
                </w:rPr>
                <w:t>(</w:t>
              </w:r>
              <w:r w:rsidRPr="00301ECB">
                <w:rPr>
                  <w:color w:val="000000"/>
                  <w:lang w:val="en-US"/>
                  <w:rPrChange w:id="5581" w:author="Borja Gonzalez" w:date="2017-09-28T19:20:00Z">
                    <w:rPr>
                      <w:rFonts w:ascii="Monaco" w:hAnsi="Monaco" w:cs="Monaco"/>
                      <w:color w:val="000000"/>
                      <w:sz w:val="32"/>
                      <w:szCs w:val="32"/>
                      <w:lang w:val="en-US"/>
                    </w:rPr>
                  </w:rPrChange>
                </w:rPr>
                <w:t>data</w:t>
              </w:r>
              <w:r w:rsidRPr="00301ECB">
                <w:rPr>
                  <w:b/>
                  <w:bCs/>
                  <w:color w:val="000000"/>
                  <w:lang w:val="en-US"/>
                  <w:rPrChange w:id="5582" w:author="Borja Gonzalez" w:date="2017-09-28T19:20:00Z">
                    <w:rPr>
                      <w:rFonts w:ascii="Monaco" w:hAnsi="Monaco" w:cs="Monaco"/>
                      <w:b/>
                      <w:bCs/>
                      <w:color w:val="000000"/>
                      <w:sz w:val="32"/>
                      <w:szCs w:val="32"/>
                      <w:lang w:val="en-US"/>
                    </w:rPr>
                  </w:rPrChange>
                </w:rPr>
                <w:t>)</w:t>
              </w:r>
              <w:r w:rsidRPr="00301ECB">
                <w:rPr>
                  <w:lang w:val="en-US"/>
                  <w:rPrChange w:id="5583" w:author="Borja Gonzalez" w:date="2017-09-28T19:20:00Z">
                    <w:rPr>
                      <w:rFonts w:ascii="Monaco" w:hAnsi="Monaco" w:cs="Monaco"/>
                      <w:sz w:val="32"/>
                      <w:szCs w:val="32"/>
                      <w:lang w:val="en-US"/>
                    </w:rPr>
                  </w:rPrChange>
                </w:rPr>
                <w:t xml:space="preserve"> </w:t>
              </w:r>
              <w:r w:rsidRPr="00301ECB">
                <w:rPr>
                  <w:b/>
                  <w:bCs/>
                  <w:color w:val="000000"/>
                  <w:lang w:val="en-US"/>
                  <w:rPrChange w:id="5584"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5585" w:author="Borja Gonzalez" w:date="2017-09-28T19:20:00Z"/>
                <w:lang w:val="en-US"/>
                <w:rPrChange w:id="5586" w:author="Borja Gonzalez" w:date="2017-09-28T19:20:00Z">
                  <w:rPr>
                    <w:ins w:id="5587" w:author="Borja Gonzalez" w:date="2017-09-28T19:20:00Z"/>
                    <w:rFonts w:ascii="Monaco" w:eastAsiaTheme="majorEastAsia" w:hAnsi="Monaco" w:cs="Monaco"/>
                    <w:color w:val="243F60" w:themeColor="accent1" w:themeShade="7F"/>
                    <w:sz w:val="32"/>
                    <w:szCs w:val="32"/>
                    <w:lang w:val="en-US"/>
                  </w:rPr>
                </w:rPrChange>
              </w:rPr>
              <w:pPrChange w:id="5588" w:author="GONZALEZ DIAZ, BORJA" w:date="2017-09-29T19:26:00Z">
                <w:pPr>
                  <w:keepNext/>
                  <w:keepLines/>
                  <w:widowControl w:val="0"/>
                  <w:autoSpaceDE w:val="0"/>
                  <w:autoSpaceDN w:val="0"/>
                  <w:adjustRightInd w:val="0"/>
                  <w:spacing w:before="200"/>
                  <w:outlineLvl w:val="4"/>
                </w:pPr>
              </w:pPrChange>
            </w:pPr>
            <w:ins w:id="5589" w:author="Borja Gonzalez" w:date="2017-09-28T19:20:00Z">
              <w:r w:rsidRPr="00301ECB">
                <w:rPr>
                  <w:lang w:val="en-US"/>
                  <w:rPrChange w:id="5590" w:author="Borja Gonzalez" w:date="2017-09-28T19:20:00Z">
                    <w:rPr>
                      <w:rFonts w:ascii="Monaco" w:hAnsi="Monaco" w:cs="Monaco"/>
                      <w:sz w:val="32"/>
                      <w:szCs w:val="32"/>
                      <w:lang w:val="en-US"/>
                    </w:rPr>
                  </w:rPrChange>
                </w:rPr>
                <w:t xml:space="preserve">        </w:t>
              </w:r>
              <w:proofErr w:type="gramStart"/>
              <w:r w:rsidRPr="00301ECB">
                <w:rPr>
                  <w:color w:val="000000"/>
                  <w:lang w:val="en-US"/>
                  <w:rPrChange w:id="5591" w:author="Borja Gonzalez" w:date="2017-09-28T19:20:00Z">
                    <w:rPr>
                      <w:rFonts w:ascii="Monaco" w:hAnsi="Monaco" w:cs="Monaco"/>
                      <w:color w:val="000000"/>
                      <w:sz w:val="32"/>
                      <w:szCs w:val="32"/>
                      <w:lang w:val="en-US"/>
                    </w:rPr>
                  </w:rPrChange>
                </w:rPr>
                <w:t>location</w:t>
              </w:r>
              <w:r w:rsidRPr="00301ECB">
                <w:rPr>
                  <w:b/>
                  <w:bCs/>
                  <w:color w:val="000000"/>
                  <w:lang w:val="en-US"/>
                  <w:rPrChange w:id="5592" w:author="Borja Gonzalez" w:date="2017-09-28T19:20:00Z">
                    <w:rPr>
                      <w:rFonts w:ascii="Monaco" w:hAnsi="Monaco" w:cs="Monaco"/>
                      <w:b/>
                      <w:bCs/>
                      <w:color w:val="000000"/>
                      <w:sz w:val="32"/>
                      <w:szCs w:val="32"/>
                      <w:lang w:val="en-US"/>
                    </w:rPr>
                  </w:rPrChange>
                </w:rPr>
                <w:t>.</w:t>
              </w:r>
              <w:r w:rsidRPr="00301ECB">
                <w:rPr>
                  <w:color w:val="000000"/>
                  <w:lang w:val="en-US"/>
                  <w:rPrChange w:id="5593" w:author="Borja Gonzalez" w:date="2017-09-28T19:20:00Z">
                    <w:rPr>
                      <w:rFonts w:ascii="Monaco" w:hAnsi="Monaco" w:cs="Monaco"/>
                      <w:color w:val="000000"/>
                      <w:sz w:val="32"/>
                      <w:szCs w:val="32"/>
                      <w:lang w:val="en-US"/>
                    </w:rPr>
                  </w:rPrChange>
                </w:rPr>
                <w:t>reload</w:t>
              </w:r>
              <w:proofErr w:type="gramEnd"/>
              <w:r w:rsidRPr="00301ECB">
                <w:rPr>
                  <w:b/>
                  <w:bCs/>
                  <w:color w:val="000000"/>
                  <w:lang w:val="en-US"/>
                  <w:rPrChange w:id="5594"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5595" w:author="Borja Gonzalez" w:date="2017-09-28T19:20:00Z"/>
                <w:del w:id="5596" w:author="GONZALEZ DIAZ, BORJA" w:date="2017-09-29T19:26:00Z"/>
                <w:lang w:val="en-US"/>
                <w:rPrChange w:id="5597" w:author="Borja Gonzalez" w:date="2017-09-28T19:20:00Z">
                  <w:rPr>
                    <w:ins w:id="5598" w:author="Borja Gonzalez" w:date="2017-09-28T19:20:00Z"/>
                    <w:del w:id="5599" w:author="GONZALEZ DIAZ, BORJA" w:date="2017-09-29T19:26:00Z"/>
                    <w:rFonts w:ascii="Monaco" w:eastAsiaTheme="majorEastAsia" w:hAnsi="Monaco" w:cs="Monaco"/>
                    <w:color w:val="243F60" w:themeColor="accent1" w:themeShade="7F"/>
                    <w:sz w:val="32"/>
                    <w:szCs w:val="32"/>
                    <w:lang w:val="en-US"/>
                  </w:rPr>
                </w:rPrChange>
              </w:rPr>
              <w:pPrChange w:id="5600" w:author="GONZALEZ DIAZ, BORJA" w:date="2017-09-29T19:26:00Z">
                <w:pPr>
                  <w:keepNext/>
                  <w:keepLines/>
                  <w:widowControl w:val="0"/>
                  <w:autoSpaceDE w:val="0"/>
                  <w:autoSpaceDN w:val="0"/>
                  <w:adjustRightInd w:val="0"/>
                  <w:spacing w:before="200"/>
                  <w:outlineLvl w:val="4"/>
                </w:pPr>
              </w:pPrChange>
            </w:pPr>
            <w:ins w:id="5601" w:author="Borja Gonzalez" w:date="2017-09-28T19:20:00Z">
              <w:r w:rsidRPr="00301ECB">
                <w:rPr>
                  <w:lang w:val="en-US"/>
                  <w:rPrChange w:id="5602" w:author="Borja Gonzalez" w:date="2017-09-28T19:20:00Z">
                    <w:rPr>
                      <w:rFonts w:ascii="Monaco" w:hAnsi="Monaco" w:cs="Monaco"/>
                      <w:sz w:val="32"/>
                      <w:szCs w:val="32"/>
                      <w:lang w:val="en-US"/>
                    </w:rPr>
                  </w:rPrChange>
                </w:rPr>
                <w:t xml:space="preserve">    </w:t>
              </w:r>
              <w:r w:rsidRPr="00301ECB">
                <w:rPr>
                  <w:b/>
                  <w:bCs/>
                  <w:color w:val="000000"/>
                  <w:lang w:val="en-US"/>
                  <w:rPrChange w:id="5603"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604"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5605" w:author="Borja Gonzalez" w:date="2017-09-29T12:49:00Z">
        <w:r>
          <w:t>E</w:t>
        </w:r>
      </w:ins>
      <w:del w:id="5606" w:author="Borja Gonzalez" w:date="2017-09-29T12:49:00Z">
        <w:r w:rsidR="0037218C" w:rsidDel="001D2097">
          <w:delText>É</w:delText>
        </w:r>
      </w:del>
      <w:r w:rsidR="0037218C">
        <w:t xml:space="preserve">ste código se encuentra en el navegador y espera a que el servidor confirme </w:t>
      </w:r>
      <w:r w:rsidR="0037218C">
        <w:tab/>
        <w:t xml:space="preserve">que se han borrado los datos. Una vez recibida la confirmación, el navegador realiza un </w:t>
      </w:r>
      <w:proofErr w:type="gramStart"/>
      <w:r w:rsidR="0037218C">
        <w:t>location.reload</w:t>
      </w:r>
      <w:proofErr w:type="gramEnd"/>
      <w:r w:rsidR="0037218C">
        <w:t>()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5607"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5608" w:author="Borja Gonzalez" w:date="2017-09-28T19:25:00Z"/>
        </w:trPr>
        <w:tc>
          <w:tcPr>
            <w:tcW w:w="8856" w:type="dxa"/>
          </w:tcPr>
          <w:p w14:paraId="05DA244A" w14:textId="77777777" w:rsidR="00301ECB" w:rsidRPr="00557475" w:rsidRDefault="00301ECB">
            <w:pPr>
              <w:rPr>
                <w:ins w:id="5609" w:author="Borja Gonzalez" w:date="2017-09-28T19:25:00Z"/>
                <w:noProof/>
                <w:lang w:val="en-US"/>
              </w:rPr>
              <w:pPrChange w:id="5610" w:author="GONZALEZ DIAZ, BORJA" w:date="2017-09-29T19:26:00Z">
                <w:pPr>
                  <w:widowControl w:val="0"/>
                  <w:autoSpaceDE w:val="0"/>
                  <w:autoSpaceDN w:val="0"/>
                  <w:adjustRightInd w:val="0"/>
                </w:pPr>
              </w:pPrChange>
            </w:pPr>
            <w:ins w:id="5611"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5612" w:author="Borja Gonzalez" w:date="2017-09-28T19:25:00Z"/>
                <w:b/>
                <w:bCs/>
                <w:noProof/>
                <w:lang w:val="es-ES"/>
                <w:rPrChange w:id="5613" w:author="Rodrigo García" w:date="2017-09-29T10:07:00Z">
                  <w:rPr>
                    <w:ins w:id="5614" w:author="Borja Gonzalez" w:date="2017-09-28T19:25:00Z"/>
                    <w:rFonts w:ascii="Monaco" w:eastAsiaTheme="majorEastAsia" w:hAnsi="Monaco" w:cs="Monaco"/>
                    <w:b/>
                    <w:bCs/>
                    <w:noProof/>
                    <w:color w:val="000000"/>
                    <w:sz w:val="20"/>
                    <w:szCs w:val="20"/>
                    <w:lang w:val="en-US"/>
                  </w:rPr>
                </w:rPrChange>
              </w:rPr>
              <w:pPrChange w:id="5615" w:author="GONZALEZ DIAZ, BORJA" w:date="2017-09-29T19:26:00Z">
                <w:pPr>
                  <w:keepNext/>
                  <w:keepLines/>
                  <w:widowControl w:val="0"/>
                  <w:autoSpaceDE w:val="0"/>
                  <w:autoSpaceDN w:val="0"/>
                  <w:adjustRightInd w:val="0"/>
                  <w:spacing w:before="200"/>
                  <w:outlineLvl w:val="4"/>
                </w:pPr>
              </w:pPrChange>
            </w:pPr>
            <w:ins w:id="5616" w:author="Borja Gonzalez" w:date="2017-09-28T19:25:00Z">
              <w:r w:rsidRPr="00557475">
                <w:rPr>
                  <w:noProof/>
                  <w:lang w:val="en-US"/>
                </w:rPr>
                <w:t xml:space="preserve">    </w:t>
              </w:r>
              <w:r w:rsidRPr="0079203F">
                <w:rPr>
                  <w:noProof/>
                  <w:lang w:val="es-ES"/>
                  <w:rPrChange w:id="5617"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5618" w:author="Rodrigo García" w:date="2017-09-29T10:07:00Z">
                    <w:rPr>
                      <w:rFonts w:ascii="Monaco" w:hAnsi="Monaco" w:cs="Monaco"/>
                      <w:b/>
                      <w:bCs/>
                      <w:noProof/>
                      <w:color w:val="CE5C00"/>
                      <w:sz w:val="20"/>
                      <w:szCs w:val="20"/>
                      <w:lang w:val="en-US"/>
                    </w:rPr>
                  </w:rPrChange>
                </w:rPr>
                <w:t>=</w:t>
              </w:r>
              <w:r w:rsidRPr="0079203F">
                <w:rPr>
                  <w:noProof/>
                  <w:lang w:val="es-ES"/>
                  <w:rPrChange w:id="5619" w:author="Rodrigo García" w:date="2017-09-29T10:07:00Z">
                    <w:rPr>
                      <w:rFonts w:ascii="Monaco" w:hAnsi="Monaco" w:cs="Monaco"/>
                      <w:noProof/>
                      <w:sz w:val="20"/>
                      <w:szCs w:val="20"/>
                      <w:lang w:val="en-US"/>
                    </w:rPr>
                  </w:rPrChange>
                </w:rPr>
                <w:t xml:space="preserve"> JSON</w:t>
              </w:r>
              <w:r w:rsidRPr="0079203F">
                <w:rPr>
                  <w:b/>
                  <w:bCs/>
                  <w:noProof/>
                  <w:lang w:val="es-ES"/>
                  <w:rPrChange w:id="5620" w:author="Rodrigo García" w:date="2017-09-29T10:07:00Z">
                    <w:rPr>
                      <w:rFonts w:ascii="Monaco" w:hAnsi="Monaco" w:cs="Monaco"/>
                      <w:b/>
                      <w:bCs/>
                      <w:noProof/>
                      <w:color w:val="000000"/>
                      <w:sz w:val="20"/>
                      <w:szCs w:val="20"/>
                      <w:lang w:val="en-US"/>
                    </w:rPr>
                  </w:rPrChange>
                </w:rPr>
                <w:t>.</w:t>
              </w:r>
              <w:r w:rsidRPr="0079203F">
                <w:rPr>
                  <w:noProof/>
                  <w:lang w:val="es-ES"/>
                  <w:rPrChange w:id="5621" w:author="Rodrigo García" w:date="2017-09-29T10:07:00Z">
                    <w:rPr>
                      <w:rFonts w:ascii="Monaco" w:hAnsi="Monaco" w:cs="Monaco"/>
                      <w:noProof/>
                      <w:color w:val="000000"/>
                      <w:sz w:val="20"/>
                      <w:szCs w:val="20"/>
                      <w:lang w:val="en-US"/>
                    </w:rPr>
                  </w:rPrChange>
                </w:rPr>
                <w:t>parse</w:t>
              </w:r>
              <w:r w:rsidRPr="0079203F">
                <w:rPr>
                  <w:b/>
                  <w:bCs/>
                  <w:noProof/>
                  <w:lang w:val="es-ES"/>
                  <w:rPrChange w:id="5622" w:author="Rodrigo García" w:date="2017-09-29T10:07:00Z">
                    <w:rPr>
                      <w:rFonts w:ascii="Monaco" w:hAnsi="Monaco" w:cs="Monaco"/>
                      <w:b/>
                      <w:bCs/>
                      <w:noProof/>
                      <w:color w:val="000000"/>
                      <w:sz w:val="20"/>
                      <w:szCs w:val="20"/>
                      <w:lang w:val="en-US"/>
                    </w:rPr>
                  </w:rPrChange>
                </w:rPr>
                <w:t>(</w:t>
              </w:r>
              <w:r w:rsidRPr="0079203F">
                <w:rPr>
                  <w:noProof/>
                  <w:lang w:val="es-ES"/>
                  <w:rPrChange w:id="5623" w:author="Rodrigo García" w:date="2017-09-29T10:07:00Z">
                    <w:rPr>
                      <w:rFonts w:ascii="Monaco" w:hAnsi="Monaco" w:cs="Monaco"/>
                      <w:noProof/>
                      <w:color w:val="000000"/>
                      <w:sz w:val="20"/>
                      <w:szCs w:val="20"/>
                      <w:lang w:val="en-US"/>
                    </w:rPr>
                  </w:rPrChange>
                </w:rPr>
                <w:t>info</w:t>
              </w:r>
              <w:r w:rsidRPr="0079203F">
                <w:rPr>
                  <w:b/>
                  <w:bCs/>
                  <w:noProof/>
                  <w:lang w:val="es-ES"/>
                  <w:rPrChange w:id="5624"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5625" w:author="Borja Gonzalez" w:date="2017-09-28T19:25:00Z"/>
                <w:b/>
                <w:bCs/>
                <w:color w:val="204A87"/>
                <w:lang w:val="es-ES"/>
                <w:rPrChange w:id="5626" w:author="Rodrigo García" w:date="2017-09-29T10:07:00Z">
                  <w:rPr>
                    <w:ins w:id="5627" w:author="Borja Gonzalez" w:date="2017-09-28T19:25:00Z"/>
                    <w:rFonts w:ascii="Monaco" w:hAnsi="Monaco" w:cs="Monaco"/>
                    <w:b/>
                    <w:bCs/>
                    <w:color w:val="204A87"/>
                    <w:sz w:val="20"/>
                    <w:szCs w:val="20"/>
                    <w:lang w:val="en-US"/>
                  </w:rPr>
                </w:rPrChange>
              </w:rPr>
              <w:pPrChange w:id="5628" w:author="GONZALEZ DIAZ, BORJA" w:date="2017-09-29T19:26:00Z">
                <w:pPr>
                  <w:widowControl w:val="0"/>
                  <w:autoSpaceDE w:val="0"/>
                  <w:autoSpaceDN w:val="0"/>
                  <w:adjustRightInd w:val="0"/>
                </w:pPr>
              </w:pPrChange>
            </w:pPr>
          </w:p>
          <w:p w14:paraId="31CE307A" w14:textId="77777777" w:rsidR="00301ECB" w:rsidRPr="0079203F" w:rsidRDefault="00301ECB">
            <w:pPr>
              <w:rPr>
                <w:ins w:id="5629" w:author="Borja Gonzalez" w:date="2017-09-28T19:25:00Z"/>
                <w:lang w:val="es-ES"/>
                <w:rPrChange w:id="5630" w:author="Rodrigo García" w:date="2017-09-29T10:07:00Z">
                  <w:rPr>
                    <w:ins w:id="5631" w:author="Borja Gonzalez" w:date="2017-09-28T19:25:00Z"/>
                    <w:rFonts w:ascii="Monaco" w:eastAsiaTheme="majorEastAsia" w:hAnsi="Monaco" w:cs="Monaco"/>
                    <w:color w:val="243F60" w:themeColor="accent1" w:themeShade="7F"/>
                    <w:sz w:val="32"/>
                    <w:szCs w:val="32"/>
                    <w:lang w:val="en-US"/>
                  </w:rPr>
                </w:rPrChange>
              </w:rPr>
              <w:pPrChange w:id="5632" w:author="GONZALEZ DIAZ, BORJA" w:date="2017-09-29T19:26:00Z">
                <w:pPr>
                  <w:keepNext/>
                  <w:keepLines/>
                  <w:widowControl w:val="0"/>
                  <w:autoSpaceDE w:val="0"/>
                  <w:autoSpaceDN w:val="0"/>
                  <w:adjustRightInd w:val="0"/>
                  <w:spacing w:before="200"/>
                  <w:outlineLvl w:val="4"/>
                </w:pPr>
              </w:pPrChange>
            </w:pPr>
            <w:proofErr w:type="gramStart"/>
            <w:ins w:id="5633" w:author="Borja Gonzalez" w:date="2017-09-28T19:25:00Z">
              <w:r w:rsidRPr="0079203F">
                <w:rPr>
                  <w:b/>
                  <w:bCs/>
                  <w:color w:val="204A87"/>
                  <w:lang w:val="es-ES"/>
                  <w:rPrChange w:id="5634" w:author="Rodrigo García" w:date="2017-09-29T10:07:00Z">
                    <w:rPr>
                      <w:rFonts w:ascii="Monaco" w:hAnsi="Monaco" w:cs="Monaco"/>
                      <w:b/>
                      <w:bCs/>
                      <w:color w:val="204A87"/>
                      <w:sz w:val="32"/>
                      <w:szCs w:val="32"/>
                      <w:lang w:val="en-US"/>
                    </w:rPr>
                  </w:rPrChange>
                </w:rPr>
                <w:t>if</w:t>
              </w:r>
              <w:r w:rsidRPr="0079203F">
                <w:rPr>
                  <w:b/>
                  <w:bCs/>
                  <w:lang w:val="es-ES"/>
                  <w:rPrChange w:id="5635" w:author="Rodrigo García" w:date="2017-09-29T10:07:00Z">
                    <w:rPr>
                      <w:rFonts w:ascii="Monaco" w:hAnsi="Monaco" w:cs="Monaco"/>
                      <w:b/>
                      <w:bCs/>
                      <w:color w:val="000000"/>
                      <w:sz w:val="32"/>
                      <w:szCs w:val="32"/>
                      <w:lang w:val="en-US"/>
                    </w:rPr>
                  </w:rPrChange>
                </w:rPr>
                <w:t>(</w:t>
              </w:r>
              <w:proofErr w:type="gramEnd"/>
              <w:r w:rsidRPr="0079203F">
                <w:rPr>
                  <w:lang w:val="es-ES"/>
                  <w:rPrChange w:id="5636" w:author="Rodrigo García" w:date="2017-09-29T10:07:00Z">
                    <w:rPr>
                      <w:rFonts w:ascii="Monaco" w:hAnsi="Monaco" w:cs="Monaco"/>
                      <w:color w:val="000000"/>
                      <w:sz w:val="32"/>
                      <w:szCs w:val="32"/>
                      <w:lang w:val="en-US"/>
                    </w:rPr>
                  </w:rPrChange>
                </w:rPr>
                <w:t>datos</w:t>
              </w:r>
              <w:r w:rsidRPr="0079203F">
                <w:rPr>
                  <w:b/>
                  <w:bCs/>
                  <w:lang w:val="es-ES"/>
                  <w:rPrChange w:id="5637" w:author="Rodrigo García" w:date="2017-09-29T10:07:00Z">
                    <w:rPr>
                      <w:rFonts w:ascii="Monaco" w:hAnsi="Monaco" w:cs="Monaco"/>
                      <w:b/>
                      <w:bCs/>
                      <w:color w:val="000000"/>
                      <w:sz w:val="32"/>
                      <w:szCs w:val="32"/>
                      <w:lang w:val="en-US"/>
                    </w:rPr>
                  </w:rPrChange>
                </w:rPr>
                <w:t>.</w:t>
              </w:r>
              <w:r w:rsidRPr="0079203F">
                <w:rPr>
                  <w:lang w:val="es-ES"/>
                  <w:rPrChange w:id="5638" w:author="Rodrigo García" w:date="2017-09-29T10:07:00Z">
                    <w:rPr>
                      <w:rFonts w:ascii="Monaco" w:hAnsi="Monaco" w:cs="Monaco"/>
                      <w:color w:val="000000"/>
                      <w:sz w:val="32"/>
                      <w:szCs w:val="32"/>
                      <w:lang w:val="en-US"/>
                    </w:rPr>
                  </w:rPrChange>
                </w:rPr>
                <w:t>operacion</w:t>
              </w:r>
              <w:r w:rsidRPr="0079203F">
                <w:rPr>
                  <w:b/>
                  <w:bCs/>
                  <w:color w:val="CE5C00"/>
                  <w:lang w:val="es-ES"/>
                  <w:rPrChange w:id="5639" w:author="Rodrigo García" w:date="2017-09-29T10:07:00Z">
                    <w:rPr>
                      <w:rFonts w:ascii="Monaco" w:hAnsi="Monaco" w:cs="Monaco"/>
                      <w:b/>
                      <w:bCs/>
                      <w:color w:val="CE5C00"/>
                      <w:sz w:val="32"/>
                      <w:szCs w:val="32"/>
                      <w:lang w:val="en-US"/>
                    </w:rPr>
                  </w:rPrChange>
                </w:rPr>
                <w:t>==</w:t>
              </w:r>
              <w:r w:rsidRPr="0079203F">
                <w:rPr>
                  <w:color w:val="4E9A06"/>
                  <w:lang w:val="es-ES"/>
                  <w:rPrChange w:id="5640" w:author="Rodrigo García" w:date="2017-09-29T10:07:00Z">
                    <w:rPr>
                      <w:rFonts w:ascii="Monaco" w:hAnsi="Monaco" w:cs="Monaco"/>
                      <w:color w:val="4E9A06"/>
                      <w:sz w:val="32"/>
                      <w:szCs w:val="32"/>
                      <w:lang w:val="en-US"/>
                    </w:rPr>
                  </w:rPrChange>
                </w:rPr>
                <w:t>"Borrar datos de paciente"</w:t>
              </w:r>
              <w:r w:rsidRPr="0079203F">
                <w:rPr>
                  <w:b/>
                  <w:bCs/>
                  <w:lang w:val="es-ES"/>
                  <w:rPrChange w:id="5641"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5642" w:author="Borja Gonzalez" w:date="2017-09-28T19:25:00Z"/>
                <w:lang w:val="es-ES"/>
                <w:rPrChange w:id="5643" w:author="Rodrigo García" w:date="2017-09-29T10:07:00Z">
                  <w:rPr>
                    <w:ins w:id="5644" w:author="Borja Gonzalez" w:date="2017-09-28T19:25:00Z"/>
                    <w:rFonts w:ascii="Monaco" w:eastAsiaTheme="majorEastAsia" w:hAnsi="Monaco" w:cs="Monaco"/>
                    <w:color w:val="243F60" w:themeColor="accent1" w:themeShade="7F"/>
                    <w:sz w:val="32"/>
                    <w:szCs w:val="32"/>
                    <w:lang w:val="en-US"/>
                  </w:rPr>
                </w:rPrChange>
              </w:rPr>
              <w:pPrChange w:id="5645" w:author="GONZALEZ DIAZ, BORJA" w:date="2017-09-29T19:26:00Z">
                <w:pPr>
                  <w:keepNext/>
                  <w:keepLines/>
                  <w:widowControl w:val="0"/>
                  <w:autoSpaceDE w:val="0"/>
                  <w:autoSpaceDN w:val="0"/>
                  <w:adjustRightInd w:val="0"/>
                  <w:spacing w:before="200"/>
                  <w:outlineLvl w:val="4"/>
                </w:pPr>
              </w:pPrChange>
            </w:pPr>
            <w:ins w:id="5646" w:author="Borja Gonzalez" w:date="2017-09-28T19:25:00Z">
              <w:r w:rsidRPr="0079203F">
                <w:rPr>
                  <w:lang w:val="es-ES"/>
                  <w:rPrChange w:id="5647" w:author="Rodrigo García" w:date="2017-09-29T10:07:00Z">
                    <w:rPr>
                      <w:rFonts w:ascii="Monaco" w:hAnsi="Monaco" w:cs="Monaco"/>
                      <w:sz w:val="32"/>
                      <w:szCs w:val="32"/>
                      <w:lang w:val="en-US"/>
                    </w:rPr>
                  </w:rPrChange>
                </w:rPr>
                <w:t xml:space="preserve">  </w:t>
              </w:r>
              <w:proofErr w:type="gramStart"/>
              <w:r w:rsidRPr="0079203F">
                <w:rPr>
                  <w:lang w:val="es-ES"/>
                  <w:rPrChange w:id="5648" w:author="Rodrigo García" w:date="2017-09-29T10:07:00Z">
                    <w:rPr>
                      <w:rFonts w:ascii="Monaco" w:hAnsi="Monaco" w:cs="Monaco"/>
                      <w:sz w:val="32"/>
                      <w:szCs w:val="32"/>
                      <w:lang w:val="en-US"/>
                    </w:rPr>
                  </w:rPrChange>
                </w:rPr>
                <w:t>console</w:t>
              </w:r>
              <w:r w:rsidRPr="0079203F">
                <w:rPr>
                  <w:b/>
                  <w:bCs/>
                  <w:lang w:val="es-ES"/>
                  <w:rPrChange w:id="5649" w:author="Rodrigo García" w:date="2017-09-29T10:07:00Z">
                    <w:rPr>
                      <w:rFonts w:ascii="Monaco" w:hAnsi="Monaco" w:cs="Monaco"/>
                      <w:b/>
                      <w:bCs/>
                      <w:color w:val="000000"/>
                      <w:sz w:val="32"/>
                      <w:szCs w:val="32"/>
                      <w:lang w:val="en-US"/>
                    </w:rPr>
                  </w:rPrChange>
                </w:rPr>
                <w:t>.</w:t>
              </w:r>
              <w:r w:rsidRPr="0079203F">
                <w:rPr>
                  <w:lang w:val="es-ES"/>
                  <w:rPrChange w:id="5650" w:author="Rodrigo García" w:date="2017-09-29T10:07:00Z">
                    <w:rPr>
                      <w:rFonts w:ascii="Monaco" w:hAnsi="Monaco" w:cs="Monaco"/>
                      <w:color w:val="000000"/>
                      <w:sz w:val="32"/>
                      <w:szCs w:val="32"/>
                      <w:lang w:val="en-US"/>
                    </w:rPr>
                  </w:rPrChange>
                </w:rPr>
                <w:t>log</w:t>
              </w:r>
              <w:r w:rsidRPr="0079203F">
                <w:rPr>
                  <w:b/>
                  <w:bCs/>
                  <w:lang w:val="es-ES"/>
                  <w:rPrChange w:id="5651"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5652"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5653" w:author="Rodrigo García" w:date="2017-09-29T10:07:00Z">
                    <w:rPr>
                      <w:rFonts w:ascii="Monaco" w:hAnsi="Monaco" w:cs="Monaco"/>
                      <w:b/>
                      <w:bCs/>
                      <w:color w:val="CE5C00"/>
                      <w:sz w:val="32"/>
                      <w:szCs w:val="32"/>
                      <w:lang w:val="en-US"/>
                    </w:rPr>
                  </w:rPrChange>
                </w:rPr>
                <w:t>+</w:t>
              </w:r>
              <w:r w:rsidRPr="0079203F">
                <w:rPr>
                  <w:lang w:val="es-ES"/>
                  <w:rPrChange w:id="5654" w:author="Rodrigo García" w:date="2017-09-29T10:07:00Z">
                    <w:rPr>
                      <w:rFonts w:ascii="Monaco" w:hAnsi="Monaco" w:cs="Monaco"/>
                      <w:color w:val="000000"/>
                      <w:sz w:val="32"/>
                      <w:szCs w:val="32"/>
                      <w:lang w:val="en-US"/>
                    </w:rPr>
                  </w:rPrChange>
                </w:rPr>
                <w:t>datos</w:t>
              </w:r>
              <w:r w:rsidRPr="0079203F">
                <w:rPr>
                  <w:b/>
                  <w:bCs/>
                  <w:lang w:val="es-ES"/>
                  <w:rPrChange w:id="5655" w:author="Rodrigo García" w:date="2017-09-29T10:07:00Z">
                    <w:rPr>
                      <w:rFonts w:ascii="Monaco" w:hAnsi="Monaco" w:cs="Monaco"/>
                      <w:b/>
                      <w:bCs/>
                      <w:color w:val="000000"/>
                      <w:sz w:val="32"/>
                      <w:szCs w:val="32"/>
                      <w:lang w:val="en-US"/>
                    </w:rPr>
                  </w:rPrChange>
                </w:rPr>
                <w:t>.</w:t>
              </w:r>
              <w:r w:rsidRPr="0079203F">
                <w:rPr>
                  <w:lang w:val="es-ES"/>
                  <w:rPrChange w:id="5656" w:author="Rodrigo García" w:date="2017-09-29T10:07:00Z">
                    <w:rPr>
                      <w:rFonts w:ascii="Monaco" w:hAnsi="Monaco" w:cs="Monaco"/>
                      <w:color w:val="000000"/>
                      <w:sz w:val="32"/>
                      <w:szCs w:val="32"/>
                      <w:lang w:val="en-US"/>
                    </w:rPr>
                  </w:rPrChange>
                </w:rPr>
                <w:t>n</w:t>
              </w:r>
              <w:r w:rsidRPr="0079203F">
                <w:rPr>
                  <w:b/>
                  <w:bCs/>
                  <w:lang w:val="es-ES"/>
                  <w:rPrChange w:id="5657"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5658" w:author="Borja Gonzalez" w:date="2017-09-28T19:25:00Z"/>
                <w:lang w:val="en-US"/>
                <w:rPrChange w:id="5659" w:author="Borja Gonzalez" w:date="2017-09-28T19:25:00Z">
                  <w:rPr>
                    <w:ins w:id="5660" w:author="Borja Gonzalez" w:date="2017-09-28T19:25:00Z"/>
                    <w:rFonts w:ascii="Monaco" w:eastAsiaTheme="majorEastAsia" w:hAnsi="Monaco" w:cs="Monaco"/>
                    <w:color w:val="243F60" w:themeColor="accent1" w:themeShade="7F"/>
                    <w:sz w:val="32"/>
                    <w:szCs w:val="32"/>
                    <w:lang w:val="en-US"/>
                  </w:rPr>
                </w:rPrChange>
              </w:rPr>
              <w:pPrChange w:id="5661" w:author="GONZALEZ DIAZ, BORJA" w:date="2017-09-29T19:26:00Z">
                <w:pPr>
                  <w:keepNext/>
                  <w:keepLines/>
                  <w:widowControl w:val="0"/>
                  <w:autoSpaceDE w:val="0"/>
                  <w:autoSpaceDN w:val="0"/>
                  <w:adjustRightInd w:val="0"/>
                  <w:spacing w:before="200"/>
                  <w:outlineLvl w:val="4"/>
                </w:pPr>
              </w:pPrChange>
            </w:pPr>
            <w:ins w:id="5662" w:author="Borja Gonzalez" w:date="2017-09-28T19:25:00Z">
              <w:r w:rsidRPr="0079203F">
                <w:rPr>
                  <w:lang w:val="es-ES"/>
                  <w:rPrChange w:id="5663" w:author="Rodrigo García" w:date="2017-09-29T10:07:00Z">
                    <w:rPr>
                      <w:rFonts w:ascii="Monaco" w:hAnsi="Monaco" w:cs="Monaco"/>
                      <w:sz w:val="32"/>
                      <w:szCs w:val="32"/>
                      <w:lang w:val="en-US"/>
                    </w:rPr>
                  </w:rPrChange>
                </w:rPr>
                <w:t xml:space="preserve">    </w:t>
              </w:r>
              <w:r w:rsidRPr="00301ECB">
                <w:rPr>
                  <w:b/>
                  <w:bCs/>
                  <w:color w:val="204A87"/>
                  <w:lang w:val="en-US"/>
                  <w:rPrChange w:id="5664" w:author="Borja Gonzalez" w:date="2017-09-28T19:25:00Z">
                    <w:rPr>
                      <w:rFonts w:ascii="Monaco" w:hAnsi="Monaco" w:cs="Monaco"/>
                      <w:b/>
                      <w:bCs/>
                      <w:color w:val="204A87"/>
                      <w:sz w:val="32"/>
                      <w:szCs w:val="32"/>
                      <w:lang w:val="en-US"/>
                    </w:rPr>
                  </w:rPrChange>
                </w:rPr>
                <w:t>var</w:t>
              </w:r>
              <w:r w:rsidRPr="00301ECB">
                <w:rPr>
                  <w:lang w:val="en-US"/>
                  <w:rPrChange w:id="5665" w:author="Borja Gonzalez" w:date="2017-09-28T19:25:00Z">
                    <w:rPr>
                      <w:rFonts w:ascii="Monaco" w:hAnsi="Monaco" w:cs="Monaco"/>
                      <w:sz w:val="32"/>
                      <w:szCs w:val="32"/>
                      <w:lang w:val="en-US"/>
                    </w:rPr>
                  </w:rPrChange>
                </w:rPr>
                <w:t xml:space="preserve"> filebuffer </w:t>
              </w:r>
              <w:r w:rsidRPr="00301ECB">
                <w:rPr>
                  <w:b/>
                  <w:bCs/>
                  <w:color w:val="CE5C00"/>
                  <w:lang w:val="en-US"/>
                  <w:rPrChange w:id="5666" w:author="Borja Gonzalez" w:date="2017-09-28T19:25:00Z">
                    <w:rPr>
                      <w:rFonts w:ascii="Monaco" w:hAnsi="Monaco" w:cs="Monaco"/>
                      <w:b/>
                      <w:bCs/>
                      <w:color w:val="CE5C00"/>
                      <w:sz w:val="32"/>
                      <w:szCs w:val="32"/>
                      <w:lang w:val="en-US"/>
                    </w:rPr>
                  </w:rPrChange>
                </w:rPr>
                <w:t>=</w:t>
              </w:r>
              <w:r w:rsidRPr="00301ECB">
                <w:rPr>
                  <w:lang w:val="en-US"/>
                  <w:rPrChange w:id="5667" w:author="Borja Gonzalez" w:date="2017-09-28T19:25:00Z">
                    <w:rPr>
                      <w:rFonts w:ascii="Monaco" w:hAnsi="Monaco" w:cs="Monaco"/>
                      <w:sz w:val="32"/>
                      <w:szCs w:val="32"/>
                      <w:lang w:val="en-US"/>
                    </w:rPr>
                  </w:rPrChange>
                </w:rPr>
                <w:t xml:space="preserve"> </w:t>
              </w:r>
              <w:proofErr w:type="gramStart"/>
              <w:r w:rsidRPr="00301ECB">
                <w:rPr>
                  <w:lang w:val="en-US"/>
                  <w:rPrChange w:id="5668" w:author="Borja Gonzalez" w:date="2017-09-28T19:25:00Z">
                    <w:rPr>
                      <w:rFonts w:ascii="Monaco" w:hAnsi="Monaco" w:cs="Monaco"/>
                      <w:sz w:val="32"/>
                      <w:szCs w:val="32"/>
                      <w:lang w:val="en-US"/>
                    </w:rPr>
                  </w:rPrChange>
                </w:rPr>
                <w:t>fs</w:t>
              </w:r>
              <w:r w:rsidRPr="00301ECB">
                <w:rPr>
                  <w:b/>
                  <w:bCs/>
                  <w:lang w:val="en-US"/>
                  <w:rPrChange w:id="5669" w:author="Borja Gonzalez" w:date="2017-09-28T19:25:00Z">
                    <w:rPr>
                      <w:rFonts w:ascii="Monaco" w:hAnsi="Monaco" w:cs="Monaco"/>
                      <w:b/>
                      <w:bCs/>
                      <w:color w:val="000000"/>
                      <w:sz w:val="32"/>
                      <w:szCs w:val="32"/>
                      <w:lang w:val="en-US"/>
                    </w:rPr>
                  </w:rPrChange>
                </w:rPr>
                <w:t>.</w:t>
              </w:r>
              <w:r w:rsidRPr="00301ECB">
                <w:rPr>
                  <w:lang w:val="en-US"/>
                  <w:rPrChange w:id="5670" w:author="Borja Gonzalez" w:date="2017-09-28T19:25:00Z">
                    <w:rPr>
                      <w:rFonts w:ascii="Monaco" w:hAnsi="Monaco" w:cs="Monaco"/>
                      <w:color w:val="000000"/>
                      <w:sz w:val="32"/>
                      <w:szCs w:val="32"/>
                      <w:lang w:val="en-US"/>
                    </w:rPr>
                  </w:rPrChange>
                </w:rPr>
                <w:t>readFileSync</w:t>
              </w:r>
              <w:proofErr w:type="gramEnd"/>
              <w:r w:rsidRPr="00301ECB">
                <w:rPr>
                  <w:b/>
                  <w:bCs/>
                  <w:lang w:val="en-US"/>
                  <w:rPrChange w:id="5671" w:author="Borja Gonzalez" w:date="2017-09-28T19:25:00Z">
                    <w:rPr>
                      <w:rFonts w:ascii="Monaco" w:hAnsi="Monaco" w:cs="Monaco"/>
                      <w:b/>
                      <w:bCs/>
                      <w:color w:val="000000"/>
                      <w:sz w:val="32"/>
                      <w:szCs w:val="32"/>
                      <w:lang w:val="en-US"/>
                    </w:rPr>
                  </w:rPrChange>
                </w:rPr>
                <w:t>(</w:t>
              </w:r>
              <w:r w:rsidRPr="00301ECB">
                <w:rPr>
                  <w:color w:val="4E9A06"/>
                  <w:lang w:val="en-US"/>
                  <w:rPrChange w:id="5672" w:author="Borja Gonzalez" w:date="2017-09-28T19:25:00Z">
                    <w:rPr>
                      <w:rFonts w:ascii="Monaco" w:hAnsi="Monaco" w:cs="Monaco"/>
                      <w:color w:val="4E9A06"/>
                      <w:sz w:val="32"/>
                      <w:szCs w:val="32"/>
                      <w:lang w:val="en-US"/>
                    </w:rPr>
                  </w:rPrChange>
                </w:rPr>
                <w:t>'./Pacientes_DB.db'</w:t>
              </w:r>
              <w:r w:rsidRPr="00301ECB">
                <w:rPr>
                  <w:b/>
                  <w:bCs/>
                  <w:lang w:val="en-US"/>
                  <w:rPrChange w:id="5673"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5674" w:author="Borja Gonzalez" w:date="2017-09-28T19:25:00Z"/>
                <w:lang w:val="en-US"/>
                <w:rPrChange w:id="5675" w:author="Borja Gonzalez" w:date="2017-09-28T19:25:00Z">
                  <w:rPr>
                    <w:ins w:id="5676" w:author="Borja Gonzalez" w:date="2017-09-28T19:25:00Z"/>
                    <w:rFonts w:ascii="Monaco" w:hAnsi="Monaco" w:cs="Monaco"/>
                    <w:sz w:val="32"/>
                    <w:szCs w:val="32"/>
                    <w:lang w:val="en-US"/>
                  </w:rPr>
                </w:rPrChange>
              </w:rPr>
              <w:pPrChange w:id="5677" w:author="GONZALEZ DIAZ, BORJA" w:date="2017-09-29T19:26:00Z">
                <w:pPr>
                  <w:widowControl w:val="0"/>
                  <w:autoSpaceDE w:val="0"/>
                  <w:autoSpaceDN w:val="0"/>
                  <w:adjustRightInd w:val="0"/>
                </w:pPr>
              </w:pPrChange>
            </w:pPr>
          </w:p>
          <w:p w14:paraId="59FAD707" w14:textId="77777777" w:rsidR="00301ECB" w:rsidRPr="00301ECB" w:rsidRDefault="00301ECB">
            <w:pPr>
              <w:rPr>
                <w:ins w:id="5678" w:author="Borja Gonzalez" w:date="2017-09-28T19:25:00Z"/>
                <w:lang w:val="en-US"/>
                <w:rPrChange w:id="5679" w:author="Borja Gonzalez" w:date="2017-09-28T19:25:00Z">
                  <w:rPr>
                    <w:ins w:id="5680" w:author="Borja Gonzalez" w:date="2017-09-28T19:25:00Z"/>
                    <w:rFonts w:ascii="Monaco" w:eastAsiaTheme="majorEastAsia" w:hAnsi="Monaco" w:cs="Monaco"/>
                    <w:color w:val="243F60" w:themeColor="accent1" w:themeShade="7F"/>
                    <w:sz w:val="32"/>
                    <w:szCs w:val="32"/>
                    <w:lang w:val="en-US"/>
                  </w:rPr>
                </w:rPrChange>
              </w:rPr>
              <w:pPrChange w:id="5681" w:author="GONZALEZ DIAZ, BORJA" w:date="2017-09-29T19:26:00Z">
                <w:pPr>
                  <w:keepNext/>
                  <w:keepLines/>
                  <w:widowControl w:val="0"/>
                  <w:autoSpaceDE w:val="0"/>
                  <w:autoSpaceDN w:val="0"/>
                  <w:adjustRightInd w:val="0"/>
                  <w:spacing w:before="200"/>
                  <w:outlineLvl w:val="4"/>
                </w:pPr>
              </w:pPrChange>
            </w:pPr>
            <w:ins w:id="5682" w:author="Borja Gonzalez" w:date="2017-09-28T19:25:00Z">
              <w:r w:rsidRPr="00301ECB">
                <w:rPr>
                  <w:lang w:val="en-US"/>
                  <w:rPrChange w:id="5683" w:author="Borja Gonzalez" w:date="2017-09-28T19:25:00Z">
                    <w:rPr>
                      <w:rFonts w:ascii="Monaco" w:hAnsi="Monaco" w:cs="Monaco"/>
                      <w:sz w:val="32"/>
                      <w:szCs w:val="32"/>
                      <w:lang w:val="en-US"/>
                    </w:rPr>
                  </w:rPrChange>
                </w:rPr>
                <w:t xml:space="preserve">    </w:t>
              </w:r>
              <w:r w:rsidRPr="00301ECB">
                <w:rPr>
                  <w:b/>
                  <w:bCs/>
                  <w:color w:val="204A87"/>
                  <w:lang w:val="en-US"/>
                  <w:rPrChange w:id="5684" w:author="Borja Gonzalez" w:date="2017-09-28T19:25:00Z">
                    <w:rPr>
                      <w:rFonts w:ascii="Monaco" w:hAnsi="Monaco" w:cs="Monaco"/>
                      <w:b/>
                      <w:bCs/>
                      <w:color w:val="204A87"/>
                      <w:sz w:val="32"/>
                      <w:szCs w:val="32"/>
                      <w:lang w:val="en-US"/>
                    </w:rPr>
                  </w:rPrChange>
                </w:rPr>
                <w:t>var</w:t>
              </w:r>
              <w:r w:rsidRPr="00301ECB">
                <w:rPr>
                  <w:lang w:val="en-US"/>
                  <w:rPrChange w:id="5685" w:author="Borja Gonzalez" w:date="2017-09-28T19:25:00Z">
                    <w:rPr>
                      <w:rFonts w:ascii="Monaco" w:hAnsi="Monaco" w:cs="Monaco"/>
                      <w:sz w:val="32"/>
                      <w:szCs w:val="32"/>
                      <w:lang w:val="en-US"/>
                    </w:rPr>
                  </w:rPrChange>
                </w:rPr>
                <w:t xml:space="preserve"> db </w:t>
              </w:r>
              <w:r w:rsidRPr="00301ECB">
                <w:rPr>
                  <w:b/>
                  <w:bCs/>
                  <w:color w:val="CE5C00"/>
                  <w:lang w:val="en-US"/>
                  <w:rPrChange w:id="5686" w:author="Borja Gonzalez" w:date="2017-09-28T19:25:00Z">
                    <w:rPr>
                      <w:rFonts w:ascii="Monaco" w:hAnsi="Monaco" w:cs="Monaco"/>
                      <w:b/>
                      <w:bCs/>
                      <w:color w:val="CE5C00"/>
                      <w:sz w:val="32"/>
                      <w:szCs w:val="32"/>
                      <w:lang w:val="en-US"/>
                    </w:rPr>
                  </w:rPrChange>
                </w:rPr>
                <w:t>=</w:t>
              </w:r>
              <w:r w:rsidRPr="00301ECB">
                <w:rPr>
                  <w:lang w:val="en-US"/>
                  <w:rPrChange w:id="5687" w:author="Borja Gonzalez" w:date="2017-09-28T19:25:00Z">
                    <w:rPr>
                      <w:rFonts w:ascii="Monaco" w:hAnsi="Monaco" w:cs="Monaco"/>
                      <w:sz w:val="32"/>
                      <w:szCs w:val="32"/>
                      <w:lang w:val="en-US"/>
                    </w:rPr>
                  </w:rPrChange>
                </w:rPr>
                <w:t xml:space="preserve"> </w:t>
              </w:r>
              <w:r w:rsidRPr="00301ECB">
                <w:rPr>
                  <w:b/>
                  <w:bCs/>
                  <w:color w:val="204A87"/>
                  <w:lang w:val="en-US"/>
                  <w:rPrChange w:id="5688" w:author="Borja Gonzalez" w:date="2017-09-28T19:25:00Z">
                    <w:rPr>
                      <w:rFonts w:ascii="Monaco" w:hAnsi="Monaco" w:cs="Monaco"/>
                      <w:b/>
                      <w:bCs/>
                      <w:color w:val="204A87"/>
                      <w:sz w:val="32"/>
                      <w:szCs w:val="32"/>
                      <w:lang w:val="en-US"/>
                    </w:rPr>
                  </w:rPrChange>
                </w:rPr>
                <w:t>new</w:t>
              </w:r>
              <w:r w:rsidRPr="00301ECB">
                <w:rPr>
                  <w:lang w:val="en-US"/>
                  <w:rPrChange w:id="5689" w:author="Borja Gonzalez" w:date="2017-09-28T19:25:00Z">
                    <w:rPr>
                      <w:rFonts w:ascii="Monaco" w:hAnsi="Monaco" w:cs="Monaco"/>
                      <w:sz w:val="32"/>
                      <w:szCs w:val="32"/>
                      <w:lang w:val="en-US"/>
                    </w:rPr>
                  </w:rPrChange>
                </w:rPr>
                <w:t xml:space="preserve"> SQL</w:t>
              </w:r>
              <w:r w:rsidRPr="00301ECB">
                <w:rPr>
                  <w:b/>
                  <w:bCs/>
                  <w:lang w:val="en-US"/>
                  <w:rPrChange w:id="5690" w:author="Borja Gonzalez" w:date="2017-09-28T19:25:00Z">
                    <w:rPr>
                      <w:rFonts w:ascii="Monaco" w:hAnsi="Monaco" w:cs="Monaco"/>
                      <w:b/>
                      <w:bCs/>
                      <w:color w:val="000000"/>
                      <w:sz w:val="32"/>
                      <w:szCs w:val="32"/>
                      <w:lang w:val="en-US"/>
                    </w:rPr>
                  </w:rPrChange>
                </w:rPr>
                <w:t>.</w:t>
              </w:r>
              <w:r w:rsidRPr="00301ECB">
                <w:rPr>
                  <w:lang w:val="en-US"/>
                  <w:rPrChange w:id="5691" w:author="Borja Gonzalez" w:date="2017-09-28T19:25:00Z">
                    <w:rPr>
                      <w:rFonts w:ascii="Monaco" w:hAnsi="Monaco" w:cs="Monaco"/>
                      <w:color w:val="000000"/>
                      <w:sz w:val="32"/>
                      <w:szCs w:val="32"/>
                      <w:lang w:val="en-US"/>
                    </w:rPr>
                  </w:rPrChange>
                </w:rPr>
                <w:t>Database</w:t>
              </w:r>
              <w:r w:rsidRPr="00301ECB">
                <w:rPr>
                  <w:b/>
                  <w:bCs/>
                  <w:lang w:val="en-US"/>
                  <w:rPrChange w:id="5692" w:author="Borja Gonzalez" w:date="2017-09-28T19:25:00Z">
                    <w:rPr>
                      <w:rFonts w:ascii="Monaco" w:hAnsi="Monaco" w:cs="Monaco"/>
                      <w:b/>
                      <w:bCs/>
                      <w:color w:val="000000"/>
                      <w:sz w:val="32"/>
                      <w:szCs w:val="32"/>
                      <w:lang w:val="en-US"/>
                    </w:rPr>
                  </w:rPrChange>
                </w:rPr>
                <w:t>(</w:t>
              </w:r>
              <w:r w:rsidRPr="00301ECB">
                <w:rPr>
                  <w:lang w:val="en-US"/>
                  <w:rPrChange w:id="5693" w:author="Borja Gonzalez" w:date="2017-09-28T19:25:00Z">
                    <w:rPr>
                      <w:rFonts w:ascii="Monaco" w:hAnsi="Monaco" w:cs="Monaco"/>
                      <w:color w:val="000000"/>
                      <w:sz w:val="32"/>
                      <w:szCs w:val="32"/>
                      <w:lang w:val="en-US"/>
                    </w:rPr>
                  </w:rPrChange>
                </w:rPr>
                <w:t>filebuffer</w:t>
              </w:r>
              <w:r w:rsidRPr="00301ECB">
                <w:rPr>
                  <w:b/>
                  <w:bCs/>
                  <w:lang w:val="en-US"/>
                  <w:rPrChange w:id="5694"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5695" w:author="Borja Gonzalez" w:date="2017-09-28T19:25:00Z"/>
                <w:lang w:val="es-ES"/>
                <w:rPrChange w:id="5696" w:author="Rodrigo García" w:date="2017-09-29T10:07:00Z">
                  <w:rPr>
                    <w:ins w:id="5697" w:author="Borja Gonzalez" w:date="2017-09-28T19:25:00Z"/>
                    <w:rFonts w:ascii="Monaco" w:eastAsiaTheme="majorEastAsia" w:hAnsi="Monaco" w:cs="Monaco"/>
                    <w:color w:val="243F60" w:themeColor="accent1" w:themeShade="7F"/>
                    <w:sz w:val="32"/>
                    <w:szCs w:val="32"/>
                    <w:lang w:val="en-US"/>
                  </w:rPr>
                </w:rPrChange>
              </w:rPr>
              <w:pPrChange w:id="5698" w:author="GONZALEZ DIAZ, BORJA" w:date="2017-09-29T19:26:00Z">
                <w:pPr>
                  <w:keepNext/>
                  <w:keepLines/>
                  <w:widowControl w:val="0"/>
                  <w:autoSpaceDE w:val="0"/>
                  <w:autoSpaceDN w:val="0"/>
                  <w:adjustRightInd w:val="0"/>
                  <w:spacing w:before="200"/>
                  <w:outlineLvl w:val="4"/>
                </w:pPr>
              </w:pPrChange>
            </w:pPr>
            <w:ins w:id="5699" w:author="Borja Gonzalez" w:date="2017-09-28T19:25:00Z">
              <w:r w:rsidRPr="00301ECB">
                <w:rPr>
                  <w:lang w:val="en-US"/>
                  <w:rPrChange w:id="5700" w:author="Borja Gonzalez" w:date="2017-09-28T19:25:00Z">
                    <w:rPr>
                      <w:rFonts w:ascii="Monaco" w:hAnsi="Monaco" w:cs="Monaco"/>
                      <w:sz w:val="32"/>
                      <w:szCs w:val="32"/>
                      <w:lang w:val="en-US"/>
                    </w:rPr>
                  </w:rPrChange>
                </w:rPr>
                <w:lastRenderedPageBreak/>
                <w:t xml:space="preserve">    </w:t>
              </w:r>
              <w:r w:rsidRPr="0079203F">
                <w:rPr>
                  <w:lang w:val="es-ES"/>
                  <w:rPrChange w:id="5701" w:author="Rodrigo García" w:date="2017-09-29T10:07:00Z">
                    <w:rPr>
                      <w:rFonts w:ascii="Monaco" w:hAnsi="Monaco" w:cs="Monaco"/>
                      <w:color w:val="000000"/>
                      <w:sz w:val="32"/>
                      <w:szCs w:val="32"/>
                      <w:lang w:val="en-US"/>
                    </w:rPr>
                  </w:rPrChange>
                </w:rPr>
                <w:t>console</w:t>
              </w:r>
              <w:r w:rsidRPr="0079203F">
                <w:rPr>
                  <w:b/>
                  <w:bCs/>
                  <w:lang w:val="es-ES"/>
                  <w:rPrChange w:id="5702" w:author="Rodrigo García" w:date="2017-09-29T10:07:00Z">
                    <w:rPr>
                      <w:rFonts w:ascii="Monaco" w:hAnsi="Monaco" w:cs="Monaco"/>
                      <w:b/>
                      <w:bCs/>
                      <w:color w:val="000000"/>
                      <w:sz w:val="32"/>
                      <w:szCs w:val="32"/>
                      <w:lang w:val="en-US"/>
                    </w:rPr>
                  </w:rPrChange>
                </w:rPr>
                <w:t>.</w:t>
              </w:r>
              <w:r w:rsidRPr="0079203F">
                <w:rPr>
                  <w:lang w:val="es-ES"/>
                  <w:rPrChange w:id="5703" w:author="Rodrigo García" w:date="2017-09-29T10:07:00Z">
                    <w:rPr>
                      <w:rFonts w:ascii="Monaco" w:hAnsi="Monaco" w:cs="Monaco"/>
                      <w:color w:val="000000"/>
                      <w:sz w:val="32"/>
                      <w:szCs w:val="32"/>
                      <w:lang w:val="en-US"/>
                    </w:rPr>
                  </w:rPrChange>
                </w:rPr>
                <w:t>log</w:t>
              </w:r>
              <w:r w:rsidRPr="0079203F">
                <w:rPr>
                  <w:b/>
                  <w:bCs/>
                  <w:lang w:val="es-ES"/>
                  <w:rPrChange w:id="5704" w:author="Rodrigo García" w:date="2017-09-29T10:07:00Z">
                    <w:rPr>
                      <w:rFonts w:ascii="Monaco" w:hAnsi="Monaco" w:cs="Monaco"/>
                      <w:b/>
                      <w:bCs/>
                      <w:color w:val="000000"/>
                      <w:sz w:val="32"/>
                      <w:szCs w:val="32"/>
                      <w:lang w:val="en-US"/>
                    </w:rPr>
                  </w:rPrChange>
                </w:rPr>
                <w:t>(</w:t>
              </w:r>
              <w:r w:rsidRPr="0079203F">
                <w:rPr>
                  <w:lang w:val="es-ES"/>
                  <w:rPrChange w:id="5705" w:author="Rodrigo García" w:date="2017-09-29T10:07:00Z">
                    <w:rPr>
                      <w:rFonts w:ascii="Monaco" w:hAnsi="Monaco" w:cs="Monaco"/>
                      <w:color w:val="000000"/>
                      <w:sz w:val="32"/>
                      <w:szCs w:val="32"/>
                      <w:lang w:val="en-US"/>
                    </w:rPr>
                  </w:rPrChange>
                </w:rPr>
                <w:t>timestamp</w:t>
              </w:r>
              <w:r w:rsidRPr="0079203F">
                <w:rPr>
                  <w:b/>
                  <w:bCs/>
                  <w:lang w:val="es-ES"/>
                  <w:rPrChange w:id="5706" w:author="Rodrigo García" w:date="2017-09-29T10:07:00Z">
                    <w:rPr>
                      <w:rFonts w:ascii="Monaco" w:hAnsi="Monaco" w:cs="Monaco"/>
                      <w:b/>
                      <w:bCs/>
                      <w:color w:val="000000"/>
                      <w:sz w:val="32"/>
                      <w:szCs w:val="32"/>
                      <w:lang w:val="en-US"/>
                    </w:rPr>
                  </w:rPrChange>
                </w:rPr>
                <w:t>(</w:t>
              </w:r>
              <w:r w:rsidRPr="0079203F">
                <w:rPr>
                  <w:color w:val="4E9A06"/>
                  <w:lang w:val="es-ES"/>
                  <w:rPrChange w:id="5707"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708"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709" w:author="Rodrigo García" w:date="2017-09-29T10:07:00Z">
                    <w:rPr>
                      <w:rFonts w:ascii="Monaco" w:hAnsi="Monaco" w:cs="Monaco"/>
                      <w:color w:val="4E9A06"/>
                      <w:sz w:val="32"/>
                      <w:szCs w:val="32"/>
                      <w:lang w:val="en-US"/>
                    </w:rPr>
                  </w:rPrChange>
                </w:rPr>
                <w:t>:iii'</w:t>
              </w:r>
              <w:r w:rsidRPr="0079203F">
                <w:rPr>
                  <w:b/>
                  <w:bCs/>
                  <w:lang w:val="es-ES"/>
                  <w:rPrChange w:id="5710" w:author="Rodrigo García" w:date="2017-09-29T10:07:00Z">
                    <w:rPr>
                      <w:rFonts w:ascii="Monaco" w:hAnsi="Monaco" w:cs="Monaco"/>
                      <w:b/>
                      <w:bCs/>
                      <w:color w:val="000000"/>
                      <w:sz w:val="32"/>
                      <w:szCs w:val="32"/>
                      <w:lang w:val="en-US"/>
                    </w:rPr>
                  </w:rPrChange>
                </w:rPr>
                <w:t>)</w:t>
              </w:r>
              <w:r w:rsidRPr="0079203F">
                <w:rPr>
                  <w:b/>
                  <w:bCs/>
                  <w:color w:val="CE5C00"/>
                  <w:lang w:val="es-ES"/>
                  <w:rPrChange w:id="5711" w:author="Rodrigo García" w:date="2017-09-29T10:07:00Z">
                    <w:rPr>
                      <w:rFonts w:ascii="Monaco" w:hAnsi="Monaco" w:cs="Monaco"/>
                      <w:b/>
                      <w:bCs/>
                      <w:color w:val="CE5C00"/>
                      <w:sz w:val="32"/>
                      <w:szCs w:val="32"/>
                      <w:lang w:val="en-US"/>
                    </w:rPr>
                  </w:rPrChange>
                </w:rPr>
                <w:t>+</w:t>
              </w:r>
              <w:r w:rsidRPr="0079203F">
                <w:rPr>
                  <w:color w:val="4E9A06"/>
                  <w:lang w:val="es-ES"/>
                  <w:rPrChange w:id="5712" w:author="Rodrigo García" w:date="2017-09-29T10:07:00Z">
                    <w:rPr>
                      <w:rFonts w:ascii="Monaco" w:hAnsi="Monaco" w:cs="Monaco"/>
                      <w:color w:val="4E9A06"/>
                      <w:sz w:val="32"/>
                      <w:szCs w:val="32"/>
                      <w:lang w:val="en-US"/>
                    </w:rPr>
                  </w:rPrChange>
                </w:rPr>
                <w:t>" Base de datos abierta"</w:t>
              </w:r>
              <w:r w:rsidRPr="0079203F">
                <w:rPr>
                  <w:b/>
                  <w:bCs/>
                  <w:lang w:val="es-ES"/>
                  <w:rPrChange w:id="5713"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5714" w:author="Borja Gonzalez" w:date="2017-09-28T19:25:00Z"/>
                <w:lang w:val="en-US"/>
                <w:rPrChange w:id="5715" w:author="Borja Gonzalez" w:date="2017-09-28T19:25:00Z">
                  <w:rPr>
                    <w:ins w:id="5716" w:author="Borja Gonzalez" w:date="2017-09-28T19:25:00Z"/>
                    <w:rFonts w:ascii="Monaco" w:eastAsiaTheme="majorEastAsia" w:hAnsi="Monaco" w:cs="Monaco"/>
                    <w:color w:val="243F60" w:themeColor="accent1" w:themeShade="7F"/>
                    <w:sz w:val="32"/>
                    <w:szCs w:val="32"/>
                    <w:lang w:val="en-US"/>
                  </w:rPr>
                </w:rPrChange>
              </w:rPr>
              <w:pPrChange w:id="5717" w:author="GONZALEZ DIAZ, BORJA" w:date="2017-09-29T19:26:00Z">
                <w:pPr>
                  <w:keepNext/>
                  <w:keepLines/>
                  <w:widowControl w:val="0"/>
                  <w:autoSpaceDE w:val="0"/>
                  <w:autoSpaceDN w:val="0"/>
                  <w:adjustRightInd w:val="0"/>
                  <w:spacing w:before="200"/>
                  <w:outlineLvl w:val="4"/>
                </w:pPr>
              </w:pPrChange>
            </w:pPr>
            <w:ins w:id="5718" w:author="Borja Gonzalez" w:date="2017-09-28T19:25:00Z">
              <w:r w:rsidRPr="0079203F">
                <w:rPr>
                  <w:lang w:val="es-ES"/>
                  <w:rPrChange w:id="5719" w:author="Rodrigo García" w:date="2017-09-29T10:07:00Z">
                    <w:rPr>
                      <w:rFonts w:ascii="Monaco" w:hAnsi="Monaco" w:cs="Monaco"/>
                      <w:sz w:val="32"/>
                      <w:szCs w:val="32"/>
                      <w:lang w:val="en-US"/>
                    </w:rPr>
                  </w:rPrChange>
                </w:rPr>
                <w:t xml:space="preserve">    </w:t>
              </w:r>
              <w:proofErr w:type="gramStart"/>
              <w:r w:rsidRPr="00301ECB">
                <w:rPr>
                  <w:lang w:val="en-US"/>
                  <w:rPrChange w:id="5720" w:author="Borja Gonzalez" w:date="2017-09-28T19:25:00Z">
                    <w:rPr>
                      <w:rFonts w:ascii="Monaco" w:hAnsi="Monaco" w:cs="Monaco"/>
                      <w:color w:val="000000"/>
                      <w:sz w:val="32"/>
                      <w:szCs w:val="32"/>
                      <w:lang w:val="en-US"/>
                    </w:rPr>
                  </w:rPrChange>
                </w:rPr>
                <w:t>db</w:t>
              </w:r>
              <w:r w:rsidRPr="00301ECB">
                <w:rPr>
                  <w:b/>
                  <w:bCs/>
                  <w:lang w:val="en-US"/>
                  <w:rPrChange w:id="5721" w:author="Borja Gonzalez" w:date="2017-09-28T19:25:00Z">
                    <w:rPr>
                      <w:rFonts w:ascii="Monaco" w:hAnsi="Monaco" w:cs="Monaco"/>
                      <w:b/>
                      <w:bCs/>
                      <w:color w:val="000000"/>
                      <w:sz w:val="32"/>
                      <w:szCs w:val="32"/>
                      <w:lang w:val="en-US"/>
                    </w:rPr>
                  </w:rPrChange>
                </w:rPr>
                <w:t>.</w:t>
              </w:r>
              <w:r w:rsidRPr="00301ECB">
                <w:rPr>
                  <w:lang w:val="en-US"/>
                  <w:rPrChange w:id="5722" w:author="Borja Gonzalez" w:date="2017-09-28T19:25:00Z">
                    <w:rPr>
                      <w:rFonts w:ascii="Monaco" w:hAnsi="Monaco" w:cs="Monaco"/>
                      <w:color w:val="000000"/>
                      <w:sz w:val="32"/>
                      <w:szCs w:val="32"/>
                      <w:lang w:val="en-US"/>
                    </w:rPr>
                  </w:rPrChange>
                </w:rPr>
                <w:t>run</w:t>
              </w:r>
              <w:r w:rsidRPr="00301ECB">
                <w:rPr>
                  <w:b/>
                  <w:bCs/>
                  <w:lang w:val="en-US"/>
                  <w:rPrChange w:id="5723" w:author="Borja Gonzalez" w:date="2017-09-28T19:25:00Z">
                    <w:rPr>
                      <w:rFonts w:ascii="Monaco" w:hAnsi="Monaco" w:cs="Monaco"/>
                      <w:b/>
                      <w:bCs/>
                      <w:color w:val="000000"/>
                      <w:sz w:val="32"/>
                      <w:szCs w:val="32"/>
                      <w:lang w:val="en-US"/>
                    </w:rPr>
                  </w:rPrChange>
                </w:rPr>
                <w:t>(</w:t>
              </w:r>
              <w:proofErr w:type="gramEnd"/>
              <w:r w:rsidRPr="00301ECB">
                <w:rPr>
                  <w:color w:val="4E9A06"/>
                  <w:lang w:val="en-US"/>
                  <w:rPrChange w:id="5724"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5725" w:author="Borja Gonzalez" w:date="2017-09-28T19:25:00Z">
                    <w:rPr>
                      <w:rFonts w:ascii="Monaco" w:hAnsi="Monaco" w:cs="Monaco"/>
                      <w:b/>
                      <w:bCs/>
                      <w:color w:val="CE5C00"/>
                      <w:sz w:val="32"/>
                      <w:szCs w:val="32"/>
                      <w:lang w:val="en-US"/>
                    </w:rPr>
                  </w:rPrChange>
                </w:rPr>
                <w:t>+</w:t>
              </w:r>
              <w:r w:rsidRPr="00301ECB">
                <w:rPr>
                  <w:lang w:val="en-US"/>
                  <w:rPrChange w:id="5726" w:author="Borja Gonzalez" w:date="2017-09-28T19:25:00Z">
                    <w:rPr>
                      <w:rFonts w:ascii="Monaco" w:hAnsi="Monaco" w:cs="Monaco"/>
                      <w:color w:val="000000"/>
                      <w:sz w:val="32"/>
                      <w:szCs w:val="32"/>
                      <w:lang w:val="en-US"/>
                    </w:rPr>
                  </w:rPrChange>
                </w:rPr>
                <w:t>datos</w:t>
              </w:r>
              <w:r w:rsidRPr="00301ECB">
                <w:rPr>
                  <w:b/>
                  <w:bCs/>
                  <w:lang w:val="en-US"/>
                  <w:rPrChange w:id="5727" w:author="Borja Gonzalez" w:date="2017-09-28T19:25:00Z">
                    <w:rPr>
                      <w:rFonts w:ascii="Monaco" w:hAnsi="Monaco" w:cs="Monaco"/>
                      <w:b/>
                      <w:bCs/>
                      <w:color w:val="000000"/>
                      <w:sz w:val="32"/>
                      <w:szCs w:val="32"/>
                      <w:lang w:val="en-US"/>
                    </w:rPr>
                  </w:rPrChange>
                </w:rPr>
                <w:t>.</w:t>
              </w:r>
              <w:r w:rsidRPr="00301ECB">
                <w:rPr>
                  <w:lang w:val="en-US"/>
                  <w:rPrChange w:id="5728" w:author="Borja Gonzalez" w:date="2017-09-28T19:25:00Z">
                    <w:rPr>
                      <w:rFonts w:ascii="Monaco" w:hAnsi="Monaco" w:cs="Monaco"/>
                      <w:color w:val="000000"/>
                      <w:sz w:val="32"/>
                      <w:szCs w:val="32"/>
                      <w:lang w:val="en-US"/>
                    </w:rPr>
                  </w:rPrChange>
                </w:rPr>
                <w:t>id</w:t>
              </w:r>
              <w:r w:rsidRPr="00301ECB">
                <w:rPr>
                  <w:b/>
                  <w:bCs/>
                  <w:lang w:val="en-US"/>
                  <w:rPrChange w:id="5729"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5730" w:author="Borja Gonzalez" w:date="2017-09-28T19:25:00Z"/>
                <w:lang w:val="en-US"/>
                <w:rPrChange w:id="5731" w:author="Borja Gonzalez" w:date="2017-09-28T19:25:00Z">
                  <w:rPr>
                    <w:ins w:id="5732" w:author="Borja Gonzalez" w:date="2017-09-28T19:25:00Z"/>
                    <w:rFonts w:ascii="Monaco" w:hAnsi="Monaco" w:cs="Monaco"/>
                    <w:sz w:val="32"/>
                    <w:szCs w:val="32"/>
                    <w:lang w:val="en-US"/>
                  </w:rPr>
                </w:rPrChange>
              </w:rPr>
              <w:pPrChange w:id="5733" w:author="GONZALEZ DIAZ, BORJA" w:date="2017-09-29T19:26:00Z">
                <w:pPr>
                  <w:widowControl w:val="0"/>
                  <w:autoSpaceDE w:val="0"/>
                  <w:autoSpaceDN w:val="0"/>
                  <w:adjustRightInd w:val="0"/>
                </w:pPr>
              </w:pPrChange>
            </w:pPr>
          </w:p>
          <w:p w14:paraId="1A270CD7" w14:textId="77777777" w:rsidR="00301ECB" w:rsidRPr="00301ECB" w:rsidRDefault="00301ECB">
            <w:pPr>
              <w:rPr>
                <w:ins w:id="5734" w:author="Borja Gonzalez" w:date="2017-09-28T19:25:00Z"/>
                <w:lang w:val="en-US"/>
                <w:rPrChange w:id="5735" w:author="Borja Gonzalez" w:date="2017-09-28T19:25:00Z">
                  <w:rPr>
                    <w:ins w:id="5736" w:author="Borja Gonzalez" w:date="2017-09-28T19:25:00Z"/>
                    <w:rFonts w:ascii="Monaco" w:eastAsiaTheme="majorEastAsia" w:hAnsi="Monaco" w:cs="Monaco"/>
                    <w:color w:val="243F60" w:themeColor="accent1" w:themeShade="7F"/>
                    <w:sz w:val="32"/>
                    <w:szCs w:val="32"/>
                    <w:lang w:val="en-US"/>
                  </w:rPr>
                </w:rPrChange>
              </w:rPr>
              <w:pPrChange w:id="5737" w:author="GONZALEZ DIAZ, BORJA" w:date="2017-09-29T19:26:00Z">
                <w:pPr>
                  <w:keepNext/>
                  <w:keepLines/>
                  <w:widowControl w:val="0"/>
                  <w:autoSpaceDE w:val="0"/>
                  <w:autoSpaceDN w:val="0"/>
                  <w:adjustRightInd w:val="0"/>
                  <w:spacing w:before="200"/>
                  <w:outlineLvl w:val="4"/>
                </w:pPr>
              </w:pPrChange>
            </w:pPr>
            <w:ins w:id="5738" w:author="Borja Gonzalez" w:date="2017-09-28T19:25:00Z">
              <w:r w:rsidRPr="00301ECB">
                <w:rPr>
                  <w:lang w:val="en-US"/>
                  <w:rPrChange w:id="5739" w:author="Borja Gonzalez" w:date="2017-09-28T19:25:00Z">
                    <w:rPr>
                      <w:rFonts w:ascii="Monaco" w:hAnsi="Monaco" w:cs="Monaco"/>
                      <w:sz w:val="32"/>
                      <w:szCs w:val="32"/>
                      <w:lang w:val="en-US"/>
                    </w:rPr>
                  </w:rPrChange>
                </w:rPr>
                <w:t xml:space="preserve">    </w:t>
              </w:r>
              <w:r w:rsidRPr="00301ECB">
                <w:rPr>
                  <w:b/>
                  <w:bCs/>
                  <w:color w:val="204A87"/>
                  <w:lang w:val="en-US"/>
                  <w:rPrChange w:id="5740" w:author="Borja Gonzalez" w:date="2017-09-28T19:25:00Z">
                    <w:rPr>
                      <w:rFonts w:ascii="Monaco" w:hAnsi="Monaco" w:cs="Monaco"/>
                      <w:b/>
                      <w:bCs/>
                      <w:color w:val="204A87"/>
                      <w:sz w:val="32"/>
                      <w:szCs w:val="32"/>
                      <w:lang w:val="en-US"/>
                    </w:rPr>
                  </w:rPrChange>
                </w:rPr>
                <w:t>var</w:t>
              </w:r>
              <w:r w:rsidRPr="00301ECB">
                <w:rPr>
                  <w:lang w:val="en-US"/>
                  <w:rPrChange w:id="5741" w:author="Borja Gonzalez" w:date="2017-09-28T19:25:00Z">
                    <w:rPr>
                      <w:rFonts w:ascii="Monaco" w:hAnsi="Monaco" w:cs="Monaco"/>
                      <w:sz w:val="32"/>
                      <w:szCs w:val="32"/>
                      <w:lang w:val="en-US"/>
                    </w:rPr>
                  </w:rPrChange>
                </w:rPr>
                <w:t xml:space="preserve"> data </w:t>
              </w:r>
              <w:r w:rsidRPr="00301ECB">
                <w:rPr>
                  <w:b/>
                  <w:bCs/>
                  <w:color w:val="CE5C00"/>
                  <w:lang w:val="en-US"/>
                  <w:rPrChange w:id="5742" w:author="Borja Gonzalez" w:date="2017-09-28T19:25:00Z">
                    <w:rPr>
                      <w:rFonts w:ascii="Monaco" w:hAnsi="Monaco" w:cs="Monaco"/>
                      <w:b/>
                      <w:bCs/>
                      <w:color w:val="CE5C00"/>
                      <w:sz w:val="32"/>
                      <w:szCs w:val="32"/>
                      <w:lang w:val="en-US"/>
                    </w:rPr>
                  </w:rPrChange>
                </w:rPr>
                <w:t>=</w:t>
              </w:r>
              <w:r w:rsidRPr="00301ECB">
                <w:rPr>
                  <w:lang w:val="en-US"/>
                  <w:rPrChange w:id="5743" w:author="Borja Gonzalez" w:date="2017-09-28T19:25:00Z">
                    <w:rPr>
                      <w:rFonts w:ascii="Monaco" w:hAnsi="Monaco" w:cs="Monaco"/>
                      <w:sz w:val="32"/>
                      <w:szCs w:val="32"/>
                      <w:lang w:val="en-US"/>
                    </w:rPr>
                  </w:rPrChange>
                </w:rPr>
                <w:t xml:space="preserve"> </w:t>
              </w:r>
              <w:proofErr w:type="gramStart"/>
              <w:r w:rsidRPr="00301ECB">
                <w:rPr>
                  <w:lang w:val="en-US"/>
                  <w:rPrChange w:id="5744" w:author="Borja Gonzalez" w:date="2017-09-28T19:25:00Z">
                    <w:rPr>
                      <w:rFonts w:ascii="Monaco" w:hAnsi="Monaco" w:cs="Monaco"/>
                      <w:sz w:val="32"/>
                      <w:szCs w:val="32"/>
                      <w:lang w:val="en-US"/>
                    </w:rPr>
                  </w:rPrChange>
                </w:rPr>
                <w:t>db</w:t>
              </w:r>
              <w:r w:rsidRPr="00301ECB">
                <w:rPr>
                  <w:b/>
                  <w:bCs/>
                  <w:lang w:val="en-US"/>
                  <w:rPrChange w:id="5745" w:author="Borja Gonzalez" w:date="2017-09-28T19:25:00Z">
                    <w:rPr>
                      <w:rFonts w:ascii="Monaco" w:hAnsi="Monaco" w:cs="Monaco"/>
                      <w:b/>
                      <w:bCs/>
                      <w:color w:val="000000"/>
                      <w:sz w:val="32"/>
                      <w:szCs w:val="32"/>
                      <w:lang w:val="en-US"/>
                    </w:rPr>
                  </w:rPrChange>
                </w:rPr>
                <w:t>.</w:t>
              </w:r>
              <w:r w:rsidRPr="00301ECB">
                <w:rPr>
                  <w:b/>
                  <w:bCs/>
                  <w:color w:val="204A87"/>
                  <w:lang w:val="en-US"/>
                  <w:rPrChange w:id="5746" w:author="Borja Gonzalez" w:date="2017-09-28T19:25:00Z">
                    <w:rPr>
                      <w:rFonts w:ascii="Monaco" w:hAnsi="Monaco" w:cs="Monaco"/>
                      <w:b/>
                      <w:bCs/>
                      <w:color w:val="204A87"/>
                      <w:sz w:val="32"/>
                      <w:szCs w:val="32"/>
                      <w:lang w:val="en-US"/>
                    </w:rPr>
                  </w:rPrChange>
                </w:rPr>
                <w:t>export</w:t>
              </w:r>
              <w:proofErr w:type="gramEnd"/>
              <w:r w:rsidRPr="00301ECB">
                <w:rPr>
                  <w:b/>
                  <w:bCs/>
                  <w:lang w:val="en-US"/>
                  <w:rPrChange w:id="5747"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5748" w:author="Borja Gonzalez" w:date="2017-09-28T19:25:00Z"/>
                <w:lang w:val="en-US"/>
                <w:rPrChange w:id="5749" w:author="Borja Gonzalez" w:date="2017-09-28T19:25:00Z">
                  <w:rPr>
                    <w:ins w:id="5750" w:author="Borja Gonzalez" w:date="2017-09-28T19:25:00Z"/>
                    <w:rFonts w:ascii="Monaco" w:eastAsiaTheme="majorEastAsia" w:hAnsi="Monaco" w:cs="Monaco"/>
                    <w:color w:val="243F60" w:themeColor="accent1" w:themeShade="7F"/>
                    <w:sz w:val="32"/>
                    <w:szCs w:val="32"/>
                    <w:lang w:val="en-US"/>
                  </w:rPr>
                </w:rPrChange>
              </w:rPr>
              <w:pPrChange w:id="5751" w:author="GONZALEZ DIAZ, BORJA" w:date="2017-09-29T19:26:00Z">
                <w:pPr>
                  <w:keepNext/>
                  <w:keepLines/>
                  <w:widowControl w:val="0"/>
                  <w:autoSpaceDE w:val="0"/>
                  <w:autoSpaceDN w:val="0"/>
                  <w:adjustRightInd w:val="0"/>
                  <w:spacing w:before="200"/>
                  <w:outlineLvl w:val="4"/>
                </w:pPr>
              </w:pPrChange>
            </w:pPr>
            <w:ins w:id="5752" w:author="Borja Gonzalez" w:date="2017-09-28T19:25:00Z">
              <w:r w:rsidRPr="00301ECB">
                <w:rPr>
                  <w:lang w:val="en-US"/>
                  <w:rPrChange w:id="5753" w:author="Borja Gonzalez" w:date="2017-09-28T19:25:00Z">
                    <w:rPr>
                      <w:rFonts w:ascii="Monaco" w:hAnsi="Monaco" w:cs="Monaco"/>
                      <w:sz w:val="32"/>
                      <w:szCs w:val="32"/>
                      <w:lang w:val="en-US"/>
                    </w:rPr>
                  </w:rPrChange>
                </w:rPr>
                <w:t xml:space="preserve">    </w:t>
              </w:r>
              <w:r w:rsidRPr="00301ECB">
                <w:rPr>
                  <w:b/>
                  <w:bCs/>
                  <w:color w:val="204A87"/>
                  <w:lang w:val="en-US"/>
                  <w:rPrChange w:id="5754" w:author="Borja Gonzalez" w:date="2017-09-28T19:25:00Z">
                    <w:rPr>
                      <w:rFonts w:ascii="Monaco" w:hAnsi="Monaco" w:cs="Monaco"/>
                      <w:b/>
                      <w:bCs/>
                      <w:color w:val="204A87"/>
                      <w:sz w:val="32"/>
                      <w:szCs w:val="32"/>
                      <w:lang w:val="en-US"/>
                    </w:rPr>
                  </w:rPrChange>
                </w:rPr>
                <w:t>var</w:t>
              </w:r>
              <w:r w:rsidRPr="00301ECB">
                <w:rPr>
                  <w:lang w:val="en-US"/>
                  <w:rPrChange w:id="5755" w:author="Borja Gonzalez" w:date="2017-09-28T19:25:00Z">
                    <w:rPr>
                      <w:rFonts w:ascii="Monaco" w:hAnsi="Monaco" w:cs="Monaco"/>
                      <w:sz w:val="32"/>
                      <w:szCs w:val="32"/>
                      <w:lang w:val="en-US"/>
                    </w:rPr>
                  </w:rPrChange>
                </w:rPr>
                <w:t xml:space="preserve"> buffer </w:t>
              </w:r>
              <w:r w:rsidRPr="00301ECB">
                <w:rPr>
                  <w:b/>
                  <w:bCs/>
                  <w:color w:val="CE5C00"/>
                  <w:lang w:val="en-US"/>
                  <w:rPrChange w:id="5756" w:author="Borja Gonzalez" w:date="2017-09-28T19:25:00Z">
                    <w:rPr>
                      <w:rFonts w:ascii="Monaco" w:hAnsi="Monaco" w:cs="Monaco"/>
                      <w:b/>
                      <w:bCs/>
                      <w:color w:val="CE5C00"/>
                      <w:sz w:val="32"/>
                      <w:szCs w:val="32"/>
                      <w:lang w:val="en-US"/>
                    </w:rPr>
                  </w:rPrChange>
                </w:rPr>
                <w:t>=</w:t>
              </w:r>
              <w:r w:rsidRPr="00301ECB">
                <w:rPr>
                  <w:lang w:val="en-US"/>
                  <w:rPrChange w:id="5757" w:author="Borja Gonzalez" w:date="2017-09-28T19:25:00Z">
                    <w:rPr>
                      <w:rFonts w:ascii="Monaco" w:hAnsi="Monaco" w:cs="Monaco"/>
                      <w:sz w:val="32"/>
                      <w:szCs w:val="32"/>
                      <w:lang w:val="en-US"/>
                    </w:rPr>
                  </w:rPrChange>
                </w:rPr>
                <w:t xml:space="preserve"> </w:t>
              </w:r>
              <w:r w:rsidRPr="00301ECB">
                <w:rPr>
                  <w:b/>
                  <w:bCs/>
                  <w:color w:val="204A87"/>
                  <w:lang w:val="en-US"/>
                  <w:rPrChange w:id="5758" w:author="Borja Gonzalez" w:date="2017-09-28T19:25:00Z">
                    <w:rPr>
                      <w:rFonts w:ascii="Monaco" w:hAnsi="Monaco" w:cs="Monaco"/>
                      <w:b/>
                      <w:bCs/>
                      <w:color w:val="204A87"/>
                      <w:sz w:val="32"/>
                      <w:szCs w:val="32"/>
                      <w:lang w:val="en-US"/>
                    </w:rPr>
                  </w:rPrChange>
                </w:rPr>
                <w:t>new</w:t>
              </w:r>
              <w:r w:rsidRPr="00301ECB">
                <w:rPr>
                  <w:lang w:val="en-US"/>
                  <w:rPrChange w:id="5759" w:author="Borja Gonzalez" w:date="2017-09-28T19:25:00Z">
                    <w:rPr>
                      <w:rFonts w:ascii="Monaco" w:hAnsi="Monaco" w:cs="Monaco"/>
                      <w:sz w:val="32"/>
                      <w:szCs w:val="32"/>
                      <w:lang w:val="en-US"/>
                    </w:rPr>
                  </w:rPrChange>
                </w:rPr>
                <w:t xml:space="preserve"> Buffer</w:t>
              </w:r>
              <w:r w:rsidRPr="00301ECB">
                <w:rPr>
                  <w:b/>
                  <w:bCs/>
                  <w:lang w:val="en-US"/>
                  <w:rPrChange w:id="5760" w:author="Borja Gonzalez" w:date="2017-09-28T19:25:00Z">
                    <w:rPr>
                      <w:rFonts w:ascii="Monaco" w:hAnsi="Monaco" w:cs="Monaco"/>
                      <w:b/>
                      <w:bCs/>
                      <w:color w:val="000000"/>
                      <w:sz w:val="32"/>
                      <w:szCs w:val="32"/>
                      <w:lang w:val="en-US"/>
                    </w:rPr>
                  </w:rPrChange>
                </w:rPr>
                <w:t>(</w:t>
              </w:r>
              <w:r w:rsidRPr="00301ECB">
                <w:rPr>
                  <w:lang w:val="en-US"/>
                  <w:rPrChange w:id="5761" w:author="Borja Gonzalez" w:date="2017-09-28T19:25:00Z">
                    <w:rPr>
                      <w:rFonts w:ascii="Monaco" w:hAnsi="Monaco" w:cs="Monaco"/>
                      <w:color w:val="000000"/>
                      <w:sz w:val="32"/>
                      <w:szCs w:val="32"/>
                      <w:lang w:val="en-US"/>
                    </w:rPr>
                  </w:rPrChange>
                </w:rPr>
                <w:t>data</w:t>
              </w:r>
              <w:r w:rsidRPr="00301ECB">
                <w:rPr>
                  <w:b/>
                  <w:bCs/>
                  <w:lang w:val="en-US"/>
                  <w:rPrChange w:id="5762"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5763" w:author="Borja Gonzalez" w:date="2017-09-28T19:25:00Z"/>
                <w:lang w:val="en-US"/>
                <w:rPrChange w:id="5764" w:author="Borja Gonzalez" w:date="2017-09-28T19:25:00Z">
                  <w:rPr>
                    <w:ins w:id="5765" w:author="Borja Gonzalez" w:date="2017-09-28T19:25:00Z"/>
                    <w:rFonts w:ascii="Monaco" w:eastAsiaTheme="majorEastAsia" w:hAnsi="Monaco" w:cs="Monaco"/>
                    <w:color w:val="243F60" w:themeColor="accent1" w:themeShade="7F"/>
                    <w:sz w:val="32"/>
                    <w:szCs w:val="32"/>
                    <w:lang w:val="en-US"/>
                  </w:rPr>
                </w:rPrChange>
              </w:rPr>
              <w:pPrChange w:id="5766" w:author="GONZALEZ DIAZ, BORJA" w:date="2017-09-29T19:26:00Z">
                <w:pPr>
                  <w:keepNext/>
                  <w:keepLines/>
                  <w:widowControl w:val="0"/>
                  <w:autoSpaceDE w:val="0"/>
                  <w:autoSpaceDN w:val="0"/>
                  <w:adjustRightInd w:val="0"/>
                  <w:spacing w:before="200"/>
                  <w:outlineLvl w:val="4"/>
                </w:pPr>
              </w:pPrChange>
            </w:pPr>
            <w:ins w:id="5767" w:author="Borja Gonzalez" w:date="2017-09-28T19:25:00Z">
              <w:r w:rsidRPr="00301ECB">
                <w:rPr>
                  <w:lang w:val="en-US"/>
                  <w:rPrChange w:id="5768" w:author="Borja Gonzalez" w:date="2017-09-28T19:25:00Z">
                    <w:rPr>
                      <w:rFonts w:ascii="Monaco" w:hAnsi="Monaco" w:cs="Monaco"/>
                      <w:sz w:val="32"/>
                      <w:szCs w:val="32"/>
                      <w:lang w:val="en-US"/>
                    </w:rPr>
                  </w:rPrChange>
                </w:rPr>
                <w:t xml:space="preserve">    </w:t>
              </w:r>
              <w:proofErr w:type="gramStart"/>
              <w:r w:rsidRPr="00301ECB">
                <w:rPr>
                  <w:lang w:val="en-US"/>
                  <w:rPrChange w:id="5769" w:author="Borja Gonzalez" w:date="2017-09-28T19:25:00Z">
                    <w:rPr>
                      <w:rFonts w:ascii="Monaco" w:hAnsi="Monaco" w:cs="Monaco"/>
                      <w:sz w:val="32"/>
                      <w:szCs w:val="32"/>
                      <w:lang w:val="en-US"/>
                    </w:rPr>
                  </w:rPrChange>
                </w:rPr>
                <w:t>fs</w:t>
              </w:r>
              <w:r w:rsidRPr="00301ECB">
                <w:rPr>
                  <w:b/>
                  <w:bCs/>
                  <w:lang w:val="en-US"/>
                  <w:rPrChange w:id="5770" w:author="Borja Gonzalez" w:date="2017-09-28T19:25:00Z">
                    <w:rPr>
                      <w:rFonts w:ascii="Monaco" w:hAnsi="Monaco" w:cs="Monaco"/>
                      <w:b/>
                      <w:bCs/>
                      <w:color w:val="000000"/>
                      <w:sz w:val="32"/>
                      <w:szCs w:val="32"/>
                      <w:lang w:val="en-US"/>
                    </w:rPr>
                  </w:rPrChange>
                </w:rPr>
                <w:t>.</w:t>
              </w:r>
              <w:r w:rsidRPr="00301ECB">
                <w:rPr>
                  <w:lang w:val="en-US"/>
                  <w:rPrChange w:id="5771" w:author="Borja Gonzalez" w:date="2017-09-28T19:25:00Z">
                    <w:rPr>
                      <w:rFonts w:ascii="Monaco" w:hAnsi="Monaco" w:cs="Monaco"/>
                      <w:color w:val="000000"/>
                      <w:sz w:val="32"/>
                      <w:szCs w:val="32"/>
                      <w:lang w:val="en-US"/>
                    </w:rPr>
                  </w:rPrChange>
                </w:rPr>
                <w:t>writeFileSync</w:t>
              </w:r>
              <w:proofErr w:type="gramEnd"/>
              <w:r w:rsidRPr="00301ECB">
                <w:rPr>
                  <w:b/>
                  <w:bCs/>
                  <w:lang w:val="en-US"/>
                  <w:rPrChange w:id="5772" w:author="Borja Gonzalez" w:date="2017-09-28T19:25:00Z">
                    <w:rPr>
                      <w:rFonts w:ascii="Monaco" w:hAnsi="Monaco" w:cs="Monaco"/>
                      <w:b/>
                      <w:bCs/>
                      <w:color w:val="000000"/>
                      <w:sz w:val="32"/>
                      <w:szCs w:val="32"/>
                      <w:lang w:val="en-US"/>
                    </w:rPr>
                  </w:rPrChange>
                </w:rPr>
                <w:t>(</w:t>
              </w:r>
              <w:r w:rsidRPr="00301ECB">
                <w:rPr>
                  <w:color w:val="4E9A06"/>
                  <w:lang w:val="en-US"/>
                  <w:rPrChange w:id="5773" w:author="Borja Gonzalez" w:date="2017-09-28T19:25:00Z">
                    <w:rPr>
                      <w:rFonts w:ascii="Monaco" w:hAnsi="Monaco" w:cs="Monaco"/>
                      <w:color w:val="4E9A06"/>
                      <w:sz w:val="32"/>
                      <w:szCs w:val="32"/>
                      <w:lang w:val="en-US"/>
                    </w:rPr>
                  </w:rPrChange>
                </w:rPr>
                <w:t>"./Pacientes_DB.db"</w:t>
              </w:r>
              <w:r w:rsidRPr="00301ECB">
                <w:rPr>
                  <w:b/>
                  <w:bCs/>
                  <w:lang w:val="en-US"/>
                  <w:rPrChange w:id="5774" w:author="Borja Gonzalez" w:date="2017-09-28T19:25:00Z">
                    <w:rPr>
                      <w:rFonts w:ascii="Monaco" w:hAnsi="Monaco" w:cs="Monaco"/>
                      <w:b/>
                      <w:bCs/>
                      <w:color w:val="000000"/>
                      <w:sz w:val="32"/>
                      <w:szCs w:val="32"/>
                      <w:lang w:val="en-US"/>
                    </w:rPr>
                  </w:rPrChange>
                </w:rPr>
                <w:t>,</w:t>
              </w:r>
              <w:r w:rsidRPr="00301ECB">
                <w:rPr>
                  <w:lang w:val="en-US"/>
                  <w:rPrChange w:id="5775" w:author="Borja Gonzalez" w:date="2017-09-28T19:25:00Z">
                    <w:rPr>
                      <w:rFonts w:ascii="Monaco" w:hAnsi="Monaco" w:cs="Monaco"/>
                      <w:sz w:val="32"/>
                      <w:szCs w:val="32"/>
                      <w:lang w:val="en-US"/>
                    </w:rPr>
                  </w:rPrChange>
                </w:rPr>
                <w:t xml:space="preserve"> buffer</w:t>
              </w:r>
              <w:r w:rsidRPr="00301ECB">
                <w:rPr>
                  <w:b/>
                  <w:bCs/>
                  <w:lang w:val="en-US"/>
                  <w:rPrChange w:id="5776"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5777" w:author="Borja Gonzalez" w:date="2017-09-28T19:25:00Z"/>
                <w:lang w:val="es-ES"/>
                <w:rPrChange w:id="5778" w:author="Rodrigo García" w:date="2017-09-29T10:07:00Z">
                  <w:rPr>
                    <w:ins w:id="5779" w:author="Borja Gonzalez" w:date="2017-09-28T19:25:00Z"/>
                    <w:rFonts w:ascii="Monaco" w:eastAsiaTheme="majorEastAsia" w:hAnsi="Monaco" w:cs="Monaco"/>
                    <w:color w:val="243F60" w:themeColor="accent1" w:themeShade="7F"/>
                    <w:sz w:val="32"/>
                    <w:szCs w:val="32"/>
                    <w:lang w:val="en-US"/>
                  </w:rPr>
                </w:rPrChange>
              </w:rPr>
              <w:pPrChange w:id="5780" w:author="GONZALEZ DIAZ, BORJA" w:date="2017-09-29T19:26:00Z">
                <w:pPr>
                  <w:keepNext/>
                  <w:keepLines/>
                  <w:widowControl w:val="0"/>
                  <w:autoSpaceDE w:val="0"/>
                  <w:autoSpaceDN w:val="0"/>
                  <w:adjustRightInd w:val="0"/>
                  <w:spacing w:before="200"/>
                  <w:outlineLvl w:val="4"/>
                </w:pPr>
              </w:pPrChange>
            </w:pPr>
            <w:ins w:id="5781" w:author="Borja Gonzalez" w:date="2017-09-28T19:25:00Z">
              <w:r w:rsidRPr="00301ECB">
                <w:rPr>
                  <w:lang w:val="en-US"/>
                  <w:rPrChange w:id="5782" w:author="Borja Gonzalez" w:date="2017-09-28T19:25:00Z">
                    <w:rPr>
                      <w:rFonts w:ascii="Monaco" w:hAnsi="Monaco" w:cs="Monaco"/>
                      <w:sz w:val="32"/>
                      <w:szCs w:val="32"/>
                      <w:lang w:val="en-US"/>
                    </w:rPr>
                  </w:rPrChange>
                </w:rPr>
                <w:t xml:space="preserve">    </w:t>
              </w:r>
              <w:proofErr w:type="gramStart"/>
              <w:r w:rsidRPr="0079203F">
                <w:rPr>
                  <w:lang w:val="es-ES"/>
                  <w:rPrChange w:id="5783" w:author="Rodrigo García" w:date="2017-09-29T10:07:00Z">
                    <w:rPr>
                      <w:rFonts w:ascii="Monaco" w:hAnsi="Monaco" w:cs="Monaco"/>
                      <w:color w:val="000000"/>
                      <w:sz w:val="32"/>
                      <w:szCs w:val="32"/>
                      <w:lang w:val="en-US"/>
                    </w:rPr>
                  </w:rPrChange>
                </w:rPr>
                <w:t>db</w:t>
              </w:r>
              <w:r w:rsidRPr="0079203F">
                <w:rPr>
                  <w:b/>
                  <w:bCs/>
                  <w:lang w:val="es-ES"/>
                  <w:rPrChange w:id="5784" w:author="Rodrigo García" w:date="2017-09-29T10:07:00Z">
                    <w:rPr>
                      <w:rFonts w:ascii="Monaco" w:hAnsi="Monaco" w:cs="Monaco"/>
                      <w:b/>
                      <w:bCs/>
                      <w:color w:val="000000"/>
                      <w:sz w:val="32"/>
                      <w:szCs w:val="32"/>
                      <w:lang w:val="en-US"/>
                    </w:rPr>
                  </w:rPrChange>
                </w:rPr>
                <w:t>.</w:t>
              </w:r>
              <w:r w:rsidRPr="0079203F">
                <w:rPr>
                  <w:lang w:val="es-ES"/>
                  <w:rPrChange w:id="5785" w:author="Rodrigo García" w:date="2017-09-29T10:07:00Z">
                    <w:rPr>
                      <w:rFonts w:ascii="Monaco" w:hAnsi="Monaco" w:cs="Monaco"/>
                      <w:color w:val="000000"/>
                      <w:sz w:val="32"/>
                      <w:szCs w:val="32"/>
                      <w:lang w:val="en-US"/>
                    </w:rPr>
                  </w:rPrChange>
                </w:rPr>
                <w:t>close</w:t>
              </w:r>
              <w:proofErr w:type="gramEnd"/>
              <w:r w:rsidRPr="0079203F">
                <w:rPr>
                  <w:b/>
                  <w:bCs/>
                  <w:lang w:val="es-ES"/>
                  <w:rPrChange w:id="5786"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5787" w:author="Borja Gonzalez" w:date="2017-09-28T19:25:00Z"/>
                <w:lang w:val="es-ES"/>
                <w:rPrChange w:id="5788" w:author="Rodrigo García" w:date="2017-09-29T10:07:00Z">
                  <w:rPr>
                    <w:ins w:id="5789" w:author="Borja Gonzalez" w:date="2017-09-28T19:25:00Z"/>
                    <w:rFonts w:ascii="Monaco" w:eastAsiaTheme="majorEastAsia" w:hAnsi="Monaco" w:cs="Monaco"/>
                    <w:color w:val="243F60" w:themeColor="accent1" w:themeShade="7F"/>
                    <w:sz w:val="32"/>
                    <w:szCs w:val="32"/>
                    <w:lang w:val="en-US"/>
                  </w:rPr>
                </w:rPrChange>
              </w:rPr>
              <w:pPrChange w:id="5790" w:author="GONZALEZ DIAZ, BORJA" w:date="2017-09-29T19:26:00Z">
                <w:pPr>
                  <w:keepNext/>
                  <w:keepLines/>
                  <w:widowControl w:val="0"/>
                  <w:autoSpaceDE w:val="0"/>
                  <w:autoSpaceDN w:val="0"/>
                  <w:adjustRightInd w:val="0"/>
                  <w:spacing w:before="200"/>
                  <w:outlineLvl w:val="4"/>
                </w:pPr>
              </w:pPrChange>
            </w:pPr>
            <w:ins w:id="5791" w:author="Borja Gonzalez" w:date="2017-09-28T19:25:00Z">
              <w:r w:rsidRPr="0079203F">
                <w:rPr>
                  <w:lang w:val="es-ES"/>
                  <w:rPrChange w:id="5792" w:author="Rodrigo García" w:date="2017-09-29T10:07:00Z">
                    <w:rPr>
                      <w:rFonts w:ascii="Monaco" w:hAnsi="Monaco" w:cs="Monaco"/>
                      <w:sz w:val="32"/>
                      <w:szCs w:val="32"/>
                      <w:lang w:val="en-US"/>
                    </w:rPr>
                  </w:rPrChange>
                </w:rPr>
                <w:t xml:space="preserve">    console</w:t>
              </w:r>
              <w:r w:rsidRPr="0079203F">
                <w:rPr>
                  <w:b/>
                  <w:bCs/>
                  <w:lang w:val="es-ES"/>
                  <w:rPrChange w:id="5793" w:author="Rodrigo García" w:date="2017-09-29T10:07:00Z">
                    <w:rPr>
                      <w:rFonts w:ascii="Monaco" w:hAnsi="Monaco" w:cs="Monaco"/>
                      <w:b/>
                      <w:bCs/>
                      <w:color w:val="000000"/>
                      <w:sz w:val="32"/>
                      <w:szCs w:val="32"/>
                      <w:lang w:val="en-US"/>
                    </w:rPr>
                  </w:rPrChange>
                </w:rPr>
                <w:t>.</w:t>
              </w:r>
              <w:r w:rsidRPr="0079203F">
                <w:rPr>
                  <w:lang w:val="es-ES"/>
                  <w:rPrChange w:id="5794" w:author="Rodrigo García" w:date="2017-09-29T10:07:00Z">
                    <w:rPr>
                      <w:rFonts w:ascii="Monaco" w:hAnsi="Monaco" w:cs="Monaco"/>
                      <w:color w:val="000000"/>
                      <w:sz w:val="32"/>
                      <w:szCs w:val="32"/>
                      <w:lang w:val="en-US"/>
                    </w:rPr>
                  </w:rPrChange>
                </w:rPr>
                <w:t>log</w:t>
              </w:r>
              <w:r w:rsidRPr="0079203F">
                <w:rPr>
                  <w:b/>
                  <w:bCs/>
                  <w:lang w:val="es-ES"/>
                  <w:rPrChange w:id="5795" w:author="Rodrigo García" w:date="2017-09-29T10:07:00Z">
                    <w:rPr>
                      <w:rFonts w:ascii="Monaco" w:hAnsi="Monaco" w:cs="Monaco"/>
                      <w:b/>
                      <w:bCs/>
                      <w:color w:val="000000"/>
                      <w:sz w:val="32"/>
                      <w:szCs w:val="32"/>
                      <w:lang w:val="en-US"/>
                    </w:rPr>
                  </w:rPrChange>
                </w:rPr>
                <w:t>(</w:t>
              </w:r>
              <w:r w:rsidRPr="0079203F">
                <w:rPr>
                  <w:lang w:val="es-ES"/>
                  <w:rPrChange w:id="5796" w:author="Rodrigo García" w:date="2017-09-29T10:07:00Z">
                    <w:rPr>
                      <w:rFonts w:ascii="Monaco" w:hAnsi="Monaco" w:cs="Monaco"/>
                      <w:color w:val="000000"/>
                      <w:sz w:val="32"/>
                      <w:szCs w:val="32"/>
                      <w:lang w:val="en-US"/>
                    </w:rPr>
                  </w:rPrChange>
                </w:rPr>
                <w:t>timestamp</w:t>
              </w:r>
              <w:r w:rsidRPr="0079203F">
                <w:rPr>
                  <w:b/>
                  <w:bCs/>
                  <w:lang w:val="es-ES"/>
                  <w:rPrChange w:id="5797" w:author="Rodrigo García" w:date="2017-09-29T10:07:00Z">
                    <w:rPr>
                      <w:rFonts w:ascii="Monaco" w:hAnsi="Monaco" w:cs="Monaco"/>
                      <w:b/>
                      <w:bCs/>
                      <w:color w:val="000000"/>
                      <w:sz w:val="32"/>
                      <w:szCs w:val="32"/>
                      <w:lang w:val="en-US"/>
                    </w:rPr>
                  </w:rPrChange>
                </w:rPr>
                <w:t>(</w:t>
              </w:r>
              <w:r w:rsidRPr="0079203F">
                <w:rPr>
                  <w:color w:val="4E9A06"/>
                  <w:lang w:val="es-ES"/>
                  <w:rPrChange w:id="5798"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799"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800" w:author="Rodrigo García" w:date="2017-09-29T10:07:00Z">
                    <w:rPr>
                      <w:rFonts w:ascii="Monaco" w:hAnsi="Monaco" w:cs="Monaco"/>
                      <w:color w:val="4E9A06"/>
                      <w:sz w:val="32"/>
                      <w:szCs w:val="32"/>
                      <w:lang w:val="en-US"/>
                    </w:rPr>
                  </w:rPrChange>
                </w:rPr>
                <w:t>:iii'</w:t>
              </w:r>
              <w:r w:rsidRPr="0079203F">
                <w:rPr>
                  <w:b/>
                  <w:bCs/>
                  <w:lang w:val="es-ES"/>
                  <w:rPrChange w:id="5801" w:author="Rodrigo García" w:date="2017-09-29T10:07:00Z">
                    <w:rPr>
                      <w:rFonts w:ascii="Monaco" w:hAnsi="Monaco" w:cs="Monaco"/>
                      <w:b/>
                      <w:bCs/>
                      <w:color w:val="000000"/>
                      <w:sz w:val="32"/>
                      <w:szCs w:val="32"/>
                      <w:lang w:val="en-US"/>
                    </w:rPr>
                  </w:rPrChange>
                </w:rPr>
                <w:t>)</w:t>
              </w:r>
              <w:r w:rsidRPr="0079203F">
                <w:rPr>
                  <w:b/>
                  <w:bCs/>
                  <w:color w:val="CE5C00"/>
                  <w:lang w:val="es-ES"/>
                  <w:rPrChange w:id="5802" w:author="Rodrigo García" w:date="2017-09-29T10:07:00Z">
                    <w:rPr>
                      <w:rFonts w:ascii="Monaco" w:hAnsi="Monaco" w:cs="Monaco"/>
                      <w:b/>
                      <w:bCs/>
                      <w:color w:val="CE5C00"/>
                      <w:sz w:val="32"/>
                      <w:szCs w:val="32"/>
                      <w:lang w:val="en-US"/>
                    </w:rPr>
                  </w:rPrChange>
                </w:rPr>
                <w:t>+</w:t>
              </w:r>
              <w:r w:rsidRPr="0079203F">
                <w:rPr>
                  <w:color w:val="4E9A06"/>
                  <w:lang w:val="es-ES"/>
                  <w:rPrChange w:id="5803" w:author="Rodrigo García" w:date="2017-09-29T10:07:00Z">
                    <w:rPr>
                      <w:rFonts w:ascii="Monaco" w:hAnsi="Monaco" w:cs="Monaco"/>
                      <w:color w:val="4E9A06"/>
                      <w:sz w:val="32"/>
                      <w:szCs w:val="32"/>
                      <w:lang w:val="en-US"/>
                    </w:rPr>
                  </w:rPrChange>
                </w:rPr>
                <w:t>" Base de datos cerrada"</w:t>
              </w:r>
              <w:r w:rsidRPr="0079203F">
                <w:rPr>
                  <w:b/>
                  <w:bCs/>
                  <w:lang w:val="es-ES"/>
                  <w:rPrChange w:id="5804"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5805" w:author="Borja Gonzalez" w:date="2017-09-28T19:25:00Z"/>
                <w:lang w:val="es-ES"/>
                <w:rPrChange w:id="5806" w:author="Rodrigo García" w:date="2017-09-29T10:07:00Z">
                  <w:rPr>
                    <w:ins w:id="5807" w:author="Borja Gonzalez" w:date="2017-09-28T19:25:00Z"/>
                    <w:rFonts w:ascii="Monaco" w:eastAsiaTheme="majorEastAsia" w:hAnsi="Monaco" w:cs="Monaco"/>
                    <w:color w:val="243F60" w:themeColor="accent1" w:themeShade="7F"/>
                    <w:sz w:val="32"/>
                    <w:szCs w:val="32"/>
                    <w:lang w:val="en-US"/>
                  </w:rPr>
                </w:rPrChange>
              </w:rPr>
              <w:pPrChange w:id="5808" w:author="GONZALEZ DIAZ, BORJA" w:date="2017-09-29T19:26:00Z">
                <w:pPr>
                  <w:keepNext/>
                  <w:keepLines/>
                  <w:widowControl w:val="0"/>
                  <w:autoSpaceDE w:val="0"/>
                  <w:autoSpaceDN w:val="0"/>
                  <w:adjustRightInd w:val="0"/>
                  <w:spacing w:before="200"/>
                  <w:outlineLvl w:val="4"/>
                </w:pPr>
              </w:pPrChange>
            </w:pPr>
            <w:ins w:id="5809" w:author="Borja Gonzalez" w:date="2017-09-28T19:25:00Z">
              <w:r w:rsidRPr="0079203F">
                <w:rPr>
                  <w:lang w:val="es-ES"/>
                  <w:rPrChange w:id="5810" w:author="Rodrigo García" w:date="2017-09-29T10:07:00Z">
                    <w:rPr>
                      <w:rFonts w:ascii="Monaco" w:hAnsi="Monaco" w:cs="Monaco"/>
                      <w:sz w:val="32"/>
                      <w:szCs w:val="32"/>
                      <w:lang w:val="en-US"/>
                    </w:rPr>
                  </w:rPrChange>
                </w:rPr>
                <w:t xml:space="preserve">    </w:t>
              </w:r>
              <w:r w:rsidRPr="0079203F">
                <w:rPr>
                  <w:b/>
                  <w:bCs/>
                  <w:color w:val="204A87"/>
                  <w:lang w:val="es-ES"/>
                  <w:rPrChange w:id="5811" w:author="Rodrigo García" w:date="2017-09-29T10:07:00Z">
                    <w:rPr>
                      <w:rFonts w:ascii="Monaco" w:hAnsi="Monaco" w:cs="Monaco"/>
                      <w:b/>
                      <w:bCs/>
                      <w:color w:val="204A87"/>
                      <w:sz w:val="32"/>
                      <w:szCs w:val="32"/>
                      <w:lang w:val="en-US"/>
                    </w:rPr>
                  </w:rPrChange>
                </w:rPr>
                <w:t>var</w:t>
              </w:r>
              <w:r w:rsidRPr="0079203F">
                <w:rPr>
                  <w:lang w:val="es-ES"/>
                  <w:rPrChange w:id="5812" w:author="Rodrigo García" w:date="2017-09-29T10:07:00Z">
                    <w:rPr>
                      <w:rFonts w:ascii="Monaco" w:hAnsi="Monaco" w:cs="Monaco"/>
                      <w:sz w:val="32"/>
                      <w:szCs w:val="32"/>
                      <w:lang w:val="en-US"/>
                    </w:rPr>
                  </w:rPrChange>
                </w:rPr>
                <w:t xml:space="preserve"> ack_to_client </w:t>
              </w:r>
              <w:r w:rsidRPr="0079203F">
                <w:rPr>
                  <w:b/>
                  <w:bCs/>
                  <w:color w:val="CE5C00"/>
                  <w:lang w:val="es-ES"/>
                  <w:rPrChange w:id="5813" w:author="Rodrigo García" w:date="2017-09-29T10:07:00Z">
                    <w:rPr>
                      <w:rFonts w:ascii="Monaco" w:hAnsi="Monaco" w:cs="Monaco"/>
                      <w:b/>
                      <w:bCs/>
                      <w:color w:val="CE5C00"/>
                      <w:sz w:val="32"/>
                      <w:szCs w:val="32"/>
                      <w:lang w:val="en-US"/>
                    </w:rPr>
                  </w:rPrChange>
                </w:rPr>
                <w:t>=</w:t>
              </w:r>
              <w:r w:rsidRPr="0079203F">
                <w:rPr>
                  <w:lang w:val="es-ES"/>
                  <w:rPrChange w:id="5814" w:author="Rodrigo García" w:date="2017-09-29T10:07:00Z">
                    <w:rPr>
                      <w:rFonts w:ascii="Monaco" w:hAnsi="Monaco" w:cs="Monaco"/>
                      <w:sz w:val="32"/>
                      <w:szCs w:val="32"/>
                      <w:lang w:val="en-US"/>
                    </w:rPr>
                  </w:rPrChange>
                </w:rPr>
                <w:t xml:space="preserve"> </w:t>
              </w:r>
              <w:r w:rsidRPr="0079203F">
                <w:rPr>
                  <w:b/>
                  <w:bCs/>
                  <w:lang w:val="es-ES"/>
                  <w:rPrChange w:id="5815"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5816" w:author="Borja Gonzalez" w:date="2017-09-28T19:25:00Z"/>
                <w:lang w:val="es-ES"/>
                <w:rPrChange w:id="5817" w:author="Rodrigo García" w:date="2017-09-29T10:07:00Z">
                  <w:rPr>
                    <w:ins w:id="5818" w:author="Borja Gonzalez" w:date="2017-09-28T19:25:00Z"/>
                    <w:rFonts w:ascii="Monaco" w:eastAsiaTheme="majorEastAsia" w:hAnsi="Monaco" w:cs="Monaco"/>
                    <w:color w:val="243F60" w:themeColor="accent1" w:themeShade="7F"/>
                    <w:sz w:val="32"/>
                    <w:szCs w:val="32"/>
                    <w:lang w:val="en-US"/>
                  </w:rPr>
                </w:rPrChange>
              </w:rPr>
              <w:pPrChange w:id="5819" w:author="GONZALEZ DIAZ, BORJA" w:date="2017-09-29T19:26:00Z">
                <w:pPr>
                  <w:keepNext/>
                  <w:keepLines/>
                  <w:widowControl w:val="0"/>
                  <w:autoSpaceDE w:val="0"/>
                  <w:autoSpaceDN w:val="0"/>
                  <w:adjustRightInd w:val="0"/>
                  <w:spacing w:before="200"/>
                  <w:outlineLvl w:val="4"/>
                </w:pPr>
              </w:pPrChange>
            </w:pPr>
            <w:ins w:id="5820" w:author="Borja Gonzalez" w:date="2017-09-28T19:25:00Z">
              <w:r w:rsidRPr="0079203F">
                <w:rPr>
                  <w:lang w:val="es-ES"/>
                  <w:rPrChange w:id="5821" w:author="Rodrigo García" w:date="2017-09-29T10:07:00Z">
                    <w:rPr>
                      <w:rFonts w:ascii="Monaco" w:hAnsi="Monaco" w:cs="Monaco"/>
                      <w:sz w:val="32"/>
                      <w:szCs w:val="32"/>
                      <w:lang w:val="en-US"/>
                    </w:rPr>
                  </w:rPrChange>
                </w:rPr>
                <w:t xml:space="preserve">        data</w:t>
              </w:r>
              <w:r w:rsidRPr="0079203F">
                <w:rPr>
                  <w:b/>
                  <w:bCs/>
                  <w:color w:val="CE5C00"/>
                  <w:lang w:val="es-ES"/>
                  <w:rPrChange w:id="5822" w:author="Rodrigo García" w:date="2017-09-29T10:07:00Z">
                    <w:rPr>
                      <w:rFonts w:ascii="Monaco" w:hAnsi="Monaco" w:cs="Monaco"/>
                      <w:b/>
                      <w:bCs/>
                      <w:color w:val="CE5C00"/>
                      <w:sz w:val="32"/>
                      <w:szCs w:val="32"/>
                      <w:lang w:val="en-US"/>
                    </w:rPr>
                  </w:rPrChange>
                </w:rPr>
                <w:t>:</w:t>
              </w:r>
              <w:r w:rsidRPr="0079203F">
                <w:rPr>
                  <w:color w:val="4E9A06"/>
                  <w:lang w:val="es-ES"/>
                  <w:rPrChange w:id="5823"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5824" w:author="Borja Gonzalez" w:date="2017-09-28T19:25:00Z"/>
                <w:lang w:val="en-US"/>
                <w:rPrChange w:id="5825" w:author="Borja Gonzalez" w:date="2017-09-28T19:25:00Z">
                  <w:rPr>
                    <w:ins w:id="5826" w:author="Borja Gonzalez" w:date="2017-09-28T19:25:00Z"/>
                    <w:rFonts w:ascii="Monaco" w:eastAsiaTheme="majorEastAsia" w:hAnsi="Monaco" w:cs="Monaco"/>
                    <w:color w:val="243F60" w:themeColor="accent1" w:themeShade="7F"/>
                    <w:sz w:val="32"/>
                    <w:szCs w:val="32"/>
                    <w:lang w:val="en-US"/>
                  </w:rPr>
                </w:rPrChange>
              </w:rPr>
              <w:pPrChange w:id="5827" w:author="GONZALEZ DIAZ, BORJA" w:date="2017-09-29T19:26:00Z">
                <w:pPr>
                  <w:keepNext/>
                  <w:keepLines/>
                  <w:widowControl w:val="0"/>
                  <w:autoSpaceDE w:val="0"/>
                  <w:autoSpaceDN w:val="0"/>
                  <w:adjustRightInd w:val="0"/>
                  <w:spacing w:before="200"/>
                  <w:outlineLvl w:val="4"/>
                </w:pPr>
              </w:pPrChange>
            </w:pPr>
            <w:ins w:id="5828" w:author="Borja Gonzalez" w:date="2017-09-28T19:25:00Z">
              <w:r w:rsidRPr="0079203F">
                <w:rPr>
                  <w:lang w:val="es-ES"/>
                  <w:rPrChange w:id="5829" w:author="Rodrigo García" w:date="2017-09-29T10:07:00Z">
                    <w:rPr>
                      <w:rFonts w:ascii="Monaco" w:hAnsi="Monaco" w:cs="Monaco"/>
                      <w:sz w:val="32"/>
                      <w:szCs w:val="32"/>
                      <w:lang w:val="en-US"/>
                    </w:rPr>
                  </w:rPrChange>
                </w:rPr>
                <w:t xml:space="preserve">    </w:t>
              </w:r>
              <w:r w:rsidRPr="00301ECB">
                <w:rPr>
                  <w:b/>
                  <w:bCs/>
                  <w:lang w:val="en-US"/>
                  <w:rPrChange w:id="5830"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5831" w:author="Borja Gonzalez" w:date="2017-09-28T19:25:00Z"/>
                <w:lang w:val="en-US"/>
                <w:rPrChange w:id="5832" w:author="Borja Gonzalez" w:date="2017-09-28T19:25:00Z">
                  <w:rPr>
                    <w:ins w:id="5833" w:author="Borja Gonzalez" w:date="2017-09-28T19:25:00Z"/>
                    <w:rFonts w:ascii="Monaco" w:eastAsiaTheme="majorEastAsia" w:hAnsi="Monaco" w:cs="Monaco"/>
                    <w:color w:val="243F60" w:themeColor="accent1" w:themeShade="7F"/>
                    <w:sz w:val="32"/>
                    <w:szCs w:val="32"/>
                    <w:lang w:val="en-US"/>
                  </w:rPr>
                </w:rPrChange>
              </w:rPr>
              <w:pPrChange w:id="5834" w:author="GONZALEZ DIAZ, BORJA" w:date="2017-09-29T19:26:00Z">
                <w:pPr>
                  <w:keepNext/>
                  <w:keepLines/>
                  <w:widowControl w:val="0"/>
                  <w:autoSpaceDE w:val="0"/>
                  <w:autoSpaceDN w:val="0"/>
                  <w:adjustRightInd w:val="0"/>
                  <w:spacing w:before="200"/>
                  <w:outlineLvl w:val="4"/>
                </w:pPr>
              </w:pPrChange>
            </w:pPr>
            <w:ins w:id="5835" w:author="Borja Gonzalez" w:date="2017-09-28T19:25:00Z">
              <w:r w:rsidRPr="00301ECB">
                <w:rPr>
                  <w:lang w:val="en-US"/>
                  <w:rPrChange w:id="5836" w:author="Borja Gonzalez" w:date="2017-09-28T19:25:00Z">
                    <w:rPr>
                      <w:rFonts w:ascii="Monaco" w:hAnsi="Monaco" w:cs="Monaco"/>
                      <w:sz w:val="32"/>
                      <w:szCs w:val="32"/>
                      <w:lang w:val="en-US"/>
                    </w:rPr>
                  </w:rPrChange>
                </w:rPr>
                <w:t xml:space="preserve">    </w:t>
              </w:r>
              <w:proofErr w:type="gramStart"/>
              <w:r w:rsidRPr="00301ECB">
                <w:rPr>
                  <w:lang w:val="en-US"/>
                  <w:rPrChange w:id="5837" w:author="Borja Gonzalez" w:date="2017-09-28T19:25:00Z">
                    <w:rPr>
                      <w:rFonts w:ascii="Monaco" w:hAnsi="Monaco" w:cs="Monaco"/>
                      <w:sz w:val="32"/>
                      <w:szCs w:val="32"/>
                      <w:lang w:val="en-US"/>
                    </w:rPr>
                  </w:rPrChange>
                </w:rPr>
                <w:t>socket</w:t>
              </w:r>
              <w:r w:rsidRPr="00301ECB">
                <w:rPr>
                  <w:b/>
                  <w:bCs/>
                  <w:lang w:val="en-US"/>
                  <w:rPrChange w:id="5838" w:author="Borja Gonzalez" w:date="2017-09-28T19:25:00Z">
                    <w:rPr>
                      <w:rFonts w:ascii="Monaco" w:hAnsi="Monaco" w:cs="Monaco"/>
                      <w:b/>
                      <w:bCs/>
                      <w:color w:val="000000"/>
                      <w:sz w:val="32"/>
                      <w:szCs w:val="32"/>
                      <w:lang w:val="en-US"/>
                    </w:rPr>
                  </w:rPrChange>
                </w:rPr>
                <w:t>.</w:t>
              </w:r>
              <w:r w:rsidRPr="00301ECB">
                <w:rPr>
                  <w:lang w:val="en-US"/>
                  <w:rPrChange w:id="5839" w:author="Borja Gonzalez" w:date="2017-09-28T19:25:00Z">
                    <w:rPr>
                      <w:rFonts w:ascii="Monaco" w:hAnsi="Monaco" w:cs="Monaco"/>
                      <w:color w:val="000000"/>
                      <w:sz w:val="32"/>
                      <w:szCs w:val="32"/>
                      <w:lang w:val="en-US"/>
                    </w:rPr>
                  </w:rPrChange>
                </w:rPr>
                <w:t>send</w:t>
              </w:r>
              <w:proofErr w:type="gramEnd"/>
              <w:r w:rsidRPr="00301ECB">
                <w:rPr>
                  <w:b/>
                  <w:bCs/>
                  <w:lang w:val="en-US"/>
                  <w:rPrChange w:id="5840" w:author="Borja Gonzalez" w:date="2017-09-28T19:25:00Z">
                    <w:rPr>
                      <w:rFonts w:ascii="Monaco" w:hAnsi="Monaco" w:cs="Monaco"/>
                      <w:b/>
                      <w:bCs/>
                      <w:color w:val="000000"/>
                      <w:sz w:val="32"/>
                      <w:szCs w:val="32"/>
                      <w:lang w:val="en-US"/>
                    </w:rPr>
                  </w:rPrChange>
                </w:rPr>
                <w:t>(</w:t>
              </w:r>
              <w:r w:rsidRPr="00301ECB">
                <w:rPr>
                  <w:lang w:val="en-US"/>
                  <w:rPrChange w:id="5841" w:author="Borja Gonzalez" w:date="2017-09-28T19:25:00Z">
                    <w:rPr>
                      <w:rFonts w:ascii="Monaco" w:hAnsi="Monaco" w:cs="Monaco"/>
                      <w:color w:val="000000"/>
                      <w:sz w:val="32"/>
                      <w:szCs w:val="32"/>
                      <w:lang w:val="en-US"/>
                    </w:rPr>
                  </w:rPrChange>
                </w:rPr>
                <w:t>JSON</w:t>
              </w:r>
              <w:r w:rsidRPr="00301ECB">
                <w:rPr>
                  <w:b/>
                  <w:bCs/>
                  <w:lang w:val="en-US"/>
                  <w:rPrChange w:id="5842" w:author="Borja Gonzalez" w:date="2017-09-28T19:25:00Z">
                    <w:rPr>
                      <w:rFonts w:ascii="Monaco" w:hAnsi="Monaco" w:cs="Monaco"/>
                      <w:b/>
                      <w:bCs/>
                      <w:color w:val="000000"/>
                      <w:sz w:val="32"/>
                      <w:szCs w:val="32"/>
                      <w:lang w:val="en-US"/>
                    </w:rPr>
                  </w:rPrChange>
                </w:rPr>
                <w:t>.</w:t>
              </w:r>
              <w:r w:rsidRPr="00301ECB">
                <w:rPr>
                  <w:lang w:val="en-US"/>
                  <w:rPrChange w:id="5843" w:author="Borja Gonzalez" w:date="2017-09-28T19:25:00Z">
                    <w:rPr>
                      <w:rFonts w:ascii="Monaco" w:hAnsi="Monaco" w:cs="Monaco"/>
                      <w:color w:val="000000"/>
                      <w:sz w:val="32"/>
                      <w:szCs w:val="32"/>
                      <w:lang w:val="en-US"/>
                    </w:rPr>
                  </w:rPrChange>
                </w:rPr>
                <w:t>stringify</w:t>
              </w:r>
              <w:r w:rsidRPr="00301ECB">
                <w:rPr>
                  <w:b/>
                  <w:bCs/>
                  <w:lang w:val="en-US"/>
                  <w:rPrChange w:id="5844" w:author="Borja Gonzalez" w:date="2017-09-28T19:25:00Z">
                    <w:rPr>
                      <w:rFonts w:ascii="Monaco" w:hAnsi="Monaco" w:cs="Monaco"/>
                      <w:b/>
                      <w:bCs/>
                      <w:color w:val="000000"/>
                      <w:sz w:val="32"/>
                      <w:szCs w:val="32"/>
                      <w:lang w:val="en-US"/>
                    </w:rPr>
                  </w:rPrChange>
                </w:rPr>
                <w:t>(</w:t>
              </w:r>
              <w:r w:rsidRPr="00301ECB">
                <w:rPr>
                  <w:lang w:val="en-US"/>
                  <w:rPrChange w:id="5845" w:author="Borja Gonzalez" w:date="2017-09-28T19:25:00Z">
                    <w:rPr>
                      <w:rFonts w:ascii="Monaco" w:hAnsi="Monaco" w:cs="Monaco"/>
                      <w:color w:val="000000"/>
                      <w:sz w:val="32"/>
                      <w:szCs w:val="32"/>
                      <w:lang w:val="en-US"/>
                    </w:rPr>
                  </w:rPrChange>
                </w:rPr>
                <w:t>ack_to_client</w:t>
              </w:r>
              <w:r w:rsidRPr="00301ECB">
                <w:rPr>
                  <w:b/>
                  <w:bCs/>
                  <w:lang w:val="en-US"/>
                  <w:rPrChange w:id="5846"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5847" w:author="Borja Gonzalez" w:date="2017-09-28T19:25:00Z"/>
                <w:lang w:val="en-US"/>
                <w:rPrChange w:id="5848" w:author="Borja Gonzalez" w:date="2017-09-28T19:25:00Z">
                  <w:rPr>
                    <w:ins w:id="5849" w:author="Borja Gonzalez" w:date="2017-09-28T19:25:00Z"/>
                    <w:rFonts w:ascii="Monaco" w:eastAsiaTheme="majorEastAsia" w:hAnsi="Monaco" w:cs="Monaco"/>
                    <w:color w:val="243F60" w:themeColor="accent1" w:themeShade="7F"/>
                    <w:sz w:val="32"/>
                    <w:szCs w:val="32"/>
                    <w:lang w:val="en-US"/>
                  </w:rPr>
                </w:rPrChange>
              </w:rPr>
              <w:pPrChange w:id="5850" w:author="GONZALEZ DIAZ, BORJA" w:date="2017-09-29T19:26:00Z">
                <w:pPr>
                  <w:keepNext/>
                  <w:keepLines/>
                  <w:widowControl w:val="0"/>
                  <w:autoSpaceDE w:val="0"/>
                  <w:autoSpaceDN w:val="0"/>
                  <w:adjustRightInd w:val="0"/>
                  <w:spacing w:before="200"/>
                  <w:outlineLvl w:val="4"/>
                </w:pPr>
              </w:pPrChange>
            </w:pPr>
            <w:ins w:id="5851" w:author="Borja Gonzalez" w:date="2017-09-28T19:25:00Z">
              <w:r w:rsidRPr="00301ECB">
                <w:rPr>
                  <w:lang w:val="en-US"/>
                  <w:rPrChange w:id="5852" w:author="Borja Gonzalez" w:date="2017-09-28T19:25:00Z">
                    <w:rPr>
                      <w:rFonts w:ascii="Monaco" w:hAnsi="Monaco" w:cs="Monaco"/>
                      <w:sz w:val="32"/>
                      <w:szCs w:val="32"/>
                      <w:lang w:val="en-US"/>
                    </w:rPr>
                  </w:rPrChange>
                </w:rPr>
                <w:t xml:space="preserve">    </w:t>
              </w:r>
              <w:proofErr w:type="gramStart"/>
              <w:r w:rsidRPr="00301ECB">
                <w:rPr>
                  <w:lang w:val="en-US"/>
                  <w:rPrChange w:id="5853" w:author="Borja Gonzalez" w:date="2017-09-28T19:25:00Z">
                    <w:rPr>
                      <w:rFonts w:ascii="Monaco" w:hAnsi="Monaco" w:cs="Monaco"/>
                      <w:sz w:val="32"/>
                      <w:szCs w:val="32"/>
                      <w:lang w:val="en-US"/>
                    </w:rPr>
                  </w:rPrChange>
                </w:rPr>
                <w:t>io</w:t>
              </w:r>
              <w:r w:rsidRPr="00301ECB">
                <w:rPr>
                  <w:b/>
                  <w:bCs/>
                  <w:lang w:val="en-US"/>
                  <w:rPrChange w:id="5854" w:author="Borja Gonzalez" w:date="2017-09-28T19:25:00Z">
                    <w:rPr>
                      <w:rFonts w:ascii="Monaco" w:hAnsi="Monaco" w:cs="Monaco"/>
                      <w:b/>
                      <w:bCs/>
                      <w:color w:val="000000"/>
                      <w:sz w:val="32"/>
                      <w:szCs w:val="32"/>
                      <w:lang w:val="en-US"/>
                    </w:rPr>
                  </w:rPrChange>
                </w:rPr>
                <w:t>.</w:t>
              </w:r>
              <w:r w:rsidRPr="00301ECB">
                <w:rPr>
                  <w:lang w:val="en-US"/>
                  <w:rPrChange w:id="5855" w:author="Borja Gonzalez" w:date="2017-09-28T19:25:00Z">
                    <w:rPr>
                      <w:rFonts w:ascii="Monaco" w:hAnsi="Monaco" w:cs="Monaco"/>
                      <w:color w:val="000000"/>
                      <w:sz w:val="32"/>
                      <w:szCs w:val="32"/>
                      <w:lang w:val="en-US"/>
                    </w:rPr>
                  </w:rPrChange>
                </w:rPr>
                <w:t>sockets</w:t>
              </w:r>
              <w:proofErr w:type="gramEnd"/>
              <w:r w:rsidRPr="00301ECB">
                <w:rPr>
                  <w:b/>
                  <w:bCs/>
                  <w:lang w:val="en-US"/>
                  <w:rPrChange w:id="5856" w:author="Borja Gonzalez" w:date="2017-09-28T19:25:00Z">
                    <w:rPr>
                      <w:rFonts w:ascii="Monaco" w:hAnsi="Monaco" w:cs="Monaco"/>
                      <w:b/>
                      <w:bCs/>
                      <w:color w:val="000000"/>
                      <w:sz w:val="32"/>
                      <w:szCs w:val="32"/>
                      <w:lang w:val="en-US"/>
                    </w:rPr>
                  </w:rPrChange>
                </w:rPr>
                <w:t>.</w:t>
              </w:r>
              <w:r w:rsidRPr="00301ECB">
                <w:rPr>
                  <w:lang w:val="en-US"/>
                  <w:rPrChange w:id="5857" w:author="Borja Gonzalez" w:date="2017-09-28T19:25:00Z">
                    <w:rPr>
                      <w:rFonts w:ascii="Monaco" w:hAnsi="Monaco" w:cs="Monaco"/>
                      <w:color w:val="000000"/>
                      <w:sz w:val="32"/>
                      <w:szCs w:val="32"/>
                      <w:lang w:val="en-US"/>
                    </w:rPr>
                  </w:rPrChange>
                </w:rPr>
                <w:t>emit</w:t>
              </w:r>
              <w:r w:rsidRPr="00301ECB">
                <w:rPr>
                  <w:b/>
                  <w:bCs/>
                  <w:lang w:val="en-US"/>
                  <w:rPrChange w:id="5858" w:author="Borja Gonzalez" w:date="2017-09-28T19:25:00Z">
                    <w:rPr>
                      <w:rFonts w:ascii="Monaco" w:hAnsi="Monaco" w:cs="Monaco"/>
                      <w:b/>
                      <w:bCs/>
                      <w:color w:val="000000"/>
                      <w:sz w:val="32"/>
                      <w:szCs w:val="32"/>
                      <w:lang w:val="en-US"/>
                    </w:rPr>
                  </w:rPrChange>
                </w:rPr>
                <w:t>(</w:t>
              </w:r>
              <w:r w:rsidRPr="00301ECB">
                <w:rPr>
                  <w:color w:val="4E9A06"/>
                  <w:lang w:val="en-US"/>
                  <w:rPrChange w:id="5859" w:author="Borja Gonzalez" w:date="2017-09-28T19:25:00Z">
                    <w:rPr>
                      <w:rFonts w:ascii="Monaco" w:hAnsi="Monaco" w:cs="Monaco"/>
                      <w:color w:val="4E9A06"/>
                      <w:sz w:val="32"/>
                      <w:szCs w:val="32"/>
                      <w:lang w:val="en-US"/>
                    </w:rPr>
                  </w:rPrChange>
                </w:rPr>
                <w:t>"reload"</w:t>
              </w:r>
              <w:r w:rsidRPr="00301ECB">
                <w:rPr>
                  <w:b/>
                  <w:bCs/>
                  <w:lang w:val="en-US"/>
                  <w:rPrChange w:id="5860"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5861" w:author="Borja Gonzalez" w:date="2017-09-28T19:25:00Z"/>
                <w:lang w:val="en-US"/>
                <w:rPrChange w:id="5862" w:author="Borja Gonzalez" w:date="2017-09-28T19:25:00Z">
                  <w:rPr>
                    <w:ins w:id="5863" w:author="Borja Gonzalez" w:date="2017-09-28T19:25:00Z"/>
                    <w:rFonts w:ascii="Monaco" w:eastAsiaTheme="majorEastAsia" w:hAnsi="Monaco" w:cs="Monaco"/>
                    <w:color w:val="243F60" w:themeColor="accent1" w:themeShade="7F"/>
                    <w:sz w:val="32"/>
                    <w:szCs w:val="32"/>
                    <w:lang w:val="en-US"/>
                  </w:rPr>
                </w:rPrChange>
              </w:rPr>
              <w:pPrChange w:id="5864" w:author="GONZALEZ DIAZ, BORJA" w:date="2017-09-29T19:26:00Z">
                <w:pPr>
                  <w:keepNext/>
                  <w:keepLines/>
                  <w:widowControl w:val="0"/>
                  <w:autoSpaceDE w:val="0"/>
                  <w:autoSpaceDN w:val="0"/>
                  <w:adjustRightInd w:val="0"/>
                  <w:spacing w:before="200"/>
                  <w:outlineLvl w:val="4"/>
                </w:pPr>
              </w:pPrChange>
            </w:pPr>
            <w:ins w:id="5865" w:author="Borja Gonzalez" w:date="2017-09-28T19:25:00Z">
              <w:r w:rsidRPr="00301ECB">
                <w:rPr>
                  <w:b/>
                  <w:bCs/>
                  <w:lang w:val="en-US"/>
                  <w:rPrChange w:id="5866"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867" w:author="Borja Gonzalez" w:date="2017-09-28T19:25:00Z"/>
              </w:rPr>
            </w:pPr>
          </w:p>
        </w:tc>
      </w:tr>
    </w:tbl>
    <w:p w14:paraId="6994DB38" w14:textId="3449C7F0" w:rsidR="0037218C" w:rsidRDefault="0037218C" w:rsidP="0037218C"/>
    <w:p w14:paraId="74632B8B" w14:textId="5EB22BBC" w:rsidR="0037218C" w:rsidRPr="0037218C" w:rsidRDefault="0037218C" w:rsidP="0037218C">
      <w:del w:id="5868"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21013E64" w:rsidR="00747C57" w:rsidRDefault="00A1719D" w:rsidP="00A1719D">
      <w:r>
        <w:t>Como vimos para el caso para añadir una sesión de movimientos</w:t>
      </w:r>
      <w:del w:id="5869" w:author="Rodrigo García" w:date="2017-09-29T10:34:00Z">
        <w:r w:rsidDel="00EB2183">
          <w:delText xml:space="preserve"> </w:delText>
        </w:r>
      </w:del>
      <w:r>
        <w:t>,</w:t>
      </w:r>
      <w:ins w:id="5870" w:author="Rodrigo García" w:date="2017-09-29T10:34:00Z">
        <w:r w:rsidR="00EB2183">
          <w:t xml:space="preserve"> </w:t>
        </w:r>
      </w:ins>
      <w:r>
        <w:t xml:space="preserve">el servidor escucha mediante </w:t>
      </w:r>
      <w:proofErr w:type="gramStart"/>
      <w:r>
        <w:t>socket.on</w:t>
      </w:r>
      <w:proofErr w:type="gramEnd"/>
      <w:r>
        <w:t xml:space="preserve">(). Cuando recibe un mensaje comprueba su cabecera y al reconocer la operación “Borrar datos de paciente” realiza la conexión con la base de datos y elimina la sesión de movimientos con el identificador que ha pasado el cliente. A </w:t>
      </w:r>
      <w:proofErr w:type="gramStart"/>
      <w:r>
        <w:t>continuación</w:t>
      </w:r>
      <w:proofErr w:type="gramEnd"/>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sesiones de movimientos, por lo </w:t>
      </w:r>
      <w:proofErr w:type="gramStart"/>
      <w:r>
        <w:t>que</w:t>
      </w:r>
      <w:proofErr w:type="gramEnd"/>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5871" w:name="_Toc494476023"/>
      <w:bookmarkStart w:id="5872" w:name="_Toc494496073"/>
      <w:r>
        <w:t>4.3.7 Mostrar un gr</w:t>
      </w:r>
      <w:ins w:id="5873" w:author="Rodrigo García" w:date="2017-09-29T10:34:00Z">
        <w:r w:rsidR="00EB2183">
          <w:t>á</w:t>
        </w:r>
      </w:ins>
      <w:del w:id="5874" w:author="Rodrigo García" w:date="2017-09-29T10:34:00Z">
        <w:r w:rsidDel="00EB2183">
          <w:delText>a</w:delText>
        </w:r>
      </w:del>
      <w:r>
        <w:t>fico de un movimiento</w:t>
      </w:r>
      <w:bookmarkEnd w:id="5871"/>
      <w:bookmarkEnd w:id="5872"/>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5875"/>
      <w:r>
        <w:t xml:space="preserve">chart.js </w:t>
      </w:r>
      <w:commentRangeEnd w:id="5875"/>
      <w:r w:rsidR="00EB2183">
        <w:rPr>
          <w:rStyle w:val="Refdecomentario"/>
        </w:rPr>
        <w:commentReference w:id="5875"/>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5876" w:author="Borja Gonzalez" w:date="2017-09-28T19:26:00Z"/>
        </w:rPr>
      </w:pPr>
      <w:del w:id="5877"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891F58" w14:paraId="38B8D673" w14:textId="77777777" w:rsidTr="00E066BD">
        <w:trPr>
          <w:ins w:id="5878" w:author="Borja Gonzalez" w:date="2017-09-28T19:26:00Z"/>
        </w:trPr>
        <w:tc>
          <w:tcPr>
            <w:tcW w:w="8856" w:type="dxa"/>
          </w:tcPr>
          <w:p w14:paraId="442BF972" w14:textId="77777777" w:rsidR="00E066BD" w:rsidRPr="00E066BD" w:rsidRDefault="00E066BD">
            <w:pPr>
              <w:rPr>
                <w:ins w:id="5879" w:author="Borja Gonzalez" w:date="2017-09-28T19:26:00Z"/>
                <w:lang w:val="en-US"/>
                <w:rPrChange w:id="5880" w:author="Borja Gonzalez" w:date="2017-09-28T19:26:00Z">
                  <w:rPr>
                    <w:ins w:id="5881" w:author="Borja Gonzalez" w:date="2017-09-28T19:26:00Z"/>
                    <w:rFonts w:ascii="Monaco" w:eastAsiaTheme="majorEastAsia" w:hAnsi="Monaco" w:cs="Monaco"/>
                    <w:color w:val="243F60" w:themeColor="accent1" w:themeShade="7F"/>
                    <w:sz w:val="32"/>
                    <w:szCs w:val="32"/>
                    <w:lang w:val="en-US"/>
                  </w:rPr>
                </w:rPrChange>
              </w:rPr>
              <w:pPrChange w:id="5882" w:author="GONZALEZ DIAZ, BORJA" w:date="2017-09-29T19:26:00Z">
                <w:pPr>
                  <w:keepNext/>
                  <w:keepLines/>
                  <w:widowControl w:val="0"/>
                  <w:autoSpaceDE w:val="0"/>
                  <w:autoSpaceDN w:val="0"/>
                  <w:adjustRightInd w:val="0"/>
                  <w:spacing w:before="200"/>
                  <w:outlineLvl w:val="4"/>
                </w:pPr>
              </w:pPrChange>
            </w:pPr>
            <w:proofErr w:type="gramStart"/>
            <w:ins w:id="5883" w:author="Borja Gonzalez" w:date="2017-09-28T19:26:00Z">
              <w:r w:rsidRPr="00E066BD">
                <w:rPr>
                  <w:lang w:val="en-US"/>
                  <w:rPrChange w:id="5884" w:author="Borja Gonzalez" w:date="2017-09-28T19:26:00Z">
                    <w:rPr>
                      <w:rFonts w:ascii="Monaco" w:hAnsi="Monaco" w:cs="Monaco"/>
                      <w:sz w:val="32"/>
                      <w:szCs w:val="32"/>
                      <w:lang w:val="en-US"/>
                    </w:rPr>
                  </w:rPrChange>
                </w:rPr>
                <w:t>fila.insertCell</w:t>
              </w:r>
              <w:proofErr w:type="gramEnd"/>
              <w:r w:rsidRPr="00E066BD">
                <w:rPr>
                  <w:lang w:val="en-US"/>
                  <w:rPrChange w:id="5885" w:author="Borja Gonzalez" w:date="2017-09-28T19:26:00Z">
                    <w:rPr>
                      <w:rFonts w:ascii="Monaco" w:hAnsi="Monaco" w:cs="Monaco"/>
                      <w:sz w:val="32"/>
                      <w:szCs w:val="32"/>
                      <w:lang w:val="en-US"/>
                    </w:rPr>
                  </w:rPrChange>
                </w:rPr>
                <w:t>(0).innerHTML = '</w:t>
              </w:r>
              <w:r w:rsidRPr="00E066BD">
                <w:rPr>
                  <w:b/>
                  <w:bCs/>
                  <w:color w:val="204A87"/>
                  <w:lang w:val="en-US"/>
                  <w:rPrChange w:id="5886" w:author="Borja Gonzalez" w:date="2017-09-28T19:26:00Z">
                    <w:rPr>
                      <w:rFonts w:ascii="Monaco" w:hAnsi="Monaco" w:cs="Monaco"/>
                      <w:b/>
                      <w:bCs/>
                      <w:color w:val="204A87"/>
                      <w:sz w:val="32"/>
                      <w:szCs w:val="32"/>
                      <w:lang w:val="en-US"/>
                    </w:rPr>
                  </w:rPrChange>
                </w:rPr>
                <w:t>&lt;button</w:t>
              </w:r>
              <w:r w:rsidRPr="00E066BD">
                <w:rPr>
                  <w:lang w:val="en-US"/>
                  <w:rPrChange w:id="5887" w:author="Borja Gonzalez" w:date="2017-09-28T19:26:00Z">
                    <w:rPr>
                      <w:rFonts w:ascii="Monaco" w:hAnsi="Monaco" w:cs="Monaco"/>
                      <w:sz w:val="32"/>
                      <w:szCs w:val="32"/>
                      <w:lang w:val="en-US"/>
                    </w:rPr>
                  </w:rPrChange>
                </w:rPr>
                <w:t xml:space="preserve"> </w:t>
              </w:r>
              <w:r w:rsidRPr="00E066BD">
                <w:rPr>
                  <w:color w:val="C4A000"/>
                  <w:lang w:val="en-US"/>
                  <w:rPrChange w:id="5888" w:author="Borja Gonzalez" w:date="2017-09-28T19:26:00Z">
                    <w:rPr>
                      <w:rFonts w:ascii="Monaco" w:hAnsi="Monaco" w:cs="Monaco"/>
                      <w:color w:val="C4A000"/>
                      <w:sz w:val="32"/>
                      <w:szCs w:val="32"/>
                      <w:lang w:val="en-US"/>
                    </w:rPr>
                  </w:rPrChange>
                </w:rPr>
                <w:t>class=</w:t>
              </w:r>
              <w:r w:rsidRPr="00E066BD">
                <w:rPr>
                  <w:lang w:val="en-US"/>
                  <w:rPrChange w:id="5889" w:author="Borja Gonzalez" w:date="2017-09-28T19:26:00Z">
                    <w:rPr>
                      <w:rFonts w:ascii="Monaco" w:hAnsi="Monaco" w:cs="Monaco"/>
                      <w:color w:val="4E9A06"/>
                      <w:sz w:val="32"/>
                      <w:szCs w:val="32"/>
                      <w:lang w:val="en-US"/>
                    </w:rPr>
                  </w:rPrChange>
                </w:rPr>
                <w:t xml:space="preserve">"btn" </w:t>
              </w:r>
              <w:r w:rsidRPr="00E066BD">
                <w:rPr>
                  <w:color w:val="C4A000"/>
                  <w:lang w:val="en-US"/>
                  <w:rPrChange w:id="5890" w:author="Borja Gonzalez" w:date="2017-09-28T19:26:00Z">
                    <w:rPr>
                      <w:rFonts w:ascii="Monaco" w:hAnsi="Monaco" w:cs="Monaco"/>
                      <w:color w:val="C4A000"/>
                      <w:sz w:val="32"/>
                      <w:szCs w:val="32"/>
                      <w:lang w:val="en-US"/>
                    </w:rPr>
                  </w:rPrChange>
                </w:rPr>
                <w:t>type=</w:t>
              </w:r>
              <w:r w:rsidRPr="00E066BD">
                <w:rPr>
                  <w:lang w:val="en-US"/>
                  <w:rPrChange w:id="5891" w:author="Borja Gonzalez" w:date="2017-09-28T19:26:00Z">
                    <w:rPr>
                      <w:rFonts w:ascii="Monaco" w:hAnsi="Monaco" w:cs="Monaco"/>
                      <w:color w:val="4E9A06"/>
                      <w:sz w:val="32"/>
                      <w:szCs w:val="32"/>
                      <w:lang w:val="en-US"/>
                    </w:rPr>
                  </w:rPrChange>
                </w:rPr>
                <w:t xml:space="preserve">"button" </w:t>
              </w:r>
              <w:r w:rsidRPr="00E066BD">
                <w:rPr>
                  <w:color w:val="C4A000"/>
                  <w:lang w:val="en-US"/>
                  <w:rPrChange w:id="5892" w:author="Borja Gonzalez" w:date="2017-09-28T19:26:00Z">
                    <w:rPr>
                      <w:rFonts w:ascii="Monaco" w:hAnsi="Monaco" w:cs="Monaco"/>
                      <w:color w:val="C4A000"/>
                      <w:sz w:val="32"/>
                      <w:szCs w:val="32"/>
                      <w:lang w:val="en-US"/>
                    </w:rPr>
                  </w:rPrChange>
                </w:rPr>
                <w:t>onClick=</w:t>
              </w:r>
              <w:r w:rsidRPr="00E066BD">
                <w:rPr>
                  <w:lang w:val="en-US"/>
                  <w:rPrChange w:id="5893"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5894" w:author="Borja Gonzalez" w:date="2017-09-28T19:26:00Z">
                    <w:rPr>
                      <w:rFonts w:ascii="Monaco" w:hAnsi="Monaco" w:cs="Monaco"/>
                      <w:b/>
                      <w:bCs/>
                      <w:color w:val="204A87"/>
                      <w:sz w:val="32"/>
                      <w:szCs w:val="32"/>
                      <w:lang w:val="en-US"/>
                    </w:rPr>
                  </w:rPrChange>
                </w:rPr>
                <w:t>&gt;&lt;/button&gt;</w:t>
              </w:r>
              <w:r w:rsidRPr="00E066BD">
                <w:rPr>
                  <w:lang w:val="en-US"/>
                  <w:rPrChange w:id="5895"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5896" w:author="Borja Gonzalez" w:date="2017-09-28T19:26:00Z"/>
                <w:lang w:val="en-US"/>
                <w:rPrChange w:id="5897" w:author="Borja Gonzalez" w:date="2017-09-28T19:26:00Z">
                  <w:rPr>
                    <w:ins w:id="5898" w:author="Borja Gonzalez" w:date="2017-09-28T19:26:00Z"/>
                    <w:rFonts w:ascii="Monaco" w:eastAsiaTheme="majorEastAsia" w:hAnsi="Monaco" w:cs="Monaco"/>
                    <w:color w:val="243F60" w:themeColor="accent1" w:themeShade="7F"/>
                    <w:sz w:val="32"/>
                    <w:szCs w:val="32"/>
                    <w:lang w:val="en-US"/>
                  </w:rPr>
                </w:rPrChange>
              </w:rPr>
              <w:pPrChange w:id="5899" w:author="GONZALEZ DIAZ, BORJA" w:date="2017-09-29T19:26:00Z">
                <w:pPr>
                  <w:keepNext/>
                  <w:keepLines/>
                  <w:widowControl w:val="0"/>
                  <w:autoSpaceDE w:val="0"/>
                  <w:autoSpaceDN w:val="0"/>
                  <w:adjustRightInd w:val="0"/>
                  <w:spacing w:before="200"/>
                  <w:outlineLvl w:val="4"/>
                </w:pPr>
              </w:pPrChange>
            </w:pPr>
            <w:proofErr w:type="gramStart"/>
            <w:ins w:id="5900" w:author="Borja Gonzalez" w:date="2017-09-28T19:26:00Z">
              <w:r w:rsidRPr="00E066BD">
                <w:rPr>
                  <w:lang w:val="en-US"/>
                  <w:rPrChange w:id="5901" w:author="Borja Gonzalez" w:date="2017-09-28T19:26:00Z">
                    <w:rPr>
                      <w:rFonts w:ascii="Monaco" w:hAnsi="Monaco" w:cs="Monaco"/>
                      <w:sz w:val="32"/>
                      <w:szCs w:val="32"/>
                      <w:lang w:val="en-US"/>
                    </w:rPr>
                  </w:rPrChange>
                </w:rPr>
                <w:t>fila.insertCell</w:t>
              </w:r>
              <w:proofErr w:type="gramEnd"/>
              <w:r w:rsidRPr="00E066BD">
                <w:rPr>
                  <w:lang w:val="en-US"/>
                  <w:rPrChange w:id="5902" w:author="Borja Gonzalez" w:date="2017-09-28T19:26:00Z">
                    <w:rPr>
                      <w:rFonts w:ascii="Monaco" w:hAnsi="Monaco" w:cs="Monaco"/>
                      <w:sz w:val="32"/>
                      <w:szCs w:val="32"/>
                      <w:lang w:val="en-US"/>
                    </w:rPr>
                  </w:rPrChange>
                </w:rPr>
                <w:t>(0).innerHTML = '</w:t>
              </w:r>
              <w:r w:rsidRPr="00E066BD">
                <w:rPr>
                  <w:b/>
                  <w:bCs/>
                  <w:color w:val="204A87"/>
                  <w:lang w:val="en-US"/>
                  <w:rPrChange w:id="5903" w:author="Borja Gonzalez" w:date="2017-09-28T19:26:00Z">
                    <w:rPr>
                      <w:rFonts w:ascii="Monaco" w:hAnsi="Monaco" w:cs="Monaco"/>
                      <w:b/>
                      <w:bCs/>
                      <w:color w:val="204A87"/>
                      <w:sz w:val="32"/>
                      <w:szCs w:val="32"/>
                      <w:lang w:val="en-US"/>
                    </w:rPr>
                  </w:rPrChange>
                </w:rPr>
                <w:t>&lt;button</w:t>
              </w:r>
              <w:r w:rsidRPr="00E066BD">
                <w:rPr>
                  <w:lang w:val="en-US"/>
                  <w:rPrChange w:id="5904" w:author="Borja Gonzalez" w:date="2017-09-28T19:26:00Z">
                    <w:rPr>
                      <w:rFonts w:ascii="Monaco" w:hAnsi="Monaco" w:cs="Monaco"/>
                      <w:sz w:val="32"/>
                      <w:szCs w:val="32"/>
                      <w:lang w:val="en-US"/>
                    </w:rPr>
                  </w:rPrChange>
                </w:rPr>
                <w:t xml:space="preserve"> </w:t>
              </w:r>
              <w:r w:rsidRPr="00E066BD">
                <w:rPr>
                  <w:color w:val="C4A000"/>
                  <w:lang w:val="en-US"/>
                  <w:rPrChange w:id="5905" w:author="Borja Gonzalez" w:date="2017-09-28T19:26:00Z">
                    <w:rPr>
                      <w:rFonts w:ascii="Monaco" w:hAnsi="Monaco" w:cs="Monaco"/>
                      <w:color w:val="C4A000"/>
                      <w:sz w:val="32"/>
                      <w:szCs w:val="32"/>
                      <w:lang w:val="en-US"/>
                    </w:rPr>
                  </w:rPrChange>
                </w:rPr>
                <w:t>class=</w:t>
              </w:r>
              <w:r w:rsidRPr="00E066BD">
                <w:rPr>
                  <w:lang w:val="en-US"/>
                  <w:rPrChange w:id="5906" w:author="Borja Gonzalez" w:date="2017-09-28T19:26:00Z">
                    <w:rPr>
                      <w:rFonts w:ascii="Monaco" w:hAnsi="Monaco" w:cs="Monaco"/>
                      <w:color w:val="4E9A06"/>
                      <w:sz w:val="32"/>
                      <w:szCs w:val="32"/>
                      <w:lang w:val="en-US"/>
                    </w:rPr>
                  </w:rPrChange>
                </w:rPr>
                <w:t xml:space="preserve">"btn" </w:t>
              </w:r>
              <w:r w:rsidRPr="00E066BD">
                <w:rPr>
                  <w:color w:val="C4A000"/>
                  <w:lang w:val="en-US"/>
                  <w:rPrChange w:id="5907" w:author="Borja Gonzalez" w:date="2017-09-28T19:26:00Z">
                    <w:rPr>
                      <w:rFonts w:ascii="Monaco" w:hAnsi="Monaco" w:cs="Monaco"/>
                      <w:color w:val="C4A000"/>
                      <w:sz w:val="32"/>
                      <w:szCs w:val="32"/>
                      <w:lang w:val="en-US"/>
                    </w:rPr>
                  </w:rPrChange>
                </w:rPr>
                <w:t>type=</w:t>
              </w:r>
              <w:r w:rsidRPr="00E066BD">
                <w:rPr>
                  <w:lang w:val="en-US"/>
                  <w:rPrChange w:id="5908" w:author="Borja Gonzalez" w:date="2017-09-28T19:26:00Z">
                    <w:rPr>
                      <w:rFonts w:ascii="Monaco" w:hAnsi="Monaco" w:cs="Monaco"/>
                      <w:color w:val="4E9A06"/>
                      <w:sz w:val="32"/>
                      <w:szCs w:val="32"/>
                      <w:lang w:val="en-US"/>
                    </w:rPr>
                  </w:rPrChange>
                </w:rPr>
                <w:t xml:space="preserve">"button" </w:t>
              </w:r>
              <w:r w:rsidRPr="00E066BD">
                <w:rPr>
                  <w:color w:val="C4A000"/>
                  <w:lang w:val="en-US"/>
                  <w:rPrChange w:id="5909" w:author="Borja Gonzalez" w:date="2017-09-28T19:26:00Z">
                    <w:rPr>
                      <w:rFonts w:ascii="Monaco" w:hAnsi="Monaco" w:cs="Monaco"/>
                      <w:color w:val="C4A000"/>
                      <w:sz w:val="32"/>
                      <w:szCs w:val="32"/>
                      <w:lang w:val="en-US"/>
                    </w:rPr>
                  </w:rPrChange>
                </w:rPr>
                <w:t>onClick=</w:t>
              </w:r>
              <w:r w:rsidRPr="00E066BD">
                <w:rPr>
                  <w:lang w:val="en-US"/>
                  <w:rPrChange w:id="5910"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5911" w:author="Borja Gonzalez" w:date="2017-09-28T19:26:00Z">
                    <w:rPr>
                      <w:rFonts w:ascii="Monaco" w:hAnsi="Monaco" w:cs="Monaco"/>
                      <w:b/>
                      <w:bCs/>
                      <w:color w:val="204A87"/>
                      <w:sz w:val="32"/>
                      <w:szCs w:val="32"/>
                      <w:lang w:val="en-US"/>
                    </w:rPr>
                  </w:rPrChange>
                </w:rPr>
                <w:t>&gt;&lt;/button&gt;</w:t>
              </w:r>
              <w:r w:rsidRPr="00E066BD">
                <w:rPr>
                  <w:lang w:val="en-US"/>
                  <w:rPrChange w:id="5912"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5913" w:author="Borja Gonzalez" w:date="2017-09-28T19:26:00Z"/>
                <w:del w:id="5914" w:author="GONZALEZ DIAZ, BORJA" w:date="2017-09-29T19:26:00Z"/>
                <w:lang w:val="en-US"/>
                <w:rPrChange w:id="5915" w:author="Borja Gonzalez" w:date="2017-09-28T19:26:00Z">
                  <w:rPr>
                    <w:ins w:id="5916" w:author="Borja Gonzalez" w:date="2017-09-28T19:26:00Z"/>
                    <w:del w:id="5917" w:author="GONZALEZ DIAZ, BORJA" w:date="2017-09-29T19:26:00Z"/>
                    <w:rFonts w:ascii="Monaco" w:eastAsiaTheme="majorEastAsia" w:hAnsi="Monaco" w:cs="Monaco"/>
                    <w:color w:val="243F60" w:themeColor="accent1" w:themeShade="7F"/>
                    <w:sz w:val="32"/>
                    <w:szCs w:val="32"/>
                    <w:lang w:val="en-US"/>
                  </w:rPr>
                </w:rPrChange>
              </w:rPr>
              <w:pPrChange w:id="5918" w:author="GONZALEZ DIAZ, BORJA" w:date="2017-09-29T19:26:00Z">
                <w:pPr>
                  <w:keepNext/>
                  <w:keepLines/>
                  <w:widowControl w:val="0"/>
                  <w:autoSpaceDE w:val="0"/>
                  <w:autoSpaceDN w:val="0"/>
                  <w:adjustRightInd w:val="0"/>
                  <w:spacing w:before="200"/>
                  <w:outlineLvl w:val="4"/>
                </w:pPr>
              </w:pPrChange>
            </w:pPr>
            <w:proofErr w:type="gramStart"/>
            <w:ins w:id="5919" w:author="Borja Gonzalez" w:date="2017-09-28T19:26:00Z">
              <w:r w:rsidRPr="00E066BD">
                <w:rPr>
                  <w:lang w:val="en-US"/>
                  <w:rPrChange w:id="5920" w:author="Borja Gonzalez" w:date="2017-09-28T19:26:00Z">
                    <w:rPr>
                      <w:rFonts w:ascii="Monaco" w:hAnsi="Monaco" w:cs="Monaco"/>
                      <w:sz w:val="32"/>
                      <w:szCs w:val="32"/>
                      <w:lang w:val="en-US"/>
                    </w:rPr>
                  </w:rPrChange>
                </w:rPr>
                <w:t>fila.insertCell</w:t>
              </w:r>
              <w:proofErr w:type="gramEnd"/>
              <w:r w:rsidRPr="00E066BD">
                <w:rPr>
                  <w:lang w:val="en-US"/>
                  <w:rPrChange w:id="5921" w:author="Borja Gonzalez" w:date="2017-09-28T19:26:00Z">
                    <w:rPr>
                      <w:rFonts w:ascii="Monaco" w:hAnsi="Monaco" w:cs="Monaco"/>
                      <w:sz w:val="32"/>
                      <w:szCs w:val="32"/>
                      <w:lang w:val="en-US"/>
                    </w:rPr>
                  </w:rPrChange>
                </w:rPr>
                <w:t>(0).innerHTML = '</w:t>
              </w:r>
              <w:r w:rsidRPr="00E066BD">
                <w:rPr>
                  <w:b/>
                  <w:bCs/>
                  <w:color w:val="204A87"/>
                  <w:lang w:val="en-US"/>
                  <w:rPrChange w:id="5922" w:author="Borja Gonzalez" w:date="2017-09-28T19:26:00Z">
                    <w:rPr>
                      <w:rFonts w:ascii="Monaco" w:hAnsi="Monaco" w:cs="Monaco"/>
                      <w:b/>
                      <w:bCs/>
                      <w:color w:val="204A87"/>
                      <w:sz w:val="32"/>
                      <w:szCs w:val="32"/>
                      <w:lang w:val="en-US"/>
                    </w:rPr>
                  </w:rPrChange>
                </w:rPr>
                <w:t>&lt;button</w:t>
              </w:r>
              <w:r w:rsidRPr="00E066BD">
                <w:rPr>
                  <w:lang w:val="en-US"/>
                  <w:rPrChange w:id="5923" w:author="Borja Gonzalez" w:date="2017-09-28T19:26:00Z">
                    <w:rPr>
                      <w:rFonts w:ascii="Monaco" w:hAnsi="Monaco" w:cs="Monaco"/>
                      <w:sz w:val="32"/>
                      <w:szCs w:val="32"/>
                      <w:lang w:val="en-US"/>
                    </w:rPr>
                  </w:rPrChange>
                </w:rPr>
                <w:t xml:space="preserve"> </w:t>
              </w:r>
              <w:r w:rsidRPr="00E066BD">
                <w:rPr>
                  <w:color w:val="C4A000"/>
                  <w:lang w:val="en-US"/>
                  <w:rPrChange w:id="5924" w:author="Borja Gonzalez" w:date="2017-09-28T19:26:00Z">
                    <w:rPr>
                      <w:rFonts w:ascii="Monaco" w:hAnsi="Monaco" w:cs="Monaco"/>
                      <w:color w:val="C4A000"/>
                      <w:sz w:val="32"/>
                      <w:szCs w:val="32"/>
                      <w:lang w:val="en-US"/>
                    </w:rPr>
                  </w:rPrChange>
                </w:rPr>
                <w:t>class=</w:t>
              </w:r>
              <w:r w:rsidRPr="00E066BD">
                <w:rPr>
                  <w:lang w:val="en-US"/>
                  <w:rPrChange w:id="5925" w:author="Borja Gonzalez" w:date="2017-09-28T19:26:00Z">
                    <w:rPr>
                      <w:rFonts w:ascii="Monaco" w:hAnsi="Monaco" w:cs="Monaco"/>
                      <w:color w:val="4E9A06"/>
                      <w:sz w:val="32"/>
                      <w:szCs w:val="32"/>
                      <w:lang w:val="en-US"/>
                    </w:rPr>
                  </w:rPrChange>
                </w:rPr>
                <w:t xml:space="preserve">"btn" </w:t>
              </w:r>
              <w:r w:rsidRPr="00E066BD">
                <w:rPr>
                  <w:color w:val="C4A000"/>
                  <w:lang w:val="en-US"/>
                  <w:rPrChange w:id="5926" w:author="Borja Gonzalez" w:date="2017-09-28T19:26:00Z">
                    <w:rPr>
                      <w:rFonts w:ascii="Monaco" w:hAnsi="Monaco" w:cs="Monaco"/>
                      <w:color w:val="C4A000"/>
                      <w:sz w:val="32"/>
                      <w:szCs w:val="32"/>
                      <w:lang w:val="en-US"/>
                    </w:rPr>
                  </w:rPrChange>
                </w:rPr>
                <w:t>type=</w:t>
              </w:r>
              <w:r w:rsidRPr="00E066BD">
                <w:rPr>
                  <w:lang w:val="en-US"/>
                  <w:rPrChange w:id="5927" w:author="Borja Gonzalez" w:date="2017-09-28T19:26:00Z">
                    <w:rPr>
                      <w:rFonts w:ascii="Monaco" w:hAnsi="Monaco" w:cs="Monaco"/>
                      <w:color w:val="4E9A06"/>
                      <w:sz w:val="32"/>
                      <w:szCs w:val="32"/>
                      <w:lang w:val="en-US"/>
                    </w:rPr>
                  </w:rPrChange>
                </w:rPr>
                <w:t xml:space="preserve">"button" </w:t>
              </w:r>
              <w:r w:rsidRPr="00E066BD">
                <w:rPr>
                  <w:color w:val="C4A000"/>
                  <w:lang w:val="en-US"/>
                  <w:rPrChange w:id="5928" w:author="Borja Gonzalez" w:date="2017-09-28T19:26:00Z">
                    <w:rPr>
                      <w:rFonts w:ascii="Monaco" w:hAnsi="Monaco" w:cs="Monaco"/>
                      <w:color w:val="C4A000"/>
                      <w:sz w:val="32"/>
                      <w:szCs w:val="32"/>
                      <w:lang w:val="en-US"/>
                    </w:rPr>
                  </w:rPrChange>
                </w:rPr>
                <w:lastRenderedPageBreak/>
                <w:t>onClick=</w:t>
              </w:r>
              <w:r w:rsidRPr="00E066BD">
                <w:rPr>
                  <w:lang w:val="en-US"/>
                  <w:rPrChange w:id="5929"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5930" w:author="Borja Gonzalez" w:date="2017-09-28T19:26:00Z">
                    <w:rPr>
                      <w:rFonts w:ascii="Monaco" w:hAnsi="Monaco" w:cs="Monaco"/>
                      <w:b/>
                      <w:bCs/>
                      <w:color w:val="204A87"/>
                      <w:sz w:val="32"/>
                      <w:szCs w:val="32"/>
                      <w:lang w:val="en-US"/>
                    </w:rPr>
                  </w:rPrChange>
                </w:rPr>
                <w:t>&gt;&lt;/button&gt;</w:t>
              </w:r>
              <w:r w:rsidRPr="00E066BD">
                <w:rPr>
                  <w:lang w:val="en-US"/>
                  <w:rPrChange w:id="5931"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5932" w:author="Borja Gonzalez" w:date="2017-09-28T19:26:00Z"/>
                <w:lang w:val="en-US"/>
                <w:rPrChange w:id="5933" w:author="Rodrigo García" w:date="2017-09-29T10:07:00Z">
                  <w:rPr>
                    <w:ins w:id="5934" w:author="Borja Gonzalez" w:date="2017-09-28T19:26:00Z"/>
                  </w:rPr>
                </w:rPrChange>
              </w:rPr>
            </w:pPr>
          </w:p>
        </w:tc>
      </w:tr>
    </w:tbl>
    <w:p w14:paraId="5053B0C0" w14:textId="4F6CCEC8" w:rsidR="00747C57" w:rsidRPr="0079203F" w:rsidRDefault="00747C57" w:rsidP="00BF0FD1">
      <w:pPr>
        <w:rPr>
          <w:lang w:val="en-US"/>
          <w:rPrChange w:id="5935" w:author="Rodrigo García" w:date="2017-09-29T10:07:00Z">
            <w:rPr/>
          </w:rPrChange>
        </w:rPr>
      </w:pPr>
    </w:p>
    <w:p w14:paraId="3B9F0CE8" w14:textId="77777777" w:rsidR="00747C57" w:rsidRPr="0079203F" w:rsidRDefault="00747C57" w:rsidP="00BF0FD1">
      <w:pPr>
        <w:rPr>
          <w:lang w:val="en-US"/>
          <w:rPrChange w:id="5936"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gramStart"/>
      <w:r w:rsidR="00BF0FD1">
        <w:t>crearGrafico(</w:t>
      </w:r>
      <w:proofErr w:type="gramEnd"/>
      <w:r w:rsidR="00BF0FD1">
        <w:t>)”,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937" w:author="Borja Gonzalez" w:date="2017-09-28T19:27:00Z"/>
        </w:rPr>
      </w:pPr>
      <w:del w:id="5938"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5939" w:author="Borja Gonzalez" w:date="2017-09-28T19:27:00Z"/>
        </w:trPr>
        <w:tc>
          <w:tcPr>
            <w:tcW w:w="8856" w:type="dxa"/>
          </w:tcPr>
          <w:p w14:paraId="3C1DC82B" w14:textId="77777777" w:rsidR="00E066BD" w:rsidRPr="00E066BD" w:rsidRDefault="00E066BD">
            <w:pPr>
              <w:rPr>
                <w:ins w:id="5940" w:author="Borja Gonzalez" w:date="2017-09-28T19:27:00Z"/>
                <w:lang w:val="en-US"/>
                <w:rPrChange w:id="5941" w:author="Borja Gonzalez" w:date="2017-09-28T19:28:00Z">
                  <w:rPr>
                    <w:ins w:id="5942" w:author="Borja Gonzalez" w:date="2017-09-28T19:27:00Z"/>
                    <w:rFonts w:ascii="Monaco" w:eastAsiaTheme="majorEastAsia" w:hAnsi="Monaco" w:cs="Monaco"/>
                    <w:color w:val="243F60" w:themeColor="accent1" w:themeShade="7F"/>
                    <w:sz w:val="32"/>
                    <w:szCs w:val="32"/>
                    <w:lang w:val="en-US"/>
                  </w:rPr>
                </w:rPrChange>
              </w:rPr>
              <w:pPrChange w:id="5943" w:author="GONZALEZ DIAZ, BORJA" w:date="2017-09-29T19:26:00Z">
                <w:pPr>
                  <w:keepNext/>
                  <w:keepLines/>
                  <w:widowControl w:val="0"/>
                  <w:autoSpaceDE w:val="0"/>
                  <w:autoSpaceDN w:val="0"/>
                  <w:adjustRightInd w:val="0"/>
                  <w:spacing w:before="200"/>
                  <w:outlineLvl w:val="4"/>
                </w:pPr>
              </w:pPrChange>
            </w:pPr>
            <w:ins w:id="5944" w:author="Borja Gonzalez" w:date="2017-09-28T19:27:00Z">
              <w:r w:rsidRPr="00E066BD">
                <w:rPr>
                  <w:b/>
                  <w:bCs/>
                  <w:color w:val="204A87"/>
                  <w:lang w:val="en-US"/>
                  <w:rPrChange w:id="5945" w:author="Borja Gonzalez" w:date="2017-09-28T19:28:00Z">
                    <w:rPr>
                      <w:rFonts w:ascii="Monaco" w:hAnsi="Monaco" w:cs="Monaco"/>
                      <w:b/>
                      <w:bCs/>
                      <w:color w:val="204A87"/>
                      <w:sz w:val="32"/>
                      <w:szCs w:val="32"/>
                      <w:lang w:val="en-US"/>
                    </w:rPr>
                  </w:rPrChange>
                </w:rPr>
                <w:t>var</w:t>
              </w:r>
              <w:r w:rsidRPr="00E066BD">
                <w:rPr>
                  <w:lang w:val="en-US"/>
                  <w:rPrChange w:id="5946" w:author="Borja Gonzalez" w:date="2017-09-28T19:28:00Z">
                    <w:rPr>
                      <w:rFonts w:ascii="Monaco" w:hAnsi="Monaco" w:cs="Monaco"/>
                      <w:sz w:val="32"/>
                      <w:szCs w:val="32"/>
                      <w:lang w:val="en-US"/>
                    </w:rPr>
                  </w:rPrChange>
                </w:rPr>
                <w:t xml:space="preserve"> var_i </w:t>
              </w:r>
              <w:r w:rsidRPr="00E066BD">
                <w:rPr>
                  <w:b/>
                  <w:bCs/>
                  <w:color w:val="CE5C00"/>
                  <w:lang w:val="en-US"/>
                  <w:rPrChange w:id="5947" w:author="Borja Gonzalez" w:date="2017-09-28T19:28:00Z">
                    <w:rPr>
                      <w:rFonts w:ascii="Monaco" w:hAnsi="Monaco" w:cs="Monaco"/>
                      <w:b/>
                      <w:bCs/>
                      <w:color w:val="CE5C00"/>
                      <w:sz w:val="32"/>
                      <w:szCs w:val="32"/>
                      <w:lang w:val="en-US"/>
                    </w:rPr>
                  </w:rPrChange>
                </w:rPr>
                <w:t>=</w:t>
              </w:r>
              <w:r w:rsidRPr="00E066BD">
                <w:rPr>
                  <w:lang w:val="en-US"/>
                  <w:rPrChange w:id="5948" w:author="Borja Gonzalez" w:date="2017-09-28T19:28:00Z">
                    <w:rPr>
                      <w:rFonts w:ascii="Monaco" w:hAnsi="Monaco" w:cs="Monaco"/>
                      <w:sz w:val="32"/>
                      <w:szCs w:val="32"/>
                      <w:lang w:val="en-US"/>
                    </w:rPr>
                  </w:rPrChange>
                </w:rPr>
                <w:t xml:space="preserve"> </w:t>
              </w:r>
              <w:r w:rsidRPr="00E066BD">
                <w:rPr>
                  <w:b/>
                  <w:bCs/>
                  <w:color w:val="0000CF"/>
                  <w:lang w:val="en-US"/>
                  <w:rPrChange w:id="5949" w:author="Borja Gonzalez" w:date="2017-09-28T19:28:00Z">
                    <w:rPr>
                      <w:rFonts w:ascii="Monaco" w:hAnsi="Monaco" w:cs="Monaco"/>
                      <w:b/>
                      <w:bCs/>
                      <w:color w:val="0000CF"/>
                      <w:sz w:val="32"/>
                      <w:szCs w:val="32"/>
                      <w:lang w:val="en-US"/>
                    </w:rPr>
                  </w:rPrChange>
                </w:rPr>
                <w:t>0</w:t>
              </w:r>
              <w:r w:rsidRPr="00E066BD">
                <w:rPr>
                  <w:b/>
                  <w:bCs/>
                  <w:lang w:val="en-US"/>
                  <w:rPrChange w:id="5950"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5951" w:author="Borja Gonzalez" w:date="2017-09-28T19:27:00Z"/>
                <w:lang w:val="en-US"/>
                <w:rPrChange w:id="5952" w:author="Borja Gonzalez" w:date="2017-09-28T19:28:00Z">
                  <w:rPr>
                    <w:ins w:id="5953" w:author="Borja Gonzalez" w:date="2017-09-28T19:27:00Z"/>
                    <w:rFonts w:ascii="Monaco" w:eastAsiaTheme="majorEastAsia" w:hAnsi="Monaco" w:cs="Monaco"/>
                    <w:color w:val="243F60" w:themeColor="accent1" w:themeShade="7F"/>
                    <w:sz w:val="32"/>
                    <w:szCs w:val="32"/>
                    <w:lang w:val="en-US"/>
                  </w:rPr>
                </w:rPrChange>
              </w:rPr>
              <w:pPrChange w:id="5954" w:author="GONZALEZ DIAZ, BORJA" w:date="2017-09-29T19:26:00Z">
                <w:pPr>
                  <w:keepNext/>
                  <w:keepLines/>
                  <w:widowControl w:val="0"/>
                  <w:autoSpaceDE w:val="0"/>
                  <w:autoSpaceDN w:val="0"/>
                  <w:adjustRightInd w:val="0"/>
                  <w:spacing w:before="200"/>
                  <w:outlineLvl w:val="4"/>
                </w:pPr>
              </w:pPrChange>
            </w:pPr>
            <w:ins w:id="5955" w:author="Borja Gonzalez" w:date="2017-09-28T19:27:00Z">
              <w:r w:rsidRPr="00E066BD">
                <w:rPr>
                  <w:b/>
                  <w:bCs/>
                  <w:color w:val="204A87"/>
                  <w:lang w:val="en-US"/>
                  <w:rPrChange w:id="5956" w:author="Borja Gonzalez" w:date="2017-09-28T19:28:00Z">
                    <w:rPr>
                      <w:rFonts w:ascii="Monaco" w:hAnsi="Monaco" w:cs="Monaco"/>
                      <w:b/>
                      <w:bCs/>
                      <w:color w:val="204A87"/>
                      <w:sz w:val="32"/>
                      <w:szCs w:val="32"/>
                      <w:lang w:val="en-US"/>
                    </w:rPr>
                  </w:rPrChange>
                </w:rPr>
                <w:t>function</w:t>
              </w:r>
              <w:r w:rsidRPr="00E066BD">
                <w:rPr>
                  <w:lang w:val="en-US"/>
                  <w:rPrChange w:id="5957" w:author="Borja Gonzalez" w:date="2017-09-28T19:28:00Z">
                    <w:rPr>
                      <w:rFonts w:ascii="Monaco" w:hAnsi="Monaco" w:cs="Monaco"/>
                      <w:sz w:val="32"/>
                      <w:szCs w:val="32"/>
                      <w:lang w:val="en-US"/>
                    </w:rPr>
                  </w:rPrChange>
                </w:rPr>
                <w:t xml:space="preserve"> </w:t>
              </w:r>
              <w:proofErr w:type="gramStart"/>
              <w:r w:rsidRPr="00E066BD">
                <w:rPr>
                  <w:lang w:val="en-US"/>
                  <w:rPrChange w:id="5958" w:author="Borja Gonzalez" w:date="2017-09-28T19:28:00Z">
                    <w:rPr>
                      <w:rFonts w:ascii="Monaco" w:hAnsi="Monaco" w:cs="Monaco"/>
                      <w:sz w:val="32"/>
                      <w:szCs w:val="32"/>
                      <w:lang w:val="en-US"/>
                    </w:rPr>
                  </w:rPrChange>
                </w:rPr>
                <w:t>crearGrafico</w:t>
              </w:r>
              <w:r w:rsidRPr="00E066BD">
                <w:rPr>
                  <w:b/>
                  <w:bCs/>
                  <w:lang w:val="en-US"/>
                  <w:rPrChange w:id="5959" w:author="Borja Gonzalez" w:date="2017-09-28T19:28:00Z">
                    <w:rPr>
                      <w:rFonts w:ascii="Monaco" w:hAnsi="Monaco" w:cs="Monaco"/>
                      <w:b/>
                      <w:bCs/>
                      <w:color w:val="000000"/>
                      <w:sz w:val="32"/>
                      <w:szCs w:val="32"/>
                      <w:lang w:val="en-US"/>
                    </w:rPr>
                  </w:rPrChange>
                </w:rPr>
                <w:t>(</w:t>
              </w:r>
              <w:proofErr w:type="gramEnd"/>
              <w:r w:rsidRPr="00E066BD">
                <w:rPr>
                  <w:lang w:val="en-US"/>
                  <w:rPrChange w:id="5960" w:author="Borja Gonzalez" w:date="2017-09-28T19:28:00Z">
                    <w:rPr>
                      <w:rFonts w:ascii="Monaco" w:hAnsi="Monaco" w:cs="Monaco"/>
                      <w:color w:val="000000"/>
                      <w:sz w:val="32"/>
                      <w:szCs w:val="32"/>
                      <w:lang w:val="en-US"/>
                    </w:rPr>
                  </w:rPrChange>
                </w:rPr>
                <w:t>time</w:t>
              </w:r>
              <w:r w:rsidRPr="00E066BD">
                <w:rPr>
                  <w:b/>
                  <w:bCs/>
                  <w:lang w:val="en-US"/>
                  <w:rPrChange w:id="5961" w:author="Borja Gonzalez" w:date="2017-09-28T19:28:00Z">
                    <w:rPr>
                      <w:rFonts w:ascii="Monaco" w:hAnsi="Monaco" w:cs="Monaco"/>
                      <w:b/>
                      <w:bCs/>
                      <w:color w:val="000000"/>
                      <w:sz w:val="32"/>
                      <w:szCs w:val="32"/>
                      <w:lang w:val="en-US"/>
                    </w:rPr>
                  </w:rPrChange>
                </w:rPr>
                <w:t>,</w:t>
              </w:r>
              <w:r w:rsidRPr="00E066BD">
                <w:rPr>
                  <w:lang w:val="en-US"/>
                  <w:rPrChange w:id="5962" w:author="Borja Gonzalez" w:date="2017-09-28T19:28:00Z">
                    <w:rPr>
                      <w:rFonts w:ascii="Monaco" w:hAnsi="Monaco" w:cs="Monaco"/>
                      <w:sz w:val="32"/>
                      <w:szCs w:val="32"/>
                      <w:lang w:val="en-US"/>
                    </w:rPr>
                  </w:rPrChange>
                </w:rPr>
                <w:t xml:space="preserve"> mov</w:t>
              </w:r>
              <w:r w:rsidRPr="00E066BD">
                <w:rPr>
                  <w:b/>
                  <w:bCs/>
                  <w:lang w:val="en-US"/>
                  <w:rPrChange w:id="5963" w:author="Borja Gonzalez" w:date="2017-09-28T19:28:00Z">
                    <w:rPr>
                      <w:rFonts w:ascii="Monaco" w:hAnsi="Monaco" w:cs="Monaco"/>
                      <w:b/>
                      <w:bCs/>
                      <w:color w:val="000000"/>
                      <w:sz w:val="32"/>
                      <w:szCs w:val="32"/>
                      <w:lang w:val="en-US"/>
                    </w:rPr>
                  </w:rPrChange>
                </w:rPr>
                <w:t>,</w:t>
              </w:r>
              <w:r w:rsidRPr="00E066BD">
                <w:rPr>
                  <w:lang w:val="en-US"/>
                  <w:rPrChange w:id="5964" w:author="Borja Gonzalez" w:date="2017-09-28T19:28:00Z">
                    <w:rPr>
                      <w:rFonts w:ascii="Monaco" w:hAnsi="Monaco" w:cs="Monaco"/>
                      <w:sz w:val="32"/>
                      <w:szCs w:val="32"/>
                      <w:lang w:val="en-US"/>
                    </w:rPr>
                  </w:rPrChange>
                </w:rPr>
                <w:t xml:space="preserve"> n</w:t>
              </w:r>
              <w:r w:rsidRPr="00E066BD">
                <w:rPr>
                  <w:b/>
                  <w:bCs/>
                  <w:lang w:val="en-US"/>
                  <w:rPrChange w:id="5965"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5966" w:author="Borja Gonzalez" w:date="2017-09-28T19:27:00Z"/>
                <w:lang w:val="en-US"/>
                <w:rPrChange w:id="5967" w:author="Borja Gonzalez" w:date="2017-09-28T19:28:00Z">
                  <w:rPr>
                    <w:ins w:id="5968" w:author="Borja Gonzalez" w:date="2017-09-28T19:27:00Z"/>
                    <w:rFonts w:ascii="Monaco" w:eastAsiaTheme="majorEastAsia" w:hAnsi="Monaco" w:cs="Monaco"/>
                    <w:color w:val="243F60" w:themeColor="accent1" w:themeShade="7F"/>
                    <w:sz w:val="32"/>
                    <w:szCs w:val="32"/>
                    <w:lang w:val="en-US"/>
                  </w:rPr>
                </w:rPrChange>
              </w:rPr>
              <w:pPrChange w:id="5969" w:author="GONZALEZ DIAZ, BORJA" w:date="2017-09-29T19:26:00Z">
                <w:pPr>
                  <w:keepNext/>
                  <w:keepLines/>
                  <w:widowControl w:val="0"/>
                  <w:autoSpaceDE w:val="0"/>
                  <w:autoSpaceDN w:val="0"/>
                  <w:adjustRightInd w:val="0"/>
                  <w:spacing w:before="200"/>
                  <w:outlineLvl w:val="4"/>
                </w:pPr>
              </w:pPrChange>
            </w:pPr>
            <w:ins w:id="5970" w:author="Borja Gonzalez" w:date="2017-09-28T19:27:00Z">
              <w:r w:rsidRPr="00E066BD">
                <w:rPr>
                  <w:lang w:val="en-US"/>
                  <w:rPrChange w:id="5971" w:author="Borja Gonzalez" w:date="2017-09-28T19:28:00Z">
                    <w:rPr>
                      <w:rFonts w:ascii="Monaco" w:hAnsi="Monaco" w:cs="Monaco"/>
                      <w:sz w:val="32"/>
                      <w:szCs w:val="32"/>
                      <w:lang w:val="en-US"/>
                    </w:rPr>
                  </w:rPrChange>
                </w:rPr>
                <w:t xml:space="preserve">    var_i</w:t>
              </w:r>
              <w:r w:rsidRPr="00E066BD">
                <w:rPr>
                  <w:b/>
                  <w:bCs/>
                  <w:color w:val="CE5C00"/>
                  <w:lang w:val="en-US"/>
                  <w:rPrChange w:id="5972" w:author="Borja Gonzalez" w:date="2017-09-28T19:28:00Z">
                    <w:rPr>
                      <w:rFonts w:ascii="Monaco" w:hAnsi="Monaco" w:cs="Monaco"/>
                      <w:b/>
                      <w:bCs/>
                      <w:color w:val="CE5C00"/>
                      <w:sz w:val="32"/>
                      <w:szCs w:val="32"/>
                      <w:lang w:val="en-US"/>
                    </w:rPr>
                  </w:rPrChange>
                </w:rPr>
                <w:t>+=</w:t>
              </w:r>
              <w:r w:rsidRPr="00E066BD">
                <w:rPr>
                  <w:b/>
                  <w:bCs/>
                  <w:color w:val="0000CF"/>
                  <w:lang w:val="en-US"/>
                  <w:rPrChange w:id="5973" w:author="Borja Gonzalez" w:date="2017-09-28T19:28:00Z">
                    <w:rPr>
                      <w:rFonts w:ascii="Monaco" w:hAnsi="Monaco" w:cs="Monaco"/>
                      <w:b/>
                      <w:bCs/>
                      <w:color w:val="0000CF"/>
                      <w:sz w:val="32"/>
                      <w:szCs w:val="32"/>
                      <w:lang w:val="en-US"/>
                    </w:rPr>
                  </w:rPrChange>
                </w:rPr>
                <w:t>1</w:t>
              </w:r>
              <w:r w:rsidRPr="00E066BD">
                <w:rPr>
                  <w:b/>
                  <w:bCs/>
                  <w:lang w:val="en-US"/>
                  <w:rPrChange w:id="5974"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5975" w:author="Borja Gonzalez" w:date="2017-09-28T19:27:00Z"/>
                <w:lang w:val="en-US"/>
                <w:rPrChange w:id="5976" w:author="Borja Gonzalez" w:date="2017-09-28T19:28:00Z">
                  <w:rPr>
                    <w:ins w:id="5977" w:author="Borja Gonzalez" w:date="2017-09-28T19:27:00Z"/>
                    <w:rFonts w:ascii="Monaco" w:eastAsiaTheme="majorEastAsia" w:hAnsi="Monaco" w:cs="Monaco"/>
                    <w:color w:val="243F60" w:themeColor="accent1" w:themeShade="7F"/>
                    <w:sz w:val="32"/>
                    <w:szCs w:val="32"/>
                    <w:lang w:val="en-US"/>
                  </w:rPr>
                </w:rPrChange>
              </w:rPr>
              <w:pPrChange w:id="5978" w:author="GONZALEZ DIAZ, BORJA" w:date="2017-09-29T19:26:00Z">
                <w:pPr>
                  <w:keepNext/>
                  <w:keepLines/>
                  <w:widowControl w:val="0"/>
                  <w:autoSpaceDE w:val="0"/>
                  <w:autoSpaceDN w:val="0"/>
                  <w:adjustRightInd w:val="0"/>
                  <w:spacing w:before="200"/>
                  <w:outlineLvl w:val="4"/>
                </w:pPr>
              </w:pPrChange>
            </w:pPr>
            <w:ins w:id="5979" w:author="Borja Gonzalez" w:date="2017-09-28T19:27:00Z">
              <w:r w:rsidRPr="00E066BD">
                <w:rPr>
                  <w:lang w:val="en-US"/>
                  <w:rPrChange w:id="5980" w:author="Borja Gonzalez" w:date="2017-09-28T19:28:00Z">
                    <w:rPr>
                      <w:rFonts w:ascii="Monaco" w:hAnsi="Monaco" w:cs="Monaco"/>
                      <w:sz w:val="32"/>
                      <w:szCs w:val="32"/>
                      <w:lang w:val="en-US"/>
                    </w:rPr>
                  </w:rPrChange>
                </w:rPr>
                <w:t xml:space="preserve">    </w:t>
              </w:r>
              <w:r w:rsidRPr="00E066BD">
                <w:rPr>
                  <w:b/>
                  <w:bCs/>
                  <w:color w:val="204A87"/>
                  <w:lang w:val="en-US"/>
                  <w:rPrChange w:id="5981" w:author="Borja Gonzalez" w:date="2017-09-28T19:28:00Z">
                    <w:rPr>
                      <w:rFonts w:ascii="Monaco" w:hAnsi="Monaco" w:cs="Monaco"/>
                      <w:b/>
                      <w:bCs/>
                      <w:color w:val="204A87"/>
                      <w:sz w:val="32"/>
                      <w:szCs w:val="32"/>
                      <w:lang w:val="en-US"/>
                    </w:rPr>
                  </w:rPrChange>
                </w:rPr>
                <w:t>var</w:t>
              </w:r>
              <w:r w:rsidRPr="00E066BD">
                <w:rPr>
                  <w:lang w:val="en-US"/>
                  <w:rPrChange w:id="5982" w:author="Borja Gonzalez" w:date="2017-09-28T19:28:00Z">
                    <w:rPr>
                      <w:rFonts w:ascii="Monaco" w:hAnsi="Monaco" w:cs="Monaco"/>
                      <w:sz w:val="32"/>
                      <w:szCs w:val="32"/>
                      <w:lang w:val="en-US"/>
                    </w:rPr>
                  </w:rPrChange>
                </w:rPr>
                <w:t xml:space="preserve"> url </w:t>
              </w:r>
              <w:r w:rsidRPr="00E066BD">
                <w:rPr>
                  <w:b/>
                  <w:bCs/>
                  <w:color w:val="CE5C00"/>
                  <w:lang w:val="en-US"/>
                  <w:rPrChange w:id="5983" w:author="Borja Gonzalez" w:date="2017-09-28T19:28:00Z">
                    <w:rPr>
                      <w:rFonts w:ascii="Monaco" w:hAnsi="Monaco" w:cs="Monaco"/>
                      <w:b/>
                      <w:bCs/>
                      <w:color w:val="CE5C00"/>
                      <w:sz w:val="32"/>
                      <w:szCs w:val="32"/>
                      <w:lang w:val="en-US"/>
                    </w:rPr>
                  </w:rPrChange>
                </w:rPr>
                <w:t>=</w:t>
              </w:r>
              <w:r w:rsidRPr="00E066BD">
                <w:rPr>
                  <w:lang w:val="en-US"/>
                  <w:rPrChange w:id="5984" w:author="Borja Gonzalez" w:date="2017-09-28T19:28:00Z">
                    <w:rPr>
                      <w:rFonts w:ascii="Monaco" w:hAnsi="Monaco" w:cs="Monaco"/>
                      <w:sz w:val="32"/>
                      <w:szCs w:val="32"/>
                      <w:lang w:val="en-US"/>
                    </w:rPr>
                  </w:rPrChange>
                </w:rPr>
                <w:t xml:space="preserve"> </w:t>
              </w:r>
              <w:proofErr w:type="gramStart"/>
              <w:r w:rsidRPr="00E066BD">
                <w:rPr>
                  <w:color w:val="204A87"/>
                  <w:lang w:val="en-US"/>
                  <w:rPrChange w:id="5985" w:author="Borja Gonzalez" w:date="2017-09-28T19:28:00Z">
                    <w:rPr>
                      <w:rFonts w:ascii="Monaco" w:hAnsi="Monaco" w:cs="Monaco"/>
                      <w:color w:val="204A87"/>
                      <w:sz w:val="32"/>
                      <w:szCs w:val="32"/>
                      <w:lang w:val="en-US"/>
                    </w:rPr>
                  </w:rPrChange>
                </w:rPr>
                <w:t>window</w:t>
              </w:r>
              <w:r w:rsidRPr="00E066BD">
                <w:rPr>
                  <w:b/>
                  <w:bCs/>
                  <w:lang w:val="en-US"/>
                  <w:rPrChange w:id="5986" w:author="Borja Gonzalez" w:date="2017-09-28T19:28:00Z">
                    <w:rPr>
                      <w:rFonts w:ascii="Monaco" w:hAnsi="Monaco" w:cs="Monaco"/>
                      <w:b/>
                      <w:bCs/>
                      <w:color w:val="000000"/>
                      <w:sz w:val="32"/>
                      <w:szCs w:val="32"/>
                      <w:lang w:val="en-US"/>
                    </w:rPr>
                  </w:rPrChange>
                </w:rPr>
                <w:t>.</w:t>
              </w:r>
              <w:r w:rsidRPr="00E066BD">
                <w:rPr>
                  <w:lang w:val="en-US"/>
                  <w:rPrChange w:id="5987" w:author="Borja Gonzalez" w:date="2017-09-28T19:28:00Z">
                    <w:rPr>
                      <w:rFonts w:ascii="Monaco" w:hAnsi="Monaco" w:cs="Monaco"/>
                      <w:color w:val="000000"/>
                      <w:sz w:val="32"/>
                      <w:szCs w:val="32"/>
                      <w:lang w:val="en-US"/>
                    </w:rPr>
                  </w:rPrChange>
                </w:rPr>
                <w:t>location</w:t>
              </w:r>
              <w:proofErr w:type="gramEnd"/>
              <w:r w:rsidRPr="00E066BD">
                <w:rPr>
                  <w:b/>
                  <w:bCs/>
                  <w:lang w:val="en-US"/>
                  <w:rPrChange w:id="5988" w:author="Borja Gonzalez" w:date="2017-09-28T19:28:00Z">
                    <w:rPr>
                      <w:rFonts w:ascii="Monaco" w:hAnsi="Monaco" w:cs="Monaco"/>
                      <w:b/>
                      <w:bCs/>
                      <w:color w:val="000000"/>
                      <w:sz w:val="32"/>
                      <w:szCs w:val="32"/>
                      <w:lang w:val="en-US"/>
                    </w:rPr>
                  </w:rPrChange>
                </w:rPr>
                <w:t>.</w:t>
              </w:r>
              <w:r w:rsidRPr="00E066BD">
                <w:rPr>
                  <w:lang w:val="en-US"/>
                  <w:rPrChange w:id="5989" w:author="Borja Gonzalez" w:date="2017-09-28T19:28:00Z">
                    <w:rPr>
                      <w:rFonts w:ascii="Monaco" w:hAnsi="Monaco" w:cs="Monaco"/>
                      <w:color w:val="000000"/>
                      <w:sz w:val="32"/>
                      <w:szCs w:val="32"/>
                      <w:lang w:val="en-US"/>
                    </w:rPr>
                  </w:rPrChange>
                </w:rPr>
                <w:t>href</w:t>
              </w:r>
              <w:r w:rsidRPr="00E066BD">
                <w:rPr>
                  <w:b/>
                  <w:bCs/>
                  <w:lang w:val="en-US"/>
                  <w:rPrChange w:id="5990"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5991" w:author="Borja Gonzalez" w:date="2017-09-28T19:27:00Z"/>
                <w:lang w:val="en-US"/>
                <w:rPrChange w:id="5992" w:author="Borja Gonzalez" w:date="2017-09-28T19:28:00Z">
                  <w:rPr>
                    <w:ins w:id="5993" w:author="Borja Gonzalez" w:date="2017-09-28T19:27:00Z"/>
                    <w:rFonts w:ascii="Monaco" w:eastAsiaTheme="majorEastAsia" w:hAnsi="Monaco" w:cs="Monaco"/>
                    <w:color w:val="243F60" w:themeColor="accent1" w:themeShade="7F"/>
                    <w:sz w:val="32"/>
                    <w:szCs w:val="32"/>
                    <w:lang w:val="en-US"/>
                  </w:rPr>
                </w:rPrChange>
              </w:rPr>
              <w:pPrChange w:id="5994" w:author="GONZALEZ DIAZ, BORJA" w:date="2017-09-29T19:26:00Z">
                <w:pPr>
                  <w:keepNext/>
                  <w:keepLines/>
                  <w:widowControl w:val="0"/>
                  <w:autoSpaceDE w:val="0"/>
                  <w:autoSpaceDN w:val="0"/>
                  <w:adjustRightInd w:val="0"/>
                  <w:spacing w:before="200"/>
                  <w:outlineLvl w:val="4"/>
                </w:pPr>
              </w:pPrChange>
            </w:pPr>
            <w:ins w:id="5995" w:author="Borja Gonzalez" w:date="2017-09-28T19:27:00Z">
              <w:r w:rsidRPr="00E066BD">
                <w:rPr>
                  <w:lang w:val="en-US"/>
                  <w:rPrChange w:id="5996" w:author="Borja Gonzalez" w:date="2017-09-28T19:28:00Z">
                    <w:rPr>
                      <w:rFonts w:ascii="Monaco" w:hAnsi="Monaco" w:cs="Monaco"/>
                      <w:sz w:val="32"/>
                      <w:szCs w:val="32"/>
                      <w:lang w:val="en-US"/>
                    </w:rPr>
                  </w:rPrChange>
                </w:rPr>
                <w:t xml:space="preserve">    </w:t>
              </w:r>
              <w:r w:rsidRPr="00E066BD">
                <w:rPr>
                  <w:b/>
                  <w:bCs/>
                  <w:color w:val="204A87"/>
                  <w:lang w:val="en-US"/>
                  <w:rPrChange w:id="5997" w:author="Borja Gonzalez" w:date="2017-09-28T19:28:00Z">
                    <w:rPr>
                      <w:rFonts w:ascii="Monaco" w:hAnsi="Monaco" w:cs="Monaco"/>
                      <w:b/>
                      <w:bCs/>
                      <w:color w:val="204A87"/>
                      <w:sz w:val="32"/>
                      <w:szCs w:val="32"/>
                      <w:lang w:val="en-US"/>
                    </w:rPr>
                  </w:rPrChange>
                </w:rPr>
                <w:t>var</w:t>
              </w:r>
              <w:r w:rsidRPr="00E066BD">
                <w:rPr>
                  <w:lang w:val="en-US"/>
                  <w:rPrChange w:id="5998" w:author="Borja Gonzalez" w:date="2017-09-28T19:28:00Z">
                    <w:rPr>
                      <w:rFonts w:ascii="Monaco" w:hAnsi="Monaco" w:cs="Monaco"/>
                      <w:sz w:val="32"/>
                      <w:szCs w:val="32"/>
                      <w:lang w:val="en-US"/>
                    </w:rPr>
                  </w:rPrChange>
                </w:rPr>
                <w:t xml:space="preserve"> url1 </w:t>
              </w:r>
              <w:r w:rsidRPr="00E066BD">
                <w:rPr>
                  <w:b/>
                  <w:bCs/>
                  <w:color w:val="CE5C00"/>
                  <w:lang w:val="en-US"/>
                  <w:rPrChange w:id="5999" w:author="Borja Gonzalez" w:date="2017-09-28T19:28:00Z">
                    <w:rPr>
                      <w:rFonts w:ascii="Monaco" w:hAnsi="Monaco" w:cs="Monaco"/>
                      <w:b/>
                      <w:bCs/>
                      <w:color w:val="CE5C00"/>
                      <w:sz w:val="32"/>
                      <w:szCs w:val="32"/>
                      <w:lang w:val="en-US"/>
                    </w:rPr>
                  </w:rPrChange>
                </w:rPr>
                <w:t>=</w:t>
              </w:r>
              <w:r w:rsidRPr="00E066BD">
                <w:rPr>
                  <w:lang w:val="en-US"/>
                  <w:rPrChange w:id="6000" w:author="Borja Gonzalez" w:date="2017-09-28T19:28:00Z">
                    <w:rPr>
                      <w:rFonts w:ascii="Monaco" w:hAnsi="Monaco" w:cs="Monaco"/>
                      <w:sz w:val="32"/>
                      <w:szCs w:val="32"/>
                      <w:lang w:val="en-US"/>
                    </w:rPr>
                  </w:rPrChange>
                </w:rPr>
                <w:t xml:space="preserve"> </w:t>
              </w:r>
              <w:r w:rsidRPr="00E066BD">
                <w:rPr>
                  <w:b/>
                  <w:bCs/>
                  <w:color w:val="204A87"/>
                  <w:lang w:val="en-US"/>
                  <w:rPrChange w:id="6001" w:author="Borja Gonzalez" w:date="2017-09-28T19:28:00Z">
                    <w:rPr>
                      <w:rFonts w:ascii="Monaco" w:hAnsi="Monaco" w:cs="Monaco"/>
                      <w:b/>
                      <w:bCs/>
                      <w:color w:val="204A87"/>
                      <w:sz w:val="32"/>
                      <w:szCs w:val="32"/>
                      <w:lang w:val="en-US"/>
                    </w:rPr>
                  </w:rPrChange>
                </w:rPr>
                <w:t>new</w:t>
              </w:r>
              <w:r w:rsidRPr="00E066BD">
                <w:rPr>
                  <w:lang w:val="en-US"/>
                  <w:rPrChange w:id="6002" w:author="Borja Gonzalez" w:date="2017-09-28T19:28:00Z">
                    <w:rPr>
                      <w:rFonts w:ascii="Monaco" w:hAnsi="Monaco" w:cs="Monaco"/>
                      <w:sz w:val="32"/>
                      <w:szCs w:val="32"/>
                      <w:lang w:val="en-US"/>
                    </w:rPr>
                  </w:rPrChange>
                </w:rPr>
                <w:t xml:space="preserve"> URL</w:t>
              </w:r>
              <w:r w:rsidRPr="00E066BD">
                <w:rPr>
                  <w:b/>
                  <w:bCs/>
                  <w:lang w:val="en-US"/>
                  <w:rPrChange w:id="6003" w:author="Borja Gonzalez" w:date="2017-09-28T19:28:00Z">
                    <w:rPr>
                      <w:rFonts w:ascii="Monaco" w:hAnsi="Monaco" w:cs="Monaco"/>
                      <w:b/>
                      <w:bCs/>
                      <w:color w:val="000000"/>
                      <w:sz w:val="32"/>
                      <w:szCs w:val="32"/>
                      <w:lang w:val="en-US"/>
                    </w:rPr>
                  </w:rPrChange>
                </w:rPr>
                <w:t>(</w:t>
              </w:r>
              <w:r w:rsidRPr="00E066BD">
                <w:rPr>
                  <w:lang w:val="en-US"/>
                  <w:rPrChange w:id="6004" w:author="Borja Gonzalez" w:date="2017-09-28T19:28:00Z">
                    <w:rPr>
                      <w:rFonts w:ascii="Monaco" w:hAnsi="Monaco" w:cs="Monaco"/>
                      <w:color w:val="000000"/>
                      <w:sz w:val="32"/>
                      <w:szCs w:val="32"/>
                      <w:lang w:val="en-US"/>
                    </w:rPr>
                  </w:rPrChange>
                </w:rPr>
                <w:t>url</w:t>
              </w:r>
              <w:r w:rsidRPr="00E066BD">
                <w:rPr>
                  <w:b/>
                  <w:bCs/>
                  <w:lang w:val="en-US"/>
                  <w:rPrChange w:id="6005"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006" w:author="Borja Gonzalez" w:date="2017-09-28T19:27:00Z"/>
                <w:lang w:val="es-ES"/>
                <w:rPrChange w:id="6007" w:author="Rodrigo García" w:date="2017-09-29T10:07:00Z">
                  <w:rPr>
                    <w:ins w:id="6008" w:author="Borja Gonzalez" w:date="2017-09-28T19:27:00Z"/>
                    <w:rFonts w:ascii="Monaco" w:eastAsiaTheme="majorEastAsia" w:hAnsi="Monaco" w:cs="Monaco"/>
                    <w:color w:val="243F60" w:themeColor="accent1" w:themeShade="7F"/>
                    <w:sz w:val="32"/>
                    <w:szCs w:val="32"/>
                    <w:lang w:val="en-US"/>
                  </w:rPr>
                </w:rPrChange>
              </w:rPr>
              <w:pPrChange w:id="6009" w:author="GONZALEZ DIAZ, BORJA" w:date="2017-09-29T19:26:00Z">
                <w:pPr>
                  <w:keepNext/>
                  <w:keepLines/>
                  <w:widowControl w:val="0"/>
                  <w:autoSpaceDE w:val="0"/>
                  <w:autoSpaceDN w:val="0"/>
                  <w:adjustRightInd w:val="0"/>
                  <w:spacing w:before="200"/>
                  <w:outlineLvl w:val="4"/>
                </w:pPr>
              </w:pPrChange>
            </w:pPr>
            <w:ins w:id="6010" w:author="Borja Gonzalez" w:date="2017-09-28T19:27:00Z">
              <w:r w:rsidRPr="00E066BD">
                <w:rPr>
                  <w:lang w:val="en-US"/>
                  <w:rPrChange w:id="6011" w:author="Borja Gonzalez" w:date="2017-09-28T19:28:00Z">
                    <w:rPr>
                      <w:rFonts w:ascii="Monaco" w:hAnsi="Monaco" w:cs="Monaco"/>
                      <w:sz w:val="32"/>
                      <w:szCs w:val="32"/>
                      <w:lang w:val="en-US"/>
                    </w:rPr>
                  </w:rPrChange>
                </w:rPr>
                <w:t xml:space="preserve">    </w:t>
              </w:r>
              <w:r w:rsidRPr="0079203F">
                <w:rPr>
                  <w:b/>
                  <w:bCs/>
                  <w:color w:val="204A87"/>
                  <w:lang w:val="es-ES"/>
                  <w:rPrChange w:id="6012" w:author="Rodrigo García" w:date="2017-09-29T10:07:00Z">
                    <w:rPr>
                      <w:rFonts w:ascii="Monaco" w:hAnsi="Monaco" w:cs="Monaco"/>
                      <w:b/>
                      <w:bCs/>
                      <w:color w:val="204A87"/>
                      <w:sz w:val="32"/>
                      <w:szCs w:val="32"/>
                      <w:lang w:val="en-US"/>
                    </w:rPr>
                  </w:rPrChange>
                </w:rPr>
                <w:t>var</w:t>
              </w:r>
              <w:r w:rsidRPr="0079203F">
                <w:rPr>
                  <w:lang w:val="es-ES"/>
                  <w:rPrChange w:id="6013" w:author="Rodrigo García" w:date="2017-09-29T10:07:00Z">
                    <w:rPr>
                      <w:rFonts w:ascii="Monaco" w:hAnsi="Monaco" w:cs="Monaco"/>
                      <w:sz w:val="32"/>
                      <w:szCs w:val="32"/>
                      <w:lang w:val="en-US"/>
                    </w:rPr>
                  </w:rPrChange>
                </w:rPr>
                <w:t xml:space="preserve"> nombre </w:t>
              </w:r>
              <w:r w:rsidRPr="0079203F">
                <w:rPr>
                  <w:b/>
                  <w:bCs/>
                  <w:color w:val="CE5C00"/>
                  <w:lang w:val="es-ES"/>
                  <w:rPrChange w:id="6014" w:author="Rodrigo García" w:date="2017-09-29T10:07:00Z">
                    <w:rPr>
                      <w:rFonts w:ascii="Monaco" w:hAnsi="Monaco" w:cs="Monaco"/>
                      <w:b/>
                      <w:bCs/>
                      <w:color w:val="CE5C00"/>
                      <w:sz w:val="32"/>
                      <w:szCs w:val="32"/>
                      <w:lang w:val="en-US"/>
                    </w:rPr>
                  </w:rPrChange>
                </w:rPr>
                <w:t>=</w:t>
              </w:r>
              <w:r w:rsidRPr="0079203F">
                <w:rPr>
                  <w:lang w:val="es-ES"/>
                  <w:rPrChange w:id="6015" w:author="Rodrigo García" w:date="2017-09-29T10:07:00Z">
                    <w:rPr>
                      <w:rFonts w:ascii="Monaco" w:hAnsi="Monaco" w:cs="Monaco"/>
                      <w:sz w:val="32"/>
                      <w:szCs w:val="32"/>
                      <w:lang w:val="en-US"/>
                    </w:rPr>
                  </w:rPrChange>
                </w:rPr>
                <w:t xml:space="preserve"> url1</w:t>
              </w:r>
              <w:r w:rsidRPr="0079203F">
                <w:rPr>
                  <w:b/>
                  <w:bCs/>
                  <w:lang w:val="es-ES"/>
                  <w:rPrChange w:id="6016" w:author="Rodrigo García" w:date="2017-09-29T10:07:00Z">
                    <w:rPr>
                      <w:rFonts w:ascii="Monaco" w:hAnsi="Monaco" w:cs="Monaco"/>
                      <w:b/>
                      <w:bCs/>
                      <w:color w:val="000000"/>
                      <w:sz w:val="32"/>
                      <w:szCs w:val="32"/>
                      <w:lang w:val="en-US"/>
                    </w:rPr>
                  </w:rPrChange>
                </w:rPr>
                <w:t>.</w:t>
              </w:r>
              <w:r w:rsidRPr="0079203F">
                <w:rPr>
                  <w:lang w:val="es-ES"/>
                  <w:rPrChange w:id="6017" w:author="Rodrigo García" w:date="2017-09-29T10:07:00Z">
                    <w:rPr>
                      <w:rFonts w:ascii="Monaco" w:hAnsi="Monaco" w:cs="Monaco"/>
                      <w:color w:val="000000"/>
                      <w:sz w:val="32"/>
                      <w:szCs w:val="32"/>
                      <w:lang w:val="en-US"/>
                    </w:rPr>
                  </w:rPrChange>
                </w:rPr>
                <w:t>searchParams</w:t>
              </w:r>
              <w:r w:rsidRPr="0079203F">
                <w:rPr>
                  <w:b/>
                  <w:bCs/>
                  <w:lang w:val="es-ES"/>
                  <w:rPrChange w:id="6018" w:author="Rodrigo García" w:date="2017-09-29T10:07:00Z">
                    <w:rPr>
                      <w:rFonts w:ascii="Monaco" w:hAnsi="Monaco" w:cs="Monaco"/>
                      <w:b/>
                      <w:bCs/>
                      <w:color w:val="000000"/>
                      <w:sz w:val="32"/>
                      <w:szCs w:val="32"/>
                      <w:lang w:val="en-US"/>
                    </w:rPr>
                  </w:rPrChange>
                </w:rPr>
                <w:t>.</w:t>
              </w:r>
              <w:r w:rsidRPr="0079203F">
                <w:rPr>
                  <w:lang w:val="es-ES"/>
                  <w:rPrChange w:id="6019" w:author="Rodrigo García" w:date="2017-09-29T10:07:00Z">
                    <w:rPr>
                      <w:rFonts w:ascii="Monaco" w:hAnsi="Monaco" w:cs="Monaco"/>
                      <w:color w:val="000000"/>
                      <w:sz w:val="32"/>
                      <w:szCs w:val="32"/>
                      <w:lang w:val="en-US"/>
                    </w:rPr>
                  </w:rPrChange>
                </w:rPr>
                <w:t>get</w:t>
              </w:r>
              <w:r w:rsidRPr="0079203F">
                <w:rPr>
                  <w:b/>
                  <w:bCs/>
                  <w:lang w:val="es-ES"/>
                  <w:rPrChange w:id="6020" w:author="Rodrigo García" w:date="2017-09-29T10:07:00Z">
                    <w:rPr>
                      <w:rFonts w:ascii="Monaco" w:hAnsi="Monaco" w:cs="Monaco"/>
                      <w:b/>
                      <w:bCs/>
                      <w:color w:val="000000"/>
                      <w:sz w:val="32"/>
                      <w:szCs w:val="32"/>
                      <w:lang w:val="en-US"/>
                    </w:rPr>
                  </w:rPrChange>
                </w:rPr>
                <w:t>(</w:t>
              </w:r>
              <w:r w:rsidRPr="0079203F">
                <w:rPr>
                  <w:color w:val="4E9A06"/>
                  <w:lang w:val="es-ES"/>
                  <w:rPrChange w:id="6021" w:author="Rodrigo García" w:date="2017-09-29T10:07:00Z">
                    <w:rPr>
                      <w:rFonts w:ascii="Monaco" w:hAnsi="Monaco" w:cs="Monaco"/>
                      <w:color w:val="4E9A06"/>
                      <w:sz w:val="32"/>
                      <w:szCs w:val="32"/>
                      <w:lang w:val="en-US"/>
                    </w:rPr>
                  </w:rPrChange>
                </w:rPr>
                <w:t>"var2"</w:t>
              </w:r>
              <w:r w:rsidRPr="0079203F">
                <w:rPr>
                  <w:b/>
                  <w:bCs/>
                  <w:lang w:val="es-ES"/>
                  <w:rPrChange w:id="6022"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023" w:author="Borja Gonzalez" w:date="2017-09-28T19:27:00Z"/>
                <w:lang w:val="es-ES"/>
                <w:rPrChange w:id="6024" w:author="Rodrigo García" w:date="2017-09-29T10:07:00Z">
                  <w:rPr>
                    <w:ins w:id="6025" w:author="Borja Gonzalez" w:date="2017-09-28T19:27:00Z"/>
                    <w:rFonts w:ascii="Monaco" w:eastAsiaTheme="majorEastAsia" w:hAnsi="Monaco" w:cs="Monaco"/>
                    <w:color w:val="243F60" w:themeColor="accent1" w:themeShade="7F"/>
                    <w:sz w:val="32"/>
                    <w:szCs w:val="32"/>
                    <w:lang w:val="en-US"/>
                  </w:rPr>
                </w:rPrChange>
              </w:rPr>
              <w:pPrChange w:id="6026" w:author="GONZALEZ DIAZ, BORJA" w:date="2017-09-29T19:26:00Z">
                <w:pPr>
                  <w:keepNext/>
                  <w:keepLines/>
                  <w:widowControl w:val="0"/>
                  <w:autoSpaceDE w:val="0"/>
                  <w:autoSpaceDN w:val="0"/>
                  <w:adjustRightInd w:val="0"/>
                  <w:spacing w:before="200"/>
                  <w:outlineLvl w:val="4"/>
                </w:pPr>
              </w:pPrChange>
            </w:pPr>
            <w:ins w:id="6027" w:author="Borja Gonzalez" w:date="2017-09-28T19:27:00Z">
              <w:r w:rsidRPr="0079203F">
                <w:rPr>
                  <w:lang w:val="es-ES"/>
                  <w:rPrChange w:id="6028" w:author="Rodrigo García" w:date="2017-09-29T10:07:00Z">
                    <w:rPr>
                      <w:rFonts w:ascii="Monaco" w:hAnsi="Monaco" w:cs="Monaco"/>
                      <w:sz w:val="32"/>
                      <w:szCs w:val="32"/>
                      <w:lang w:val="en-US"/>
                    </w:rPr>
                  </w:rPrChange>
                </w:rPr>
                <w:t xml:space="preserve">    </w:t>
              </w:r>
              <w:r w:rsidRPr="0079203F">
                <w:rPr>
                  <w:b/>
                  <w:bCs/>
                  <w:color w:val="204A87"/>
                  <w:lang w:val="es-ES"/>
                  <w:rPrChange w:id="6029" w:author="Rodrigo García" w:date="2017-09-29T10:07:00Z">
                    <w:rPr>
                      <w:rFonts w:ascii="Monaco" w:hAnsi="Monaco" w:cs="Monaco"/>
                      <w:b/>
                      <w:bCs/>
                      <w:color w:val="204A87"/>
                      <w:sz w:val="32"/>
                      <w:szCs w:val="32"/>
                      <w:lang w:val="en-US"/>
                    </w:rPr>
                  </w:rPrChange>
                </w:rPr>
                <w:t>var</w:t>
              </w:r>
              <w:r w:rsidRPr="0079203F">
                <w:rPr>
                  <w:lang w:val="es-ES"/>
                  <w:rPrChange w:id="6030" w:author="Rodrigo García" w:date="2017-09-29T10:07:00Z">
                    <w:rPr>
                      <w:rFonts w:ascii="Monaco" w:hAnsi="Monaco" w:cs="Monaco"/>
                      <w:sz w:val="32"/>
                      <w:szCs w:val="32"/>
                      <w:lang w:val="en-US"/>
                    </w:rPr>
                  </w:rPrChange>
                </w:rPr>
                <w:t xml:space="preserve"> apellido </w:t>
              </w:r>
              <w:r w:rsidRPr="0079203F">
                <w:rPr>
                  <w:b/>
                  <w:bCs/>
                  <w:color w:val="CE5C00"/>
                  <w:lang w:val="es-ES"/>
                  <w:rPrChange w:id="6031" w:author="Rodrigo García" w:date="2017-09-29T10:07:00Z">
                    <w:rPr>
                      <w:rFonts w:ascii="Monaco" w:hAnsi="Monaco" w:cs="Monaco"/>
                      <w:b/>
                      <w:bCs/>
                      <w:color w:val="CE5C00"/>
                      <w:sz w:val="32"/>
                      <w:szCs w:val="32"/>
                      <w:lang w:val="en-US"/>
                    </w:rPr>
                  </w:rPrChange>
                </w:rPr>
                <w:t>=</w:t>
              </w:r>
              <w:r w:rsidRPr="0079203F">
                <w:rPr>
                  <w:lang w:val="es-ES"/>
                  <w:rPrChange w:id="6032" w:author="Rodrigo García" w:date="2017-09-29T10:07:00Z">
                    <w:rPr>
                      <w:rFonts w:ascii="Monaco" w:hAnsi="Monaco" w:cs="Monaco"/>
                      <w:sz w:val="32"/>
                      <w:szCs w:val="32"/>
                      <w:lang w:val="en-US"/>
                    </w:rPr>
                  </w:rPrChange>
                </w:rPr>
                <w:t xml:space="preserve"> url1</w:t>
              </w:r>
              <w:r w:rsidRPr="0079203F">
                <w:rPr>
                  <w:b/>
                  <w:bCs/>
                  <w:lang w:val="es-ES"/>
                  <w:rPrChange w:id="6033" w:author="Rodrigo García" w:date="2017-09-29T10:07:00Z">
                    <w:rPr>
                      <w:rFonts w:ascii="Monaco" w:hAnsi="Monaco" w:cs="Monaco"/>
                      <w:b/>
                      <w:bCs/>
                      <w:color w:val="000000"/>
                      <w:sz w:val="32"/>
                      <w:szCs w:val="32"/>
                      <w:lang w:val="en-US"/>
                    </w:rPr>
                  </w:rPrChange>
                </w:rPr>
                <w:t>.</w:t>
              </w:r>
              <w:r w:rsidRPr="0079203F">
                <w:rPr>
                  <w:lang w:val="es-ES"/>
                  <w:rPrChange w:id="6034" w:author="Rodrigo García" w:date="2017-09-29T10:07:00Z">
                    <w:rPr>
                      <w:rFonts w:ascii="Monaco" w:hAnsi="Monaco" w:cs="Monaco"/>
                      <w:color w:val="000000"/>
                      <w:sz w:val="32"/>
                      <w:szCs w:val="32"/>
                      <w:lang w:val="en-US"/>
                    </w:rPr>
                  </w:rPrChange>
                </w:rPr>
                <w:t>searchParams</w:t>
              </w:r>
              <w:r w:rsidRPr="0079203F">
                <w:rPr>
                  <w:b/>
                  <w:bCs/>
                  <w:lang w:val="es-ES"/>
                  <w:rPrChange w:id="6035" w:author="Rodrigo García" w:date="2017-09-29T10:07:00Z">
                    <w:rPr>
                      <w:rFonts w:ascii="Monaco" w:hAnsi="Monaco" w:cs="Monaco"/>
                      <w:b/>
                      <w:bCs/>
                      <w:color w:val="000000"/>
                      <w:sz w:val="32"/>
                      <w:szCs w:val="32"/>
                      <w:lang w:val="en-US"/>
                    </w:rPr>
                  </w:rPrChange>
                </w:rPr>
                <w:t>.</w:t>
              </w:r>
              <w:r w:rsidRPr="0079203F">
                <w:rPr>
                  <w:lang w:val="es-ES"/>
                  <w:rPrChange w:id="6036" w:author="Rodrigo García" w:date="2017-09-29T10:07:00Z">
                    <w:rPr>
                      <w:rFonts w:ascii="Monaco" w:hAnsi="Monaco" w:cs="Monaco"/>
                      <w:color w:val="000000"/>
                      <w:sz w:val="32"/>
                      <w:szCs w:val="32"/>
                      <w:lang w:val="en-US"/>
                    </w:rPr>
                  </w:rPrChange>
                </w:rPr>
                <w:t>get</w:t>
              </w:r>
              <w:r w:rsidRPr="0079203F">
                <w:rPr>
                  <w:b/>
                  <w:bCs/>
                  <w:lang w:val="es-ES"/>
                  <w:rPrChange w:id="6037" w:author="Rodrigo García" w:date="2017-09-29T10:07:00Z">
                    <w:rPr>
                      <w:rFonts w:ascii="Monaco" w:hAnsi="Monaco" w:cs="Monaco"/>
                      <w:b/>
                      <w:bCs/>
                      <w:color w:val="000000"/>
                      <w:sz w:val="32"/>
                      <w:szCs w:val="32"/>
                      <w:lang w:val="en-US"/>
                    </w:rPr>
                  </w:rPrChange>
                </w:rPr>
                <w:t>(</w:t>
              </w:r>
              <w:r w:rsidRPr="0079203F">
                <w:rPr>
                  <w:color w:val="4E9A06"/>
                  <w:lang w:val="es-ES"/>
                  <w:rPrChange w:id="6038" w:author="Rodrigo García" w:date="2017-09-29T10:07:00Z">
                    <w:rPr>
                      <w:rFonts w:ascii="Monaco" w:hAnsi="Monaco" w:cs="Monaco"/>
                      <w:color w:val="4E9A06"/>
                      <w:sz w:val="32"/>
                      <w:szCs w:val="32"/>
                      <w:lang w:val="en-US"/>
                    </w:rPr>
                  </w:rPrChange>
                </w:rPr>
                <w:t>"var3"</w:t>
              </w:r>
              <w:r w:rsidRPr="0079203F">
                <w:rPr>
                  <w:b/>
                  <w:bCs/>
                  <w:lang w:val="es-ES"/>
                  <w:rPrChange w:id="6039"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040" w:author="Borja Gonzalez" w:date="2017-09-28T19:27:00Z"/>
                <w:lang w:val="en-US"/>
                <w:rPrChange w:id="6041" w:author="Borja Gonzalez" w:date="2017-09-28T19:28:00Z">
                  <w:rPr>
                    <w:ins w:id="6042" w:author="Borja Gonzalez" w:date="2017-09-28T19:27:00Z"/>
                    <w:rFonts w:ascii="Monaco" w:eastAsiaTheme="majorEastAsia" w:hAnsi="Monaco" w:cs="Monaco"/>
                    <w:color w:val="243F60" w:themeColor="accent1" w:themeShade="7F"/>
                    <w:sz w:val="32"/>
                    <w:szCs w:val="32"/>
                    <w:lang w:val="en-US"/>
                  </w:rPr>
                </w:rPrChange>
              </w:rPr>
              <w:pPrChange w:id="6043" w:author="GONZALEZ DIAZ, BORJA" w:date="2017-09-29T19:26:00Z">
                <w:pPr>
                  <w:keepNext/>
                  <w:keepLines/>
                  <w:widowControl w:val="0"/>
                  <w:autoSpaceDE w:val="0"/>
                  <w:autoSpaceDN w:val="0"/>
                  <w:adjustRightInd w:val="0"/>
                  <w:spacing w:before="200"/>
                  <w:outlineLvl w:val="4"/>
                </w:pPr>
              </w:pPrChange>
            </w:pPr>
            <w:ins w:id="6044" w:author="Borja Gonzalez" w:date="2017-09-28T19:27:00Z">
              <w:r w:rsidRPr="0079203F">
                <w:rPr>
                  <w:lang w:val="es-ES"/>
                  <w:rPrChange w:id="6045" w:author="Rodrigo García" w:date="2017-09-29T10:07:00Z">
                    <w:rPr>
                      <w:rFonts w:ascii="Monaco" w:hAnsi="Monaco" w:cs="Monaco"/>
                      <w:sz w:val="32"/>
                      <w:szCs w:val="32"/>
                      <w:lang w:val="en-US"/>
                    </w:rPr>
                  </w:rPrChange>
                </w:rPr>
                <w:t xml:space="preserve">    </w:t>
              </w:r>
              <w:r w:rsidRPr="00E066BD">
                <w:rPr>
                  <w:b/>
                  <w:bCs/>
                  <w:color w:val="204A87"/>
                  <w:lang w:val="en-US"/>
                  <w:rPrChange w:id="6046" w:author="Borja Gonzalez" w:date="2017-09-28T19:28:00Z">
                    <w:rPr>
                      <w:rFonts w:ascii="Monaco" w:hAnsi="Monaco" w:cs="Monaco"/>
                      <w:b/>
                      <w:bCs/>
                      <w:color w:val="204A87"/>
                      <w:sz w:val="32"/>
                      <w:szCs w:val="32"/>
                      <w:lang w:val="en-US"/>
                    </w:rPr>
                  </w:rPrChange>
                </w:rPr>
                <w:t>if</w:t>
              </w:r>
              <w:r w:rsidRPr="00E066BD">
                <w:rPr>
                  <w:b/>
                  <w:bCs/>
                  <w:lang w:val="en-US"/>
                  <w:rPrChange w:id="6047" w:author="Borja Gonzalez" w:date="2017-09-28T19:28:00Z">
                    <w:rPr>
                      <w:rFonts w:ascii="Monaco" w:hAnsi="Monaco" w:cs="Monaco"/>
                      <w:b/>
                      <w:bCs/>
                      <w:color w:val="000000"/>
                      <w:sz w:val="32"/>
                      <w:szCs w:val="32"/>
                      <w:lang w:val="en-US"/>
                    </w:rPr>
                  </w:rPrChange>
                </w:rPr>
                <w:t>(</w:t>
              </w:r>
              <w:r w:rsidRPr="00E066BD">
                <w:rPr>
                  <w:lang w:val="en-US"/>
                  <w:rPrChange w:id="6048" w:author="Borja Gonzalez" w:date="2017-09-28T19:28:00Z">
                    <w:rPr>
                      <w:rFonts w:ascii="Monaco" w:hAnsi="Monaco" w:cs="Monaco"/>
                      <w:color w:val="000000"/>
                      <w:sz w:val="32"/>
                      <w:szCs w:val="32"/>
                      <w:lang w:val="en-US"/>
                    </w:rPr>
                  </w:rPrChange>
                </w:rPr>
                <w:t>n</w:t>
              </w:r>
              <w:r w:rsidRPr="00E066BD">
                <w:rPr>
                  <w:b/>
                  <w:bCs/>
                  <w:color w:val="CE5C00"/>
                  <w:lang w:val="en-US"/>
                  <w:rPrChange w:id="604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050" w:author="Borja Gonzalez" w:date="2017-09-28T19:28:00Z">
                    <w:rPr>
                      <w:rFonts w:ascii="Monaco" w:hAnsi="Monaco" w:cs="Monaco"/>
                      <w:b/>
                      <w:bCs/>
                      <w:color w:val="0000CF"/>
                      <w:sz w:val="32"/>
                      <w:szCs w:val="32"/>
                      <w:lang w:val="en-US"/>
                    </w:rPr>
                  </w:rPrChange>
                </w:rPr>
                <w:t>3</w:t>
              </w:r>
              <w:r w:rsidRPr="00E066BD">
                <w:rPr>
                  <w:b/>
                  <w:bCs/>
                  <w:lang w:val="en-US"/>
                  <w:rPrChange w:id="6051" w:author="Borja Gonzalez" w:date="2017-09-28T19:28:00Z">
                    <w:rPr>
                      <w:rFonts w:ascii="Monaco" w:hAnsi="Monaco" w:cs="Monaco"/>
                      <w:b/>
                      <w:bCs/>
                      <w:color w:val="000000"/>
                      <w:sz w:val="32"/>
                      <w:szCs w:val="32"/>
                      <w:lang w:val="en-US"/>
                    </w:rPr>
                  </w:rPrChange>
                </w:rPr>
                <w:t>){</w:t>
              </w:r>
              <w:proofErr w:type="gramEnd"/>
            </w:ins>
          </w:p>
          <w:p w14:paraId="1C1AA28D" w14:textId="77777777" w:rsidR="00E066BD" w:rsidRPr="00E066BD" w:rsidRDefault="00E066BD">
            <w:pPr>
              <w:rPr>
                <w:ins w:id="6052" w:author="Borja Gonzalez" w:date="2017-09-28T19:27:00Z"/>
                <w:lang w:val="en-US"/>
                <w:rPrChange w:id="6053" w:author="Borja Gonzalez" w:date="2017-09-28T19:28:00Z">
                  <w:rPr>
                    <w:ins w:id="6054" w:author="Borja Gonzalez" w:date="2017-09-28T19:27:00Z"/>
                    <w:rFonts w:ascii="Monaco" w:eastAsiaTheme="majorEastAsia" w:hAnsi="Monaco" w:cs="Monaco"/>
                    <w:color w:val="243F60" w:themeColor="accent1" w:themeShade="7F"/>
                    <w:sz w:val="32"/>
                    <w:szCs w:val="32"/>
                    <w:lang w:val="en-US"/>
                  </w:rPr>
                </w:rPrChange>
              </w:rPr>
              <w:pPrChange w:id="6055" w:author="GONZALEZ DIAZ, BORJA" w:date="2017-09-29T19:26:00Z">
                <w:pPr>
                  <w:keepNext/>
                  <w:keepLines/>
                  <w:widowControl w:val="0"/>
                  <w:autoSpaceDE w:val="0"/>
                  <w:autoSpaceDN w:val="0"/>
                  <w:adjustRightInd w:val="0"/>
                  <w:spacing w:before="200"/>
                  <w:outlineLvl w:val="4"/>
                </w:pPr>
              </w:pPrChange>
            </w:pPr>
            <w:ins w:id="6056" w:author="Borja Gonzalez" w:date="2017-09-28T19:27:00Z">
              <w:r w:rsidRPr="00E066BD">
                <w:rPr>
                  <w:lang w:val="en-US"/>
                  <w:rPrChange w:id="6057" w:author="Borja Gonzalez" w:date="2017-09-28T19:28:00Z">
                    <w:rPr>
                      <w:rFonts w:ascii="Monaco" w:hAnsi="Monaco" w:cs="Monaco"/>
                      <w:sz w:val="32"/>
                      <w:szCs w:val="32"/>
                      <w:lang w:val="en-US"/>
                    </w:rPr>
                  </w:rPrChange>
                </w:rPr>
                <w:t xml:space="preserve">        x</w:t>
              </w:r>
              <w:r w:rsidRPr="00E066BD">
                <w:rPr>
                  <w:b/>
                  <w:bCs/>
                  <w:color w:val="CE5C00"/>
                  <w:lang w:val="en-US"/>
                  <w:rPrChange w:id="6058" w:author="Borja Gonzalez" w:date="2017-09-28T19:28:00Z">
                    <w:rPr>
                      <w:rFonts w:ascii="Monaco" w:hAnsi="Monaco" w:cs="Monaco"/>
                      <w:b/>
                      <w:bCs/>
                      <w:color w:val="CE5C00"/>
                      <w:sz w:val="32"/>
                      <w:szCs w:val="32"/>
                      <w:lang w:val="en-US"/>
                    </w:rPr>
                  </w:rPrChange>
                </w:rPr>
                <w:t>=</w:t>
              </w:r>
              <w:r w:rsidRPr="00E066BD">
                <w:rPr>
                  <w:color w:val="4E9A06"/>
                  <w:lang w:val="en-US"/>
                  <w:rPrChange w:id="6059" w:author="Borja Gonzalez" w:date="2017-09-28T19:28:00Z">
                    <w:rPr>
                      <w:rFonts w:ascii="Monaco" w:hAnsi="Monaco" w:cs="Monaco"/>
                      <w:color w:val="4E9A06"/>
                      <w:sz w:val="32"/>
                      <w:szCs w:val="32"/>
                      <w:lang w:val="en-US"/>
                    </w:rPr>
                  </w:rPrChange>
                </w:rPr>
                <w:t>"Coronal"</w:t>
              </w:r>
              <w:r w:rsidRPr="00E066BD">
                <w:rPr>
                  <w:b/>
                  <w:bCs/>
                  <w:lang w:val="en-US"/>
                  <w:rPrChange w:id="6060"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061" w:author="Borja Gonzalez" w:date="2017-09-28T19:27:00Z"/>
                <w:lang w:val="en-US"/>
                <w:rPrChange w:id="6062" w:author="Borja Gonzalez" w:date="2017-09-28T19:28:00Z">
                  <w:rPr>
                    <w:ins w:id="6063" w:author="Borja Gonzalez" w:date="2017-09-28T19:27:00Z"/>
                    <w:rFonts w:ascii="Monaco" w:eastAsiaTheme="majorEastAsia" w:hAnsi="Monaco" w:cs="Monaco"/>
                    <w:color w:val="243F60" w:themeColor="accent1" w:themeShade="7F"/>
                    <w:sz w:val="32"/>
                    <w:szCs w:val="32"/>
                    <w:lang w:val="en-US"/>
                  </w:rPr>
                </w:rPrChange>
              </w:rPr>
              <w:pPrChange w:id="6064" w:author="GONZALEZ DIAZ, BORJA" w:date="2017-09-29T19:26:00Z">
                <w:pPr>
                  <w:keepNext/>
                  <w:keepLines/>
                  <w:widowControl w:val="0"/>
                  <w:autoSpaceDE w:val="0"/>
                  <w:autoSpaceDN w:val="0"/>
                  <w:adjustRightInd w:val="0"/>
                  <w:spacing w:before="200"/>
                  <w:outlineLvl w:val="4"/>
                </w:pPr>
              </w:pPrChange>
            </w:pPr>
            <w:ins w:id="6065" w:author="Borja Gonzalez" w:date="2017-09-28T19:27:00Z">
              <w:r w:rsidRPr="00E066BD">
                <w:rPr>
                  <w:lang w:val="en-US"/>
                  <w:rPrChange w:id="6066" w:author="Borja Gonzalez" w:date="2017-09-28T19:28:00Z">
                    <w:rPr>
                      <w:rFonts w:ascii="Monaco" w:hAnsi="Monaco" w:cs="Monaco"/>
                      <w:sz w:val="32"/>
                      <w:szCs w:val="32"/>
                      <w:lang w:val="en-US"/>
                    </w:rPr>
                  </w:rPrChange>
                </w:rPr>
                <w:t xml:space="preserve">    </w:t>
              </w:r>
              <w:r w:rsidRPr="00E066BD">
                <w:rPr>
                  <w:b/>
                  <w:bCs/>
                  <w:lang w:val="en-US"/>
                  <w:rPrChange w:id="6067"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068" w:author="Borja Gonzalez" w:date="2017-09-28T19:27:00Z"/>
                <w:lang w:val="en-US"/>
                <w:rPrChange w:id="6069" w:author="Borja Gonzalez" w:date="2017-09-28T19:28:00Z">
                  <w:rPr>
                    <w:ins w:id="6070" w:author="Borja Gonzalez" w:date="2017-09-28T19:27:00Z"/>
                    <w:rFonts w:ascii="Monaco" w:eastAsiaTheme="majorEastAsia" w:hAnsi="Monaco" w:cs="Monaco"/>
                    <w:color w:val="243F60" w:themeColor="accent1" w:themeShade="7F"/>
                    <w:sz w:val="32"/>
                    <w:szCs w:val="32"/>
                    <w:lang w:val="en-US"/>
                  </w:rPr>
                </w:rPrChange>
              </w:rPr>
              <w:pPrChange w:id="6071" w:author="GONZALEZ DIAZ, BORJA" w:date="2017-09-29T19:26:00Z">
                <w:pPr>
                  <w:keepNext/>
                  <w:keepLines/>
                  <w:widowControl w:val="0"/>
                  <w:autoSpaceDE w:val="0"/>
                  <w:autoSpaceDN w:val="0"/>
                  <w:adjustRightInd w:val="0"/>
                  <w:spacing w:before="200"/>
                  <w:outlineLvl w:val="4"/>
                </w:pPr>
              </w:pPrChange>
            </w:pPr>
            <w:ins w:id="6072" w:author="Borja Gonzalez" w:date="2017-09-28T19:27:00Z">
              <w:r w:rsidRPr="00E066BD">
                <w:rPr>
                  <w:lang w:val="en-US"/>
                  <w:rPrChange w:id="6073" w:author="Borja Gonzalez" w:date="2017-09-28T19:28:00Z">
                    <w:rPr>
                      <w:rFonts w:ascii="Monaco" w:hAnsi="Monaco" w:cs="Monaco"/>
                      <w:sz w:val="32"/>
                      <w:szCs w:val="32"/>
                      <w:lang w:val="en-US"/>
                    </w:rPr>
                  </w:rPrChange>
                </w:rPr>
                <w:t xml:space="preserve">    </w:t>
              </w:r>
              <w:r w:rsidRPr="00E066BD">
                <w:rPr>
                  <w:b/>
                  <w:bCs/>
                  <w:color w:val="204A87"/>
                  <w:lang w:val="en-US"/>
                  <w:rPrChange w:id="6074" w:author="Borja Gonzalez" w:date="2017-09-28T19:28:00Z">
                    <w:rPr>
                      <w:rFonts w:ascii="Monaco" w:hAnsi="Monaco" w:cs="Monaco"/>
                      <w:b/>
                      <w:bCs/>
                      <w:color w:val="204A87"/>
                      <w:sz w:val="32"/>
                      <w:szCs w:val="32"/>
                      <w:lang w:val="en-US"/>
                    </w:rPr>
                  </w:rPrChange>
                </w:rPr>
                <w:t>else</w:t>
              </w:r>
              <w:r w:rsidRPr="00E066BD">
                <w:rPr>
                  <w:lang w:val="en-US"/>
                  <w:rPrChange w:id="6075" w:author="Borja Gonzalez" w:date="2017-09-28T19:28:00Z">
                    <w:rPr>
                      <w:rFonts w:ascii="Monaco" w:hAnsi="Monaco" w:cs="Monaco"/>
                      <w:sz w:val="32"/>
                      <w:szCs w:val="32"/>
                      <w:lang w:val="en-US"/>
                    </w:rPr>
                  </w:rPrChange>
                </w:rPr>
                <w:t xml:space="preserve"> </w:t>
              </w:r>
              <w:r w:rsidRPr="00E066BD">
                <w:rPr>
                  <w:b/>
                  <w:bCs/>
                  <w:color w:val="204A87"/>
                  <w:lang w:val="en-US"/>
                  <w:rPrChange w:id="6076" w:author="Borja Gonzalez" w:date="2017-09-28T19:28:00Z">
                    <w:rPr>
                      <w:rFonts w:ascii="Monaco" w:hAnsi="Monaco" w:cs="Monaco"/>
                      <w:b/>
                      <w:bCs/>
                      <w:color w:val="204A87"/>
                      <w:sz w:val="32"/>
                      <w:szCs w:val="32"/>
                      <w:lang w:val="en-US"/>
                    </w:rPr>
                  </w:rPrChange>
                </w:rPr>
                <w:t>if</w:t>
              </w:r>
              <w:r w:rsidRPr="00E066BD">
                <w:rPr>
                  <w:b/>
                  <w:bCs/>
                  <w:lang w:val="en-US"/>
                  <w:rPrChange w:id="6077" w:author="Borja Gonzalez" w:date="2017-09-28T19:28:00Z">
                    <w:rPr>
                      <w:rFonts w:ascii="Monaco" w:hAnsi="Monaco" w:cs="Monaco"/>
                      <w:b/>
                      <w:bCs/>
                      <w:color w:val="000000"/>
                      <w:sz w:val="32"/>
                      <w:szCs w:val="32"/>
                      <w:lang w:val="en-US"/>
                    </w:rPr>
                  </w:rPrChange>
                </w:rPr>
                <w:t>(</w:t>
              </w:r>
              <w:r w:rsidRPr="00E066BD">
                <w:rPr>
                  <w:lang w:val="en-US"/>
                  <w:rPrChange w:id="6078" w:author="Borja Gonzalez" w:date="2017-09-28T19:28:00Z">
                    <w:rPr>
                      <w:rFonts w:ascii="Monaco" w:hAnsi="Monaco" w:cs="Monaco"/>
                      <w:color w:val="000000"/>
                      <w:sz w:val="32"/>
                      <w:szCs w:val="32"/>
                      <w:lang w:val="en-US"/>
                    </w:rPr>
                  </w:rPrChange>
                </w:rPr>
                <w:t>n</w:t>
              </w:r>
              <w:r w:rsidRPr="00E066BD">
                <w:rPr>
                  <w:b/>
                  <w:bCs/>
                  <w:color w:val="CE5C00"/>
                  <w:lang w:val="en-US"/>
                  <w:rPrChange w:id="607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080" w:author="Borja Gonzalez" w:date="2017-09-28T19:28:00Z">
                    <w:rPr>
                      <w:rFonts w:ascii="Monaco" w:hAnsi="Monaco" w:cs="Monaco"/>
                      <w:b/>
                      <w:bCs/>
                      <w:color w:val="0000CF"/>
                      <w:sz w:val="32"/>
                      <w:szCs w:val="32"/>
                      <w:lang w:val="en-US"/>
                    </w:rPr>
                  </w:rPrChange>
                </w:rPr>
                <w:t>2</w:t>
              </w:r>
              <w:r w:rsidRPr="00E066BD">
                <w:rPr>
                  <w:b/>
                  <w:bCs/>
                  <w:lang w:val="en-US"/>
                  <w:rPrChange w:id="6081" w:author="Borja Gonzalez" w:date="2017-09-28T19:28:00Z">
                    <w:rPr>
                      <w:rFonts w:ascii="Monaco" w:hAnsi="Monaco" w:cs="Monaco"/>
                      <w:b/>
                      <w:bCs/>
                      <w:color w:val="000000"/>
                      <w:sz w:val="32"/>
                      <w:szCs w:val="32"/>
                      <w:lang w:val="en-US"/>
                    </w:rPr>
                  </w:rPrChange>
                </w:rPr>
                <w:t>){</w:t>
              </w:r>
              <w:proofErr w:type="gramEnd"/>
            </w:ins>
          </w:p>
          <w:p w14:paraId="71AAFA4C" w14:textId="77777777" w:rsidR="00E066BD" w:rsidRPr="00E066BD" w:rsidRDefault="00E066BD">
            <w:pPr>
              <w:rPr>
                <w:ins w:id="6082" w:author="Borja Gonzalez" w:date="2017-09-28T19:27:00Z"/>
                <w:lang w:val="en-US"/>
                <w:rPrChange w:id="6083" w:author="Borja Gonzalez" w:date="2017-09-28T19:28:00Z">
                  <w:rPr>
                    <w:ins w:id="6084" w:author="Borja Gonzalez" w:date="2017-09-28T19:27:00Z"/>
                    <w:rFonts w:ascii="Monaco" w:eastAsiaTheme="majorEastAsia" w:hAnsi="Monaco" w:cs="Monaco"/>
                    <w:color w:val="243F60" w:themeColor="accent1" w:themeShade="7F"/>
                    <w:sz w:val="32"/>
                    <w:szCs w:val="32"/>
                    <w:lang w:val="en-US"/>
                  </w:rPr>
                </w:rPrChange>
              </w:rPr>
              <w:pPrChange w:id="6085" w:author="GONZALEZ DIAZ, BORJA" w:date="2017-09-29T19:26:00Z">
                <w:pPr>
                  <w:keepNext/>
                  <w:keepLines/>
                  <w:widowControl w:val="0"/>
                  <w:autoSpaceDE w:val="0"/>
                  <w:autoSpaceDN w:val="0"/>
                  <w:adjustRightInd w:val="0"/>
                  <w:spacing w:before="200"/>
                  <w:outlineLvl w:val="4"/>
                </w:pPr>
              </w:pPrChange>
            </w:pPr>
            <w:ins w:id="6086" w:author="Borja Gonzalez" w:date="2017-09-28T19:27:00Z">
              <w:r w:rsidRPr="00E066BD">
                <w:rPr>
                  <w:lang w:val="en-US"/>
                  <w:rPrChange w:id="6087" w:author="Borja Gonzalez" w:date="2017-09-28T19:28:00Z">
                    <w:rPr>
                      <w:rFonts w:ascii="Monaco" w:hAnsi="Monaco" w:cs="Monaco"/>
                      <w:sz w:val="32"/>
                      <w:szCs w:val="32"/>
                      <w:lang w:val="en-US"/>
                    </w:rPr>
                  </w:rPrChange>
                </w:rPr>
                <w:t xml:space="preserve">        x</w:t>
              </w:r>
              <w:r w:rsidRPr="00E066BD">
                <w:rPr>
                  <w:b/>
                  <w:bCs/>
                  <w:color w:val="CE5C00"/>
                  <w:lang w:val="en-US"/>
                  <w:rPrChange w:id="6088" w:author="Borja Gonzalez" w:date="2017-09-28T19:28:00Z">
                    <w:rPr>
                      <w:rFonts w:ascii="Monaco" w:hAnsi="Monaco" w:cs="Monaco"/>
                      <w:b/>
                      <w:bCs/>
                      <w:color w:val="CE5C00"/>
                      <w:sz w:val="32"/>
                      <w:szCs w:val="32"/>
                      <w:lang w:val="en-US"/>
                    </w:rPr>
                  </w:rPrChange>
                </w:rPr>
                <w:t>=</w:t>
              </w:r>
              <w:r w:rsidRPr="00E066BD">
                <w:rPr>
                  <w:color w:val="4E9A06"/>
                  <w:lang w:val="en-US"/>
                  <w:rPrChange w:id="6089" w:author="Borja Gonzalez" w:date="2017-09-28T19:28:00Z">
                    <w:rPr>
                      <w:rFonts w:ascii="Monaco" w:hAnsi="Monaco" w:cs="Monaco"/>
                      <w:color w:val="4E9A06"/>
                      <w:sz w:val="32"/>
                      <w:szCs w:val="32"/>
                      <w:lang w:val="en-US"/>
                    </w:rPr>
                  </w:rPrChange>
                </w:rPr>
                <w:t>"Sagital"</w:t>
              </w:r>
              <w:r w:rsidRPr="00E066BD">
                <w:rPr>
                  <w:b/>
                  <w:bCs/>
                  <w:lang w:val="en-US"/>
                  <w:rPrChange w:id="6090"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091" w:author="Borja Gonzalez" w:date="2017-09-28T19:27:00Z"/>
                <w:lang w:val="en-US"/>
                <w:rPrChange w:id="6092" w:author="Borja Gonzalez" w:date="2017-09-28T19:28:00Z">
                  <w:rPr>
                    <w:ins w:id="6093" w:author="Borja Gonzalez" w:date="2017-09-28T19:27:00Z"/>
                    <w:rFonts w:ascii="Monaco" w:eastAsiaTheme="majorEastAsia" w:hAnsi="Monaco" w:cs="Monaco"/>
                    <w:color w:val="243F60" w:themeColor="accent1" w:themeShade="7F"/>
                    <w:sz w:val="32"/>
                    <w:szCs w:val="32"/>
                    <w:lang w:val="en-US"/>
                  </w:rPr>
                </w:rPrChange>
              </w:rPr>
              <w:pPrChange w:id="6094" w:author="GONZALEZ DIAZ, BORJA" w:date="2017-09-29T19:26:00Z">
                <w:pPr>
                  <w:keepNext/>
                  <w:keepLines/>
                  <w:widowControl w:val="0"/>
                  <w:autoSpaceDE w:val="0"/>
                  <w:autoSpaceDN w:val="0"/>
                  <w:adjustRightInd w:val="0"/>
                  <w:spacing w:before="200"/>
                  <w:outlineLvl w:val="4"/>
                </w:pPr>
              </w:pPrChange>
            </w:pPr>
            <w:ins w:id="6095" w:author="Borja Gonzalez" w:date="2017-09-28T19:27:00Z">
              <w:r w:rsidRPr="00E066BD">
                <w:rPr>
                  <w:lang w:val="en-US"/>
                  <w:rPrChange w:id="6096" w:author="Borja Gonzalez" w:date="2017-09-28T19:28:00Z">
                    <w:rPr>
                      <w:rFonts w:ascii="Monaco" w:hAnsi="Monaco" w:cs="Monaco"/>
                      <w:sz w:val="32"/>
                      <w:szCs w:val="32"/>
                      <w:lang w:val="en-US"/>
                    </w:rPr>
                  </w:rPrChange>
                </w:rPr>
                <w:t xml:space="preserve">    </w:t>
              </w:r>
              <w:r w:rsidRPr="00E066BD">
                <w:rPr>
                  <w:b/>
                  <w:bCs/>
                  <w:lang w:val="en-US"/>
                  <w:rPrChange w:id="6097"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098" w:author="Borja Gonzalez" w:date="2017-09-28T19:27:00Z"/>
                <w:lang w:val="en-US"/>
                <w:rPrChange w:id="6099" w:author="Borja Gonzalez" w:date="2017-09-28T19:28:00Z">
                  <w:rPr>
                    <w:ins w:id="6100" w:author="Borja Gonzalez" w:date="2017-09-28T19:27:00Z"/>
                    <w:rFonts w:ascii="Monaco" w:eastAsiaTheme="majorEastAsia" w:hAnsi="Monaco" w:cs="Monaco"/>
                    <w:color w:val="243F60" w:themeColor="accent1" w:themeShade="7F"/>
                    <w:sz w:val="32"/>
                    <w:szCs w:val="32"/>
                    <w:lang w:val="en-US"/>
                  </w:rPr>
                </w:rPrChange>
              </w:rPr>
              <w:pPrChange w:id="6101" w:author="GONZALEZ DIAZ, BORJA" w:date="2017-09-29T19:26:00Z">
                <w:pPr>
                  <w:keepNext/>
                  <w:keepLines/>
                  <w:widowControl w:val="0"/>
                  <w:autoSpaceDE w:val="0"/>
                  <w:autoSpaceDN w:val="0"/>
                  <w:adjustRightInd w:val="0"/>
                  <w:spacing w:before="200"/>
                  <w:outlineLvl w:val="4"/>
                </w:pPr>
              </w:pPrChange>
            </w:pPr>
            <w:ins w:id="6102" w:author="Borja Gonzalez" w:date="2017-09-28T19:27:00Z">
              <w:r w:rsidRPr="00E066BD">
                <w:rPr>
                  <w:lang w:val="en-US"/>
                  <w:rPrChange w:id="6103" w:author="Borja Gonzalez" w:date="2017-09-28T19:28:00Z">
                    <w:rPr>
                      <w:rFonts w:ascii="Monaco" w:hAnsi="Monaco" w:cs="Monaco"/>
                      <w:sz w:val="32"/>
                      <w:szCs w:val="32"/>
                      <w:lang w:val="en-US"/>
                    </w:rPr>
                  </w:rPrChange>
                </w:rPr>
                <w:t xml:space="preserve">    </w:t>
              </w:r>
              <w:r w:rsidRPr="00E066BD">
                <w:rPr>
                  <w:b/>
                  <w:bCs/>
                  <w:color w:val="204A87"/>
                  <w:lang w:val="en-US"/>
                  <w:rPrChange w:id="6104" w:author="Borja Gonzalez" w:date="2017-09-28T19:28:00Z">
                    <w:rPr>
                      <w:rFonts w:ascii="Monaco" w:hAnsi="Monaco" w:cs="Monaco"/>
                      <w:b/>
                      <w:bCs/>
                      <w:color w:val="204A87"/>
                      <w:sz w:val="32"/>
                      <w:szCs w:val="32"/>
                      <w:lang w:val="en-US"/>
                    </w:rPr>
                  </w:rPrChange>
                </w:rPr>
                <w:t>else</w:t>
              </w:r>
              <w:r w:rsidRPr="00E066BD">
                <w:rPr>
                  <w:lang w:val="en-US"/>
                  <w:rPrChange w:id="6105" w:author="Borja Gonzalez" w:date="2017-09-28T19:28:00Z">
                    <w:rPr>
                      <w:rFonts w:ascii="Monaco" w:hAnsi="Monaco" w:cs="Monaco"/>
                      <w:sz w:val="32"/>
                      <w:szCs w:val="32"/>
                      <w:lang w:val="en-US"/>
                    </w:rPr>
                  </w:rPrChange>
                </w:rPr>
                <w:t xml:space="preserve"> </w:t>
              </w:r>
              <w:r w:rsidRPr="00E066BD">
                <w:rPr>
                  <w:b/>
                  <w:bCs/>
                  <w:color w:val="204A87"/>
                  <w:lang w:val="en-US"/>
                  <w:rPrChange w:id="6106" w:author="Borja Gonzalez" w:date="2017-09-28T19:28:00Z">
                    <w:rPr>
                      <w:rFonts w:ascii="Monaco" w:hAnsi="Monaco" w:cs="Monaco"/>
                      <w:b/>
                      <w:bCs/>
                      <w:color w:val="204A87"/>
                      <w:sz w:val="32"/>
                      <w:szCs w:val="32"/>
                      <w:lang w:val="en-US"/>
                    </w:rPr>
                  </w:rPrChange>
                </w:rPr>
                <w:t>if</w:t>
              </w:r>
              <w:r w:rsidRPr="00E066BD">
                <w:rPr>
                  <w:b/>
                  <w:bCs/>
                  <w:lang w:val="en-US"/>
                  <w:rPrChange w:id="6107" w:author="Borja Gonzalez" w:date="2017-09-28T19:28:00Z">
                    <w:rPr>
                      <w:rFonts w:ascii="Monaco" w:hAnsi="Monaco" w:cs="Monaco"/>
                      <w:b/>
                      <w:bCs/>
                      <w:color w:val="000000"/>
                      <w:sz w:val="32"/>
                      <w:szCs w:val="32"/>
                      <w:lang w:val="en-US"/>
                    </w:rPr>
                  </w:rPrChange>
                </w:rPr>
                <w:t>(</w:t>
              </w:r>
              <w:r w:rsidRPr="00E066BD">
                <w:rPr>
                  <w:lang w:val="en-US"/>
                  <w:rPrChange w:id="6108" w:author="Borja Gonzalez" w:date="2017-09-28T19:28:00Z">
                    <w:rPr>
                      <w:rFonts w:ascii="Monaco" w:hAnsi="Monaco" w:cs="Monaco"/>
                      <w:color w:val="000000"/>
                      <w:sz w:val="32"/>
                      <w:szCs w:val="32"/>
                      <w:lang w:val="en-US"/>
                    </w:rPr>
                  </w:rPrChange>
                </w:rPr>
                <w:t>n</w:t>
              </w:r>
              <w:r w:rsidRPr="00E066BD">
                <w:rPr>
                  <w:b/>
                  <w:bCs/>
                  <w:color w:val="CE5C00"/>
                  <w:lang w:val="en-US"/>
                  <w:rPrChange w:id="6109"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110" w:author="Borja Gonzalez" w:date="2017-09-28T19:28:00Z">
                    <w:rPr>
                      <w:rFonts w:ascii="Monaco" w:hAnsi="Monaco" w:cs="Monaco"/>
                      <w:b/>
                      <w:bCs/>
                      <w:color w:val="0000CF"/>
                      <w:sz w:val="32"/>
                      <w:szCs w:val="32"/>
                      <w:lang w:val="en-US"/>
                    </w:rPr>
                  </w:rPrChange>
                </w:rPr>
                <w:t>1</w:t>
              </w:r>
              <w:r w:rsidRPr="00E066BD">
                <w:rPr>
                  <w:b/>
                  <w:bCs/>
                  <w:lang w:val="en-US"/>
                  <w:rPrChange w:id="6111" w:author="Borja Gonzalez" w:date="2017-09-28T19:28:00Z">
                    <w:rPr>
                      <w:rFonts w:ascii="Monaco" w:hAnsi="Monaco" w:cs="Monaco"/>
                      <w:b/>
                      <w:bCs/>
                      <w:color w:val="000000"/>
                      <w:sz w:val="32"/>
                      <w:szCs w:val="32"/>
                      <w:lang w:val="en-US"/>
                    </w:rPr>
                  </w:rPrChange>
                </w:rPr>
                <w:t>){</w:t>
              </w:r>
              <w:proofErr w:type="gramEnd"/>
            </w:ins>
          </w:p>
          <w:p w14:paraId="6E453B81" w14:textId="77777777" w:rsidR="00E066BD" w:rsidRPr="00C313C3" w:rsidRDefault="00E066BD">
            <w:pPr>
              <w:rPr>
                <w:ins w:id="6112" w:author="Borja Gonzalez" w:date="2017-09-28T19:27:00Z"/>
                <w:rPrChange w:id="6113" w:author="GONZALEZ DIAZ, BORJA" w:date="2017-09-30T00:55:00Z">
                  <w:rPr>
                    <w:ins w:id="6114" w:author="Borja Gonzalez" w:date="2017-09-28T19:27:00Z"/>
                    <w:rFonts w:ascii="Monaco" w:eastAsiaTheme="majorEastAsia" w:hAnsi="Monaco" w:cs="Monaco"/>
                    <w:color w:val="243F60" w:themeColor="accent1" w:themeShade="7F"/>
                    <w:sz w:val="32"/>
                    <w:szCs w:val="32"/>
                    <w:lang w:val="en-US"/>
                  </w:rPr>
                </w:rPrChange>
              </w:rPr>
              <w:pPrChange w:id="6115" w:author="GONZALEZ DIAZ, BORJA" w:date="2017-09-29T19:26:00Z">
                <w:pPr>
                  <w:keepNext/>
                  <w:keepLines/>
                  <w:widowControl w:val="0"/>
                  <w:autoSpaceDE w:val="0"/>
                  <w:autoSpaceDN w:val="0"/>
                  <w:adjustRightInd w:val="0"/>
                  <w:spacing w:before="200"/>
                  <w:outlineLvl w:val="4"/>
                </w:pPr>
              </w:pPrChange>
            </w:pPr>
            <w:ins w:id="6116" w:author="Borja Gonzalez" w:date="2017-09-28T19:27:00Z">
              <w:r w:rsidRPr="00E066BD">
                <w:rPr>
                  <w:lang w:val="en-US"/>
                  <w:rPrChange w:id="6117" w:author="Borja Gonzalez" w:date="2017-09-28T19:28:00Z">
                    <w:rPr>
                      <w:rFonts w:ascii="Monaco" w:hAnsi="Monaco" w:cs="Monaco"/>
                      <w:sz w:val="32"/>
                      <w:szCs w:val="32"/>
                      <w:lang w:val="en-US"/>
                    </w:rPr>
                  </w:rPrChange>
                </w:rPr>
                <w:t xml:space="preserve">        </w:t>
              </w:r>
              <w:r w:rsidRPr="00C313C3">
                <w:rPr>
                  <w:rPrChange w:id="6118" w:author="GONZALEZ DIAZ, BORJA" w:date="2017-09-30T00:55:00Z">
                    <w:rPr>
                      <w:rFonts w:ascii="Monaco" w:hAnsi="Monaco" w:cs="Monaco"/>
                      <w:color w:val="000000"/>
                      <w:sz w:val="32"/>
                      <w:szCs w:val="32"/>
                      <w:lang w:val="en-US"/>
                    </w:rPr>
                  </w:rPrChange>
                </w:rPr>
                <w:t>x</w:t>
              </w:r>
              <w:r w:rsidRPr="00C313C3">
                <w:rPr>
                  <w:b/>
                  <w:bCs/>
                  <w:color w:val="CE5C00"/>
                  <w:rPrChange w:id="6119" w:author="GONZALEZ DIAZ, BORJA" w:date="2017-09-30T00:55:00Z">
                    <w:rPr>
                      <w:rFonts w:ascii="Monaco" w:hAnsi="Monaco" w:cs="Monaco"/>
                      <w:b/>
                      <w:bCs/>
                      <w:color w:val="CE5C00"/>
                      <w:sz w:val="32"/>
                      <w:szCs w:val="32"/>
                      <w:lang w:val="en-US"/>
                    </w:rPr>
                  </w:rPrChange>
                </w:rPr>
                <w:t>=</w:t>
              </w:r>
              <w:r w:rsidRPr="00C313C3">
                <w:rPr>
                  <w:color w:val="4E9A06"/>
                  <w:rPrChange w:id="6120" w:author="GONZALEZ DIAZ, BORJA" w:date="2017-09-30T00:55:00Z">
                    <w:rPr>
                      <w:rFonts w:ascii="Monaco" w:hAnsi="Monaco" w:cs="Monaco"/>
                      <w:color w:val="4E9A06"/>
                      <w:sz w:val="32"/>
                      <w:szCs w:val="32"/>
                      <w:lang w:val="en-US"/>
                    </w:rPr>
                  </w:rPrChange>
                </w:rPr>
                <w:t>"Transversal"</w:t>
              </w:r>
              <w:r w:rsidRPr="00C313C3">
                <w:rPr>
                  <w:b/>
                  <w:bCs/>
                  <w:rPrChange w:id="6121" w:author="GONZALEZ DIAZ, BORJA" w:date="2017-09-30T00:55:00Z">
                    <w:rPr>
                      <w:rFonts w:ascii="Monaco" w:hAnsi="Monaco" w:cs="Monaco"/>
                      <w:b/>
                      <w:bCs/>
                      <w:color w:val="000000"/>
                      <w:sz w:val="32"/>
                      <w:szCs w:val="32"/>
                      <w:lang w:val="en-US"/>
                    </w:rPr>
                  </w:rPrChange>
                </w:rPr>
                <w:t>;</w:t>
              </w:r>
            </w:ins>
          </w:p>
          <w:p w14:paraId="7108A425" w14:textId="77777777" w:rsidR="00E066BD" w:rsidRPr="0079203F" w:rsidRDefault="00E066BD">
            <w:pPr>
              <w:rPr>
                <w:ins w:id="6122" w:author="Borja Gonzalez" w:date="2017-09-28T19:27:00Z"/>
                <w:lang w:val="es-ES"/>
                <w:rPrChange w:id="6123" w:author="Rodrigo García" w:date="2017-09-29T10:07:00Z">
                  <w:rPr>
                    <w:ins w:id="6124" w:author="Borja Gonzalez" w:date="2017-09-28T19:27:00Z"/>
                    <w:rFonts w:ascii="Monaco" w:eastAsiaTheme="majorEastAsia" w:hAnsi="Monaco" w:cs="Monaco"/>
                    <w:color w:val="243F60" w:themeColor="accent1" w:themeShade="7F"/>
                    <w:sz w:val="32"/>
                    <w:szCs w:val="32"/>
                    <w:lang w:val="en-US"/>
                  </w:rPr>
                </w:rPrChange>
              </w:rPr>
              <w:pPrChange w:id="6125" w:author="GONZALEZ DIAZ, BORJA" w:date="2017-09-29T19:26:00Z">
                <w:pPr>
                  <w:keepNext/>
                  <w:keepLines/>
                  <w:widowControl w:val="0"/>
                  <w:autoSpaceDE w:val="0"/>
                  <w:autoSpaceDN w:val="0"/>
                  <w:adjustRightInd w:val="0"/>
                  <w:spacing w:before="200"/>
                  <w:outlineLvl w:val="4"/>
                </w:pPr>
              </w:pPrChange>
            </w:pPr>
            <w:ins w:id="6126" w:author="Borja Gonzalez" w:date="2017-09-28T19:27:00Z">
              <w:r w:rsidRPr="00C313C3">
                <w:rPr>
                  <w:rPrChange w:id="6127" w:author="GONZALEZ DIAZ, BORJA" w:date="2017-09-30T00:55:00Z">
                    <w:rPr>
                      <w:rFonts w:ascii="Monaco" w:hAnsi="Monaco" w:cs="Monaco"/>
                      <w:sz w:val="32"/>
                      <w:szCs w:val="32"/>
                      <w:lang w:val="en-US"/>
                    </w:rPr>
                  </w:rPrChange>
                </w:rPr>
                <w:t xml:space="preserve">    </w:t>
              </w:r>
              <w:r w:rsidRPr="0079203F">
                <w:rPr>
                  <w:b/>
                  <w:bCs/>
                  <w:lang w:val="es-ES"/>
                  <w:rPrChange w:id="6128"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129" w:author="Borja Gonzalez" w:date="2017-09-28T19:27:00Z"/>
                <w:lang w:val="es-ES"/>
                <w:rPrChange w:id="6130" w:author="Rodrigo García" w:date="2017-09-29T10:07:00Z">
                  <w:rPr>
                    <w:ins w:id="6131" w:author="Borja Gonzalez" w:date="2017-09-28T19:27:00Z"/>
                    <w:rFonts w:ascii="Monaco" w:eastAsiaTheme="majorEastAsia" w:hAnsi="Monaco" w:cs="Monaco"/>
                    <w:color w:val="243F60" w:themeColor="accent1" w:themeShade="7F"/>
                    <w:sz w:val="32"/>
                    <w:szCs w:val="32"/>
                    <w:lang w:val="en-US"/>
                  </w:rPr>
                </w:rPrChange>
              </w:rPr>
              <w:pPrChange w:id="6132" w:author="GONZALEZ DIAZ, BORJA" w:date="2017-09-29T19:26:00Z">
                <w:pPr>
                  <w:keepNext/>
                  <w:keepLines/>
                  <w:widowControl w:val="0"/>
                  <w:autoSpaceDE w:val="0"/>
                  <w:autoSpaceDN w:val="0"/>
                  <w:adjustRightInd w:val="0"/>
                  <w:spacing w:before="200"/>
                  <w:outlineLvl w:val="4"/>
                </w:pPr>
              </w:pPrChange>
            </w:pPr>
            <w:ins w:id="6133" w:author="Borja Gonzalez" w:date="2017-09-28T19:27:00Z">
              <w:r w:rsidRPr="0079203F">
                <w:rPr>
                  <w:lang w:val="es-ES"/>
                  <w:rPrChange w:id="6134" w:author="Rodrigo García" w:date="2017-09-29T10:07:00Z">
                    <w:rPr>
                      <w:rFonts w:ascii="Monaco" w:hAnsi="Monaco" w:cs="Monaco"/>
                      <w:sz w:val="32"/>
                      <w:szCs w:val="32"/>
                      <w:lang w:val="en-US"/>
                    </w:rPr>
                  </w:rPrChange>
                </w:rPr>
                <w:t xml:space="preserve">    </w:t>
              </w:r>
              <w:r w:rsidRPr="0079203F">
                <w:rPr>
                  <w:b/>
                  <w:bCs/>
                  <w:color w:val="204A87"/>
                  <w:lang w:val="es-ES"/>
                  <w:rPrChange w:id="6135" w:author="Rodrigo García" w:date="2017-09-29T10:07:00Z">
                    <w:rPr>
                      <w:rFonts w:ascii="Monaco" w:hAnsi="Monaco" w:cs="Monaco"/>
                      <w:b/>
                      <w:bCs/>
                      <w:color w:val="204A87"/>
                      <w:sz w:val="32"/>
                      <w:szCs w:val="32"/>
                      <w:lang w:val="en-US"/>
                    </w:rPr>
                  </w:rPrChange>
                </w:rPr>
                <w:t>var</w:t>
              </w:r>
              <w:r w:rsidRPr="0079203F">
                <w:rPr>
                  <w:lang w:val="es-ES"/>
                  <w:rPrChange w:id="6136" w:author="Rodrigo García" w:date="2017-09-29T10:07:00Z">
                    <w:rPr>
                      <w:rFonts w:ascii="Monaco" w:hAnsi="Monaco" w:cs="Monaco"/>
                      <w:sz w:val="32"/>
                      <w:szCs w:val="32"/>
                      <w:lang w:val="en-US"/>
                    </w:rPr>
                  </w:rPrChange>
                </w:rPr>
                <w:t xml:space="preserve"> Movimiento </w:t>
              </w:r>
              <w:r w:rsidRPr="0079203F">
                <w:rPr>
                  <w:b/>
                  <w:bCs/>
                  <w:color w:val="CE5C00"/>
                  <w:lang w:val="es-ES"/>
                  <w:rPrChange w:id="6137" w:author="Rodrigo García" w:date="2017-09-29T10:07:00Z">
                    <w:rPr>
                      <w:rFonts w:ascii="Monaco" w:hAnsi="Monaco" w:cs="Monaco"/>
                      <w:b/>
                      <w:bCs/>
                      <w:color w:val="CE5C00"/>
                      <w:sz w:val="32"/>
                      <w:szCs w:val="32"/>
                      <w:lang w:val="en-US"/>
                    </w:rPr>
                  </w:rPrChange>
                </w:rPr>
                <w:t>=</w:t>
              </w:r>
              <w:r w:rsidRPr="0079203F">
                <w:rPr>
                  <w:lang w:val="es-ES"/>
                  <w:rPrChange w:id="6138" w:author="Rodrigo García" w:date="2017-09-29T10:07:00Z">
                    <w:rPr>
                      <w:rFonts w:ascii="Monaco" w:hAnsi="Monaco" w:cs="Monaco"/>
                      <w:sz w:val="32"/>
                      <w:szCs w:val="32"/>
                      <w:lang w:val="en-US"/>
                    </w:rPr>
                  </w:rPrChange>
                </w:rPr>
                <w:t xml:space="preserve"> </w:t>
              </w:r>
              <w:proofErr w:type="gramStart"/>
              <w:r w:rsidRPr="0079203F">
                <w:rPr>
                  <w:lang w:val="es-ES"/>
                  <w:rPrChange w:id="6139" w:author="Rodrigo García" w:date="2017-09-29T10:07:00Z">
                    <w:rPr>
                      <w:rFonts w:ascii="Monaco" w:hAnsi="Monaco" w:cs="Monaco"/>
                      <w:sz w:val="32"/>
                      <w:szCs w:val="32"/>
                      <w:lang w:val="en-US"/>
                    </w:rPr>
                  </w:rPrChange>
                </w:rPr>
                <w:t>mov</w:t>
              </w:r>
              <w:r w:rsidRPr="0079203F">
                <w:rPr>
                  <w:b/>
                  <w:bCs/>
                  <w:lang w:val="es-ES"/>
                  <w:rPrChange w:id="6140" w:author="Rodrigo García" w:date="2017-09-29T10:07:00Z">
                    <w:rPr>
                      <w:rFonts w:ascii="Monaco" w:hAnsi="Monaco" w:cs="Monaco"/>
                      <w:b/>
                      <w:bCs/>
                      <w:color w:val="000000"/>
                      <w:sz w:val="32"/>
                      <w:szCs w:val="32"/>
                      <w:lang w:val="en-US"/>
                    </w:rPr>
                  </w:rPrChange>
                </w:rPr>
                <w:t>.</w:t>
              </w:r>
              <w:r w:rsidRPr="0079203F">
                <w:rPr>
                  <w:lang w:val="es-ES"/>
                  <w:rPrChange w:id="6141" w:author="Rodrigo García" w:date="2017-09-29T10:07:00Z">
                    <w:rPr>
                      <w:rFonts w:ascii="Monaco" w:hAnsi="Monaco" w:cs="Monaco"/>
                      <w:color w:val="000000"/>
                      <w:sz w:val="32"/>
                      <w:szCs w:val="32"/>
                      <w:lang w:val="en-US"/>
                    </w:rPr>
                  </w:rPrChange>
                </w:rPr>
                <w:t>split</w:t>
              </w:r>
              <w:proofErr w:type="gramEnd"/>
              <w:r w:rsidRPr="0079203F">
                <w:rPr>
                  <w:b/>
                  <w:bCs/>
                  <w:lang w:val="es-ES"/>
                  <w:rPrChange w:id="6142" w:author="Rodrigo García" w:date="2017-09-29T10:07:00Z">
                    <w:rPr>
                      <w:rFonts w:ascii="Monaco" w:hAnsi="Monaco" w:cs="Monaco"/>
                      <w:b/>
                      <w:bCs/>
                      <w:color w:val="000000"/>
                      <w:sz w:val="32"/>
                      <w:szCs w:val="32"/>
                      <w:lang w:val="en-US"/>
                    </w:rPr>
                  </w:rPrChange>
                </w:rPr>
                <w:t>(</w:t>
              </w:r>
              <w:r w:rsidRPr="0079203F">
                <w:rPr>
                  <w:color w:val="4E9A06"/>
                  <w:lang w:val="es-ES"/>
                  <w:rPrChange w:id="6143" w:author="Rodrigo García" w:date="2017-09-29T10:07:00Z">
                    <w:rPr>
                      <w:rFonts w:ascii="Monaco" w:hAnsi="Monaco" w:cs="Monaco"/>
                      <w:color w:val="4E9A06"/>
                      <w:sz w:val="32"/>
                      <w:szCs w:val="32"/>
                      <w:lang w:val="en-US"/>
                    </w:rPr>
                  </w:rPrChange>
                </w:rPr>
                <w:t>','</w:t>
              </w:r>
              <w:r w:rsidRPr="0079203F">
                <w:rPr>
                  <w:b/>
                  <w:bCs/>
                  <w:lang w:val="es-ES"/>
                  <w:rPrChange w:id="6144"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145" w:author="Borja Gonzalez" w:date="2017-09-28T19:27:00Z"/>
                <w:lang w:val="es-ES"/>
                <w:rPrChange w:id="6146" w:author="Rodrigo García" w:date="2017-09-29T10:07:00Z">
                  <w:rPr>
                    <w:ins w:id="6147" w:author="Borja Gonzalez" w:date="2017-09-28T19:27:00Z"/>
                    <w:rFonts w:ascii="Monaco" w:eastAsiaTheme="majorEastAsia" w:hAnsi="Monaco" w:cs="Monaco"/>
                    <w:color w:val="243F60" w:themeColor="accent1" w:themeShade="7F"/>
                    <w:sz w:val="32"/>
                    <w:szCs w:val="32"/>
                    <w:lang w:val="en-US"/>
                  </w:rPr>
                </w:rPrChange>
              </w:rPr>
              <w:pPrChange w:id="6148" w:author="GONZALEZ DIAZ, BORJA" w:date="2017-09-29T19:26:00Z">
                <w:pPr>
                  <w:keepNext/>
                  <w:keepLines/>
                  <w:widowControl w:val="0"/>
                  <w:autoSpaceDE w:val="0"/>
                  <w:autoSpaceDN w:val="0"/>
                  <w:adjustRightInd w:val="0"/>
                  <w:spacing w:before="200"/>
                  <w:outlineLvl w:val="4"/>
                </w:pPr>
              </w:pPrChange>
            </w:pPr>
            <w:ins w:id="6149" w:author="Borja Gonzalez" w:date="2017-09-28T19:27:00Z">
              <w:r w:rsidRPr="0079203F">
                <w:rPr>
                  <w:lang w:val="es-ES"/>
                  <w:rPrChange w:id="6150" w:author="Rodrigo García" w:date="2017-09-29T10:07:00Z">
                    <w:rPr>
                      <w:rFonts w:ascii="Monaco" w:hAnsi="Monaco" w:cs="Monaco"/>
                      <w:sz w:val="32"/>
                      <w:szCs w:val="32"/>
                      <w:lang w:val="en-US"/>
                    </w:rPr>
                  </w:rPrChange>
                </w:rPr>
                <w:t xml:space="preserve">    </w:t>
              </w:r>
              <w:r w:rsidRPr="0079203F">
                <w:rPr>
                  <w:b/>
                  <w:bCs/>
                  <w:color w:val="204A87"/>
                  <w:lang w:val="es-ES"/>
                  <w:rPrChange w:id="6151" w:author="Rodrigo García" w:date="2017-09-29T10:07:00Z">
                    <w:rPr>
                      <w:rFonts w:ascii="Monaco" w:hAnsi="Monaco" w:cs="Monaco"/>
                      <w:b/>
                      <w:bCs/>
                      <w:color w:val="204A87"/>
                      <w:sz w:val="32"/>
                      <w:szCs w:val="32"/>
                      <w:lang w:val="en-US"/>
                    </w:rPr>
                  </w:rPrChange>
                </w:rPr>
                <w:t>var</w:t>
              </w:r>
              <w:r w:rsidRPr="0079203F">
                <w:rPr>
                  <w:lang w:val="es-ES"/>
                  <w:rPrChange w:id="6152" w:author="Rodrigo García" w:date="2017-09-29T10:07:00Z">
                    <w:rPr>
                      <w:rFonts w:ascii="Monaco" w:hAnsi="Monaco" w:cs="Monaco"/>
                      <w:sz w:val="32"/>
                      <w:szCs w:val="32"/>
                      <w:lang w:val="en-US"/>
                    </w:rPr>
                  </w:rPrChange>
                </w:rPr>
                <w:t xml:space="preserve"> Tiempo </w:t>
              </w:r>
              <w:r w:rsidRPr="0079203F">
                <w:rPr>
                  <w:b/>
                  <w:bCs/>
                  <w:color w:val="CE5C00"/>
                  <w:lang w:val="es-ES"/>
                  <w:rPrChange w:id="6153" w:author="Rodrigo García" w:date="2017-09-29T10:07:00Z">
                    <w:rPr>
                      <w:rFonts w:ascii="Monaco" w:hAnsi="Monaco" w:cs="Monaco"/>
                      <w:b/>
                      <w:bCs/>
                      <w:color w:val="CE5C00"/>
                      <w:sz w:val="32"/>
                      <w:szCs w:val="32"/>
                      <w:lang w:val="en-US"/>
                    </w:rPr>
                  </w:rPrChange>
                </w:rPr>
                <w:t>=</w:t>
              </w:r>
              <w:r w:rsidRPr="0079203F">
                <w:rPr>
                  <w:lang w:val="es-ES"/>
                  <w:rPrChange w:id="6154" w:author="Rodrigo García" w:date="2017-09-29T10:07:00Z">
                    <w:rPr>
                      <w:rFonts w:ascii="Monaco" w:hAnsi="Monaco" w:cs="Monaco"/>
                      <w:sz w:val="32"/>
                      <w:szCs w:val="32"/>
                      <w:lang w:val="en-US"/>
                    </w:rPr>
                  </w:rPrChange>
                </w:rPr>
                <w:t xml:space="preserve"> </w:t>
              </w:r>
              <w:proofErr w:type="gramStart"/>
              <w:r w:rsidRPr="0079203F">
                <w:rPr>
                  <w:lang w:val="es-ES"/>
                  <w:rPrChange w:id="6155" w:author="Rodrigo García" w:date="2017-09-29T10:07:00Z">
                    <w:rPr>
                      <w:rFonts w:ascii="Monaco" w:hAnsi="Monaco" w:cs="Monaco"/>
                      <w:sz w:val="32"/>
                      <w:szCs w:val="32"/>
                      <w:lang w:val="en-US"/>
                    </w:rPr>
                  </w:rPrChange>
                </w:rPr>
                <w:t>time</w:t>
              </w:r>
              <w:r w:rsidRPr="0079203F">
                <w:rPr>
                  <w:b/>
                  <w:bCs/>
                  <w:lang w:val="es-ES"/>
                  <w:rPrChange w:id="6156" w:author="Rodrigo García" w:date="2017-09-29T10:07:00Z">
                    <w:rPr>
                      <w:rFonts w:ascii="Monaco" w:hAnsi="Monaco" w:cs="Monaco"/>
                      <w:b/>
                      <w:bCs/>
                      <w:color w:val="000000"/>
                      <w:sz w:val="32"/>
                      <w:szCs w:val="32"/>
                      <w:lang w:val="en-US"/>
                    </w:rPr>
                  </w:rPrChange>
                </w:rPr>
                <w:t>.</w:t>
              </w:r>
              <w:r w:rsidRPr="0079203F">
                <w:rPr>
                  <w:lang w:val="es-ES"/>
                  <w:rPrChange w:id="6157" w:author="Rodrigo García" w:date="2017-09-29T10:07:00Z">
                    <w:rPr>
                      <w:rFonts w:ascii="Monaco" w:hAnsi="Monaco" w:cs="Monaco"/>
                      <w:color w:val="000000"/>
                      <w:sz w:val="32"/>
                      <w:szCs w:val="32"/>
                      <w:lang w:val="en-US"/>
                    </w:rPr>
                  </w:rPrChange>
                </w:rPr>
                <w:t>split</w:t>
              </w:r>
              <w:proofErr w:type="gramEnd"/>
              <w:r w:rsidRPr="0079203F">
                <w:rPr>
                  <w:b/>
                  <w:bCs/>
                  <w:lang w:val="es-ES"/>
                  <w:rPrChange w:id="6158" w:author="Rodrigo García" w:date="2017-09-29T10:07:00Z">
                    <w:rPr>
                      <w:rFonts w:ascii="Monaco" w:hAnsi="Monaco" w:cs="Monaco"/>
                      <w:b/>
                      <w:bCs/>
                      <w:color w:val="000000"/>
                      <w:sz w:val="32"/>
                      <w:szCs w:val="32"/>
                      <w:lang w:val="en-US"/>
                    </w:rPr>
                  </w:rPrChange>
                </w:rPr>
                <w:t>(</w:t>
              </w:r>
              <w:r w:rsidRPr="0079203F">
                <w:rPr>
                  <w:color w:val="4E9A06"/>
                  <w:lang w:val="es-ES"/>
                  <w:rPrChange w:id="6159" w:author="Rodrigo García" w:date="2017-09-29T10:07:00Z">
                    <w:rPr>
                      <w:rFonts w:ascii="Monaco" w:hAnsi="Monaco" w:cs="Monaco"/>
                      <w:color w:val="4E9A06"/>
                      <w:sz w:val="32"/>
                      <w:szCs w:val="32"/>
                      <w:lang w:val="en-US"/>
                    </w:rPr>
                  </w:rPrChange>
                </w:rPr>
                <w:t>','</w:t>
              </w:r>
              <w:r w:rsidRPr="0079203F">
                <w:rPr>
                  <w:b/>
                  <w:bCs/>
                  <w:lang w:val="es-ES"/>
                  <w:rPrChange w:id="6160"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161" w:author="Borja Gonzalez" w:date="2017-09-28T19:27:00Z"/>
                <w:lang w:val="en-US"/>
                <w:rPrChange w:id="6162" w:author="Borja Gonzalez" w:date="2017-09-28T19:28:00Z">
                  <w:rPr>
                    <w:ins w:id="6163" w:author="Borja Gonzalez" w:date="2017-09-28T19:27:00Z"/>
                    <w:rFonts w:ascii="Monaco" w:eastAsiaTheme="majorEastAsia" w:hAnsi="Monaco" w:cs="Monaco"/>
                    <w:color w:val="243F60" w:themeColor="accent1" w:themeShade="7F"/>
                    <w:sz w:val="32"/>
                    <w:szCs w:val="32"/>
                    <w:lang w:val="en-US"/>
                  </w:rPr>
                </w:rPrChange>
              </w:rPr>
              <w:pPrChange w:id="6164" w:author="GONZALEZ DIAZ, BORJA" w:date="2017-09-29T19:26:00Z">
                <w:pPr>
                  <w:keepNext/>
                  <w:keepLines/>
                  <w:widowControl w:val="0"/>
                  <w:autoSpaceDE w:val="0"/>
                  <w:autoSpaceDN w:val="0"/>
                  <w:adjustRightInd w:val="0"/>
                  <w:spacing w:before="200"/>
                  <w:outlineLvl w:val="4"/>
                </w:pPr>
              </w:pPrChange>
            </w:pPr>
            <w:ins w:id="6165" w:author="Borja Gonzalez" w:date="2017-09-28T19:27:00Z">
              <w:r w:rsidRPr="0079203F">
                <w:rPr>
                  <w:lang w:val="es-ES"/>
                  <w:rPrChange w:id="6166" w:author="Rodrigo García" w:date="2017-09-29T10:07:00Z">
                    <w:rPr>
                      <w:rFonts w:ascii="Monaco" w:hAnsi="Monaco" w:cs="Monaco"/>
                      <w:sz w:val="32"/>
                      <w:szCs w:val="32"/>
                      <w:lang w:val="en-US"/>
                    </w:rPr>
                  </w:rPrChange>
                </w:rPr>
                <w:t xml:space="preserve">    </w:t>
              </w:r>
              <w:r w:rsidRPr="00E066BD">
                <w:rPr>
                  <w:b/>
                  <w:bCs/>
                  <w:color w:val="204A87"/>
                  <w:lang w:val="en-US"/>
                  <w:rPrChange w:id="6167" w:author="Borja Gonzalez" w:date="2017-09-28T19:28:00Z">
                    <w:rPr>
                      <w:rFonts w:ascii="Monaco" w:hAnsi="Monaco" w:cs="Monaco"/>
                      <w:b/>
                      <w:bCs/>
                      <w:color w:val="204A87"/>
                      <w:sz w:val="32"/>
                      <w:szCs w:val="32"/>
                      <w:lang w:val="en-US"/>
                    </w:rPr>
                  </w:rPrChange>
                </w:rPr>
                <w:t>const</w:t>
              </w:r>
              <w:r w:rsidRPr="00E066BD">
                <w:rPr>
                  <w:lang w:val="en-US"/>
                  <w:rPrChange w:id="6168" w:author="Borja Gonzalez" w:date="2017-09-28T19:28:00Z">
                    <w:rPr>
                      <w:rFonts w:ascii="Monaco" w:hAnsi="Monaco" w:cs="Monaco"/>
                      <w:sz w:val="32"/>
                      <w:szCs w:val="32"/>
                      <w:lang w:val="en-US"/>
                    </w:rPr>
                  </w:rPrChange>
                </w:rPr>
                <w:t xml:space="preserve"> CHART </w:t>
              </w:r>
              <w:r w:rsidRPr="00E066BD">
                <w:rPr>
                  <w:b/>
                  <w:bCs/>
                  <w:color w:val="CE5C00"/>
                  <w:lang w:val="en-US"/>
                  <w:rPrChange w:id="6169" w:author="Borja Gonzalez" w:date="2017-09-28T19:28:00Z">
                    <w:rPr>
                      <w:rFonts w:ascii="Monaco" w:hAnsi="Monaco" w:cs="Monaco"/>
                      <w:b/>
                      <w:bCs/>
                      <w:color w:val="CE5C00"/>
                      <w:sz w:val="32"/>
                      <w:szCs w:val="32"/>
                      <w:lang w:val="en-US"/>
                    </w:rPr>
                  </w:rPrChange>
                </w:rPr>
                <w:t>=</w:t>
              </w:r>
              <w:r w:rsidRPr="00E066BD">
                <w:rPr>
                  <w:lang w:val="en-US"/>
                  <w:rPrChange w:id="6170" w:author="Borja Gonzalez" w:date="2017-09-28T19:28:00Z">
                    <w:rPr>
                      <w:rFonts w:ascii="Monaco" w:hAnsi="Monaco" w:cs="Monaco"/>
                      <w:sz w:val="32"/>
                      <w:szCs w:val="32"/>
                      <w:lang w:val="en-US"/>
                    </w:rPr>
                  </w:rPrChange>
                </w:rPr>
                <w:t xml:space="preserve"> </w:t>
              </w:r>
              <w:proofErr w:type="gramStart"/>
              <w:r w:rsidRPr="00E066BD">
                <w:rPr>
                  <w:color w:val="204A87"/>
                  <w:lang w:val="en-US"/>
                  <w:rPrChange w:id="6171" w:author="Borja Gonzalez" w:date="2017-09-28T19:28:00Z">
                    <w:rPr>
                      <w:rFonts w:ascii="Monaco" w:hAnsi="Monaco" w:cs="Monaco"/>
                      <w:color w:val="204A87"/>
                      <w:sz w:val="32"/>
                      <w:szCs w:val="32"/>
                      <w:lang w:val="en-US"/>
                    </w:rPr>
                  </w:rPrChange>
                </w:rPr>
                <w:t>document</w:t>
              </w:r>
              <w:r w:rsidRPr="00E066BD">
                <w:rPr>
                  <w:b/>
                  <w:bCs/>
                  <w:lang w:val="en-US"/>
                  <w:rPrChange w:id="6172" w:author="Borja Gonzalez" w:date="2017-09-28T19:28:00Z">
                    <w:rPr>
                      <w:rFonts w:ascii="Monaco" w:hAnsi="Monaco" w:cs="Monaco"/>
                      <w:b/>
                      <w:bCs/>
                      <w:color w:val="000000"/>
                      <w:sz w:val="32"/>
                      <w:szCs w:val="32"/>
                      <w:lang w:val="en-US"/>
                    </w:rPr>
                  </w:rPrChange>
                </w:rPr>
                <w:t>.</w:t>
              </w:r>
              <w:r w:rsidRPr="00E066BD">
                <w:rPr>
                  <w:lang w:val="en-US"/>
                  <w:rPrChange w:id="6173" w:author="Borja Gonzalez" w:date="2017-09-28T19:28:00Z">
                    <w:rPr>
                      <w:rFonts w:ascii="Monaco" w:hAnsi="Monaco" w:cs="Monaco"/>
                      <w:color w:val="000000"/>
                      <w:sz w:val="32"/>
                      <w:szCs w:val="32"/>
                      <w:lang w:val="en-US"/>
                    </w:rPr>
                  </w:rPrChange>
                </w:rPr>
                <w:t>getElementById</w:t>
              </w:r>
              <w:proofErr w:type="gramEnd"/>
              <w:r w:rsidRPr="00E066BD">
                <w:rPr>
                  <w:b/>
                  <w:bCs/>
                  <w:lang w:val="en-US"/>
                  <w:rPrChange w:id="6174" w:author="Borja Gonzalez" w:date="2017-09-28T19:28:00Z">
                    <w:rPr>
                      <w:rFonts w:ascii="Monaco" w:hAnsi="Monaco" w:cs="Monaco"/>
                      <w:b/>
                      <w:bCs/>
                      <w:color w:val="000000"/>
                      <w:sz w:val="32"/>
                      <w:szCs w:val="32"/>
                      <w:lang w:val="en-US"/>
                    </w:rPr>
                  </w:rPrChange>
                </w:rPr>
                <w:t>(</w:t>
              </w:r>
              <w:r w:rsidRPr="00E066BD">
                <w:rPr>
                  <w:color w:val="4E9A06"/>
                  <w:lang w:val="en-US"/>
                  <w:rPrChange w:id="6175" w:author="Borja Gonzalez" w:date="2017-09-28T19:28:00Z">
                    <w:rPr>
                      <w:rFonts w:ascii="Monaco" w:hAnsi="Monaco" w:cs="Monaco"/>
                      <w:color w:val="4E9A06"/>
                      <w:sz w:val="32"/>
                      <w:szCs w:val="32"/>
                      <w:lang w:val="en-US"/>
                    </w:rPr>
                  </w:rPrChange>
                </w:rPr>
                <w:t>"lineChart"</w:t>
              </w:r>
              <w:r w:rsidRPr="00E066BD">
                <w:rPr>
                  <w:b/>
                  <w:bCs/>
                  <w:lang w:val="en-US"/>
                  <w:rPrChange w:id="6176"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177" w:author="Borja Gonzalez" w:date="2017-09-28T19:27:00Z"/>
                <w:lang w:val="en-US"/>
                <w:rPrChange w:id="6178" w:author="Borja Gonzalez" w:date="2017-09-28T19:28:00Z">
                  <w:rPr>
                    <w:ins w:id="6179" w:author="Borja Gonzalez" w:date="2017-09-28T19:27:00Z"/>
                    <w:rFonts w:ascii="Monaco" w:eastAsiaTheme="majorEastAsia" w:hAnsi="Monaco" w:cs="Monaco"/>
                    <w:color w:val="243F60" w:themeColor="accent1" w:themeShade="7F"/>
                    <w:sz w:val="32"/>
                    <w:szCs w:val="32"/>
                    <w:lang w:val="en-US"/>
                  </w:rPr>
                </w:rPrChange>
              </w:rPr>
              <w:pPrChange w:id="6180" w:author="GONZALEZ DIAZ, BORJA" w:date="2017-09-29T19:26:00Z">
                <w:pPr>
                  <w:keepNext/>
                  <w:keepLines/>
                  <w:widowControl w:val="0"/>
                  <w:autoSpaceDE w:val="0"/>
                  <w:autoSpaceDN w:val="0"/>
                  <w:adjustRightInd w:val="0"/>
                  <w:spacing w:before="200"/>
                  <w:outlineLvl w:val="4"/>
                </w:pPr>
              </w:pPrChange>
            </w:pPr>
            <w:ins w:id="6181" w:author="Borja Gonzalez" w:date="2017-09-28T19:27:00Z">
              <w:r w:rsidRPr="00E066BD">
                <w:rPr>
                  <w:lang w:val="en-US"/>
                  <w:rPrChange w:id="6182" w:author="Borja Gonzalez" w:date="2017-09-28T19:28:00Z">
                    <w:rPr>
                      <w:rFonts w:ascii="Monaco" w:hAnsi="Monaco" w:cs="Monaco"/>
                      <w:sz w:val="32"/>
                      <w:szCs w:val="32"/>
                      <w:lang w:val="en-US"/>
                    </w:rPr>
                  </w:rPrChange>
                </w:rPr>
                <w:t xml:space="preserve">    </w:t>
              </w:r>
              <w:r w:rsidRPr="00E066BD">
                <w:rPr>
                  <w:b/>
                  <w:bCs/>
                  <w:color w:val="204A87"/>
                  <w:lang w:val="en-US"/>
                  <w:rPrChange w:id="6183" w:author="Borja Gonzalez" w:date="2017-09-28T19:28:00Z">
                    <w:rPr>
                      <w:rFonts w:ascii="Monaco" w:hAnsi="Monaco" w:cs="Monaco"/>
                      <w:b/>
                      <w:bCs/>
                      <w:color w:val="204A87"/>
                      <w:sz w:val="32"/>
                      <w:szCs w:val="32"/>
                      <w:lang w:val="en-US"/>
                    </w:rPr>
                  </w:rPrChange>
                </w:rPr>
                <w:t>if</w:t>
              </w:r>
              <w:r w:rsidRPr="00E066BD">
                <w:rPr>
                  <w:lang w:val="en-US"/>
                  <w:rPrChange w:id="6184" w:author="Borja Gonzalez" w:date="2017-09-28T19:28:00Z">
                    <w:rPr>
                      <w:rFonts w:ascii="Monaco" w:hAnsi="Monaco" w:cs="Monaco"/>
                      <w:sz w:val="32"/>
                      <w:szCs w:val="32"/>
                      <w:lang w:val="en-US"/>
                    </w:rPr>
                  </w:rPrChange>
                </w:rPr>
                <w:t xml:space="preserve"> </w:t>
              </w:r>
              <w:r w:rsidRPr="00E066BD">
                <w:rPr>
                  <w:b/>
                  <w:bCs/>
                  <w:lang w:val="en-US"/>
                  <w:rPrChange w:id="6185" w:author="Borja Gonzalez" w:date="2017-09-28T19:28:00Z">
                    <w:rPr>
                      <w:rFonts w:ascii="Monaco" w:hAnsi="Monaco" w:cs="Monaco"/>
                      <w:b/>
                      <w:bCs/>
                      <w:color w:val="000000"/>
                      <w:sz w:val="32"/>
                      <w:szCs w:val="32"/>
                      <w:lang w:val="en-US"/>
                    </w:rPr>
                  </w:rPrChange>
                </w:rPr>
                <w:t>(</w:t>
              </w:r>
              <w:r w:rsidRPr="00E066BD">
                <w:rPr>
                  <w:lang w:val="en-US"/>
                  <w:rPrChange w:id="6186" w:author="Borja Gonzalez" w:date="2017-09-28T19:28:00Z">
                    <w:rPr>
                      <w:rFonts w:ascii="Monaco" w:hAnsi="Monaco" w:cs="Monaco"/>
                      <w:color w:val="000000"/>
                      <w:sz w:val="32"/>
                      <w:szCs w:val="32"/>
                      <w:lang w:val="en-US"/>
                    </w:rPr>
                  </w:rPrChange>
                </w:rPr>
                <w:t>var_i</w:t>
              </w:r>
              <w:r w:rsidRPr="00E066BD">
                <w:rPr>
                  <w:b/>
                  <w:bCs/>
                  <w:color w:val="CE5C00"/>
                  <w:lang w:val="en-US"/>
                  <w:rPrChange w:id="6187" w:author="Borja Gonzalez" w:date="2017-09-28T19:28:00Z">
                    <w:rPr>
                      <w:rFonts w:ascii="Monaco" w:hAnsi="Monaco" w:cs="Monaco"/>
                      <w:b/>
                      <w:bCs/>
                      <w:color w:val="CE5C00"/>
                      <w:sz w:val="32"/>
                      <w:szCs w:val="32"/>
                      <w:lang w:val="en-US"/>
                    </w:rPr>
                  </w:rPrChange>
                </w:rPr>
                <w:t>&gt;=</w:t>
              </w:r>
              <w:proofErr w:type="gramStart"/>
              <w:r w:rsidRPr="00E066BD">
                <w:rPr>
                  <w:b/>
                  <w:bCs/>
                  <w:color w:val="0000CF"/>
                  <w:lang w:val="en-US"/>
                  <w:rPrChange w:id="6188" w:author="Borja Gonzalez" w:date="2017-09-28T19:28:00Z">
                    <w:rPr>
                      <w:rFonts w:ascii="Monaco" w:hAnsi="Monaco" w:cs="Monaco"/>
                      <w:b/>
                      <w:bCs/>
                      <w:color w:val="0000CF"/>
                      <w:sz w:val="32"/>
                      <w:szCs w:val="32"/>
                      <w:lang w:val="en-US"/>
                    </w:rPr>
                  </w:rPrChange>
                </w:rPr>
                <w:t>2</w:t>
              </w:r>
              <w:r w:rsidRPr="00E066BD">
                <w:rPr>
                  <w:b/>
                  <w:bCs/>
                  <w:lang w:val="en-US"/>
                  <w:rPrChange w:id="6189" w:author="Borja Gonzalez" w:date="2017-09-28T19:28:00Z">
                    <w:rPr>
                      <w:rFonts w:ascii="Monaco" w:hAnsi="Monaco" w:cs="Monaco"/>
                      <w:b/>
                      <w:bCs/>
                      <w:color w:val="000000"/>
                      <w:sz w:val="32"/>
                      <w:szCs w:val="32"/>
                      <w:lang w:val="en-US"/>
                    </w:rPr>
                  </w:rPrChange>
                </w:rPr>
                <w:t>){</w:t>
              </w:r>
              <w:proofErr w:type="gramEnd"/>
            </w:ins>
          </w:p>
          <w:p w14:paraId="050C3011" w14:textId="77777777" w:rsidR="00E066BD" w:rsidRPr="00E066BD" w:rsidRDefault="00E066BD">
            <w:pPr>
              <w:rPr>
                <w:ins w:id="6190" w:author="Borja Gonzalez" w:date="2017-09-28T19:27:00Z"/>
                <w:lang w:val="en-US"/>
                <w:rPrChange w:id="6191" w:author="Borja Gonzalez" w:date="2017-09-28T19:28:00Z">
                  <w:rPr>
                    <w:ins w:id="6192" w:author="Borja Gonzalez" w:date="2017-09-28T19:27:00Z"/>
                    <w:rFonts w:ascii="Monaco" w:eastAsiaTheme="majorEastAsia" w:hAnsi="Monaco" w:cs="Monaco"/>
                    <w:color w:val="243F60" w:themeColor="accent1" w:themeShade="7F"/>
                    <w:sz w:val="32"/>
                    <w:szCs w:val="32"/>
                    <w:lang w:val="en-US"/>
                  </w:rPr>
                </w:rPrChange>
              </w:rPr>
              <w:pPrChange w:id="6193" w:author="GONZALEZ DIAZ, BORJA" w:date="2017-09-29T19:26:00Z">
                <w:pPr>
                  <w:keepNext/>
                  <w:keepLines/>
                  <w:widowControl w:val="0"/>
                  <w:autoSpaceDE w:val="0"/>
                  <w:autoSpaceDN w:val="0"/>
                  <w:adjustRightInd w:val="0"/>
                  <w:spacing w:before="200"/>
                  <w:outlineLvl w:val="4"/>
                </w:pPr>
              </w:pPrChange>
            </w:pPr>
            <w:ins w:id="6194" w:author="Borja Gonzalez" w:date="2017-09-28T19:27:00Z">
              <w:r w:rsidRPr="00E066BD">
                <w:rPr>
                  <w:lang w:val="en-US"/>
                  <w:rPrChange w:id="6195" w:author="Borja Gonzalez" w:date="2017-09-28T19:28:00Z">
                    <w:rPr>
                      <w:rFonts w:ascii="Monaco" w:hAnsi="Monaco" w:cs="Monaco"/>
                      <w:sz w:val="32"/>
                      <w:szCs w:val="32"/>
                      <w:lang w:val="en-US"/>
                    </w:rPr>
                  </w:rPrChange>
                </w:rPr>
                <w:t xml:space="preserve">        lineChart</w:t>
              </w:r>
              <w:r w:rsidRPr="00E066BD">
                <w:rPr>
                  <w:b/>
                  <w:bCs/>
                  <w:lang w:val="en-US"/>
                  <w:rPrChange w:id="6196" w:author="Borja Gonzalez" w:date="2017-09-28T19:28:00Z">
                    <w:rPr>
                      <w:rFonts w:ascii="Monaco" w:hAnsi="Monaco" w:cs="Monaco"/>
                      <w:b/>
                      <w:bCs/>
                      <w:color w:val="000000"/>
                      <w:sz w:val="32"/>
                      <w:szCs w:val="32"/>
                      <w:lang w:val="en-US"/>
                    </w:rPr>
                  </w:rPrChange>
                </w:rPr>
                <w:t>.</w:t>
              </w:r>
              <w:r w:rsidRPr="00E066BD">
                <w:rPr>
                  <w:lang w:val="en-US"/>
                  <w:rPrChange w:id="6197" w:author="Borja Gonzalez" w:date="2017-09-28T19:28:00Z">
                    <w:rPr>
                      <w:rFonts w:ascii="Monaco" w:hAnsi="Monaco" w:cs="Monaco"/>
                      <w:color w:val="000000"/>
                      <w:sz w:val="32"/>
                      <w:szCs w:val="32"/>
                      <w:lang w:val="en-US"/>
                    </w:rPr>
                  </w:rPrChange>
                </w:rPr>
                <w:t>destroy</w:t>
              </w:r>
              <w:r w:rsidRPr="00E066BD">
                <w:rPr>
                  <w:b/>
                  <w:bCs/>
                  <w:lang w:val="en-US"/>
                  <w:rPrChange w:id="6198"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199" w:author="Borja Gonzalez" w:date="2017-09-28T19:27:00Z"/>
                <w:lang w:val="en-US"/>
                <w:rPrChange w:id="6200" w:author="Borja Gonzalez" w:date="2017-09-28T19:28:00Z">
                  <w:rPr>
                    <w:ins w:id="6201" w:author="Borja Gonzalez" w:date="2017-09-28T19:27:00Z"/>
                    <w:rFonts w:ascii="Monaco" w:eastAsiaTheme="majorEastAsia" w:hAnsi="Monaco" w:cs="Monaco"/>
                    <w:color w:val="243F60" w:themeColor="accent1" w:themeShade="7F"/>
                    <w:sz w:val="32"/>
                    <w:szCs w:val="32"/>
                    <w:lang w:val="en-US"/>
                  </w:rPr>
                </w:rPrChange>
              </w:rPr>
              <w:pPrChange w:id="6202" w:author="GONZALEZ DIAZ, BORJA" w:date="2017-09-29T19:26:00Z">
                <w:pPr>
                  <w:keepNext/>
                  <w:keepLines/>
                  <w:widowControl w:val="0"/>
                  <w:autoSpaceDE w:val="0"/>
                  <w:autoSpaceDN w:val="0"/>
                  <w:adjustRightInd w:val="0"/>
                  <w:spacing w:before="200"/>
                  <w:outlineLvl w:val="4"/>
                </w:pPr>
              </w:pPrChange>
            </w:pPr>
            <w:ins w:id="6203" w:author="Borja Gonzalez" w:date="2017-09-28T19:27:00Z">
              <w:r w:rsidRPr="00E066BD">
                <w:rPr>
                  <w:lang w:val="en-US"/>
                  <w:rPrChange w:id="6204" w:author="Borja Gonzalez" w:date="2017-09-28T19:28:00Z">
                    <w:rPr>
                      <w:rFonts w:ascii="Monaco" w:hAnsi="Monaco" w:cs="Monaco"/>
                      <w:sz w:val="32"/>
                      <w:szCs w:val="32"/>
                      <w:lang w:val="en-US"/>
                    </w:rPr>
                  </w:rPrChange>
                </w:rPr>
                <w:t xml:space="preserve">    </w:t>
              </w:r>
              <w:r w:rsidRPr="00E066BD">
                <w:rPr>
                  <w:b/>
                  <w:bCs/>
                  <w:lang w:val="en-US"/>
                  <w:rPrChange w:id="6205"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206" w:author="Borja Gonzalez" w:date="2017-09-28T19:27:00Z"/>
                <w:lang w:val="en-US"/>
                <w:rPrChange w:id="6207" w:author="Borja Gonzalez" w:date="2017-09-28T19:28:00Z">
                  <w:rPr>
                    <w:ins w:id="6208" w:author="Borja Gonzalez" w:date="2017-09-28T19:27:00Z"/>
                    <w:rFonts w:ascii="Monaco" w:eastAsiaTheme="majorEastAsia" w:hAnsi="Monaco" w:cs="Monaco"/>
                    <w:color w:val="243F60" w:themeColor="accent1" w:themeShade="7F"/>
                    <w:sz w:val="32"/>
                    <w:szCs w:val="32"/>
                    <w:lang w:val="en-US"/>
                  </w:rPr>
                </w:rPrChange>
              </w:rPr>
              <w:pPrChange w:id="6209" w:author="GONZALEZ DIAZ, BORJA" w:date="2017-09-29T19:26:00Z">
                <w:pPr>
                  <w:keepNext/>
                  <w:keepLines/>
                  <w:widowControl w:val="0"/>
                  <w:autoSpaceDE w:val="0"/>
                  <w:autoSpaceDN w:val="0"/>
                  <w:adjustRightInd w:val="0"/>
                  <w:spacing w:before="200"/>
                  <w:outlineLvl w:val="4"/>
                </w:pPr>
              </w:pPrChange>
            </w:pPr>
            <w:ins w:id="6210" w:author="Borja Gonzalez" w:date="2017-09-28T19:27:00Z">
              <w:r w:rsidRPr="00E066BD">
                <w:rPr>
                  <w:lang w:val="en-US"/>
                  <w:rPrChange w:id="6211" w:author="Borja Gonzalez" w:date="2017-09-28T19:28:00Z">
                    <w:rPr>
                      <w:rFonts w:ascii="Monaco" w:hAnsi="Monaco" w:cs="Monaco"/>
                      <w:sz w:val="32"/>
                      <w:szCs w:val="32"/>
                      <w:lang w:val="en-US"/>
                    </w:rPr>
                  </w:rPrChange>
                </w:rPr>
                <w:t xml:space="preserve">    lineChart </w:t>
              </w:r>
              <w:r w:rsidRPr="00E066BD">
                <w:rPr>
                  <w:b/>
                  <w:bCs/>
                  <w:color w:val="CE5C00"/>
                  <w:lang w:val="en-US"/>
                  <w:rPrChange w:id="6212" w:author="Borja Gonzalez" w:date="2017-09-28T19:28:00Z">
                    <w:rPr>
                      <w:rFonts w:ascii="Monaco" w:hAnsi="Monaco" w:cs="Monaco"/>
                      <w:b/>
                      <w:bCs/>
                      <w:color w:val="CE5C00"/>
                      <w:sz w:val="32"/>
                      <w:szCs w:val="32"/>
                      <w:lang w:val="en-US"/>
                    </w:rPr>
                  </w:rPrChange>
                </w:rPr>
                <w:t>=</w:t>
              </w:r>
              <w:r w:rsidRPr="00E066BD">
                <w:rPr>
                  <w:lang w:val="en-US"/>
                  <w:rPrChange w:id="6213" w:author="Borja Gonzalez" w:date="2017-09-28T19:28:00Z">
                    <w:rPr>
                      <w:rFonts w:ascii="Monaco" w:hAnsi="Monaco" w:cs="Monaco"/>
                      <w:sz w:val="32"/>
                      <w:szCs w:val="32"/>
                      <w:lang w:val="en-US"/>
                    </w:rPr>
                  </w:rPrChange>
                </w:rPr>
                <w:t xml:space="preserve"> </w:t>
              </w:r>
              <w:r w:rsidRPr="00E066BD">
                <w:rPr>
                  <w:b/>
                  <w:bCs/>
                  <w:color w:val="204A87"/>
                  <w:lang w:val="en-US"/>
                  <w:rPrChange w:id="6214" w:author="Borja Gonzalez" w:date="2017-09-28T19:28:00Z">
                    <w:rPr>
                      <w:rFonts w:ascii="Monaco" w:hAnsi="Monaco" w:cs="Monaco"/>
                      <w:b/>
                      <w:bCs/>
                      <w:color w:val="204A87"/>
                      <w:sz w:val="32"/>
                      <w:szCs w:val="32"/>
                      <w:lang w:val="en-US"/>
                    </w:rPr>
                  </w:rPrChange>
                </w:rPr>
                <w:t>new</w:t>
              </w:r>
              <w:r w:rsidRPr="00E066BD">
                <w:rPr>
                  <w:lang w:val="en-US"/>
                  <w:rPrChange w:id="6215" w:author="Borja Gonzalez" w:date="2017-09-28T19:28:00Z">
                    <w:rPr>
                      <w:rFonts w:ascii="Monaco" w:hAnsi="Monaco" w:cs="Monaco"/>
                      <w:sz w:val="32"/>
                      <w:szCs w:val="32"/>
                      <w:lang w:val="en-US"/>
                    </w:rPr>
                  </w:rPrChange>
                </w:rPr>
                <w:t xml:space="preserve"> </w:t>
              </w:r>
              <w:proofErr w:type="gramStart"/>
              <w:r w:rsidRPr="00E066BD">
                <w:rPr>
                  <w:lang w:val="en-US"/>
                  <w:rPrChange w:id="6216" w:author="Borja Gonzalez" w:date="2017-09-28T19:28:00Z">
                    <w:rPr>
                      <w:rFonts w:ascii="Monaco" w:hAnsi="Monaco" w:cs="Monaco"/>
                      <w:sz w:val="32"/>
                      <w:szCs w:val="32"/>
                      <w:lang w:val="en-US"/>
                    </w:rPr>
                  </w:rPrChange>
                </w:rPr>
                <w:t>Chart</w:t>
              </w:r>
              <w:r w:rsidRPr="00E066BD">
                <w:rPr>
                  <w:b/>
                  <w:bCs/>
                  <w:lang w:val="en-US"/>
                  <w:rPrChange w:id="6217" w:author="Borja Gonzalez" w:date="2017-09-28T19:28:00Z">
                    <w:rPr>
                      <w:rFonts w:ascii="Monaco" w:hAnsi="Monaco" w:cs="Monaco"/>
                      <w:b/>
                      <w:bCs/>
                      <w:color w:val="000000"/>
                      <w:sz w:val="32"/>
                      <w:szCs w:val="32"/>
                      <w:lang w:val="en-US"/>
                    </w:rPr>
                  </w:rPrChange>
                </w:rPr>
                <w:t>(</w:t>
              </w:r>
              <w:proofErr w:type="gramEnd"/>
              <w:r w:rsidRPr="00E066BD">
                <w:rPr>
                  <w:lang w:val="en-US"/>
                  <w:rPrChange w:id="6218" w:author="Borja Gonzalez" w:date="2017-09-28T19:28:00Z">
                    <w:rPr>
                      <w:rFonts w:ascii="Monaco" w:hAnsi="Monaco" w:cs="Monaco"/>
                      <w:color w:val="000000"/>
                      <w:sz w:val="32"/>
                      <w:szCs w:val="32"/>
                      <w:lang w:val="en-US"/>
                    </w:rPr>
                  </w:rPrChange>
                </w:rPr>
                <w:t>CHART</w:t>
              </w:r>
              <w:r w:rsidRPr="00E066BD">
                <w:rPr>
                  <w:b/>
                  <w:bCs/>
                  <w:lang w:val="en-US"/>
                  <w:rPrChange w:id="6219" w:author="Borja Gonzalez" w:date="2017-09-28T19:28:00Z">
                    <w:rPr>
                      <w:rFonts w:ascii="Monaco" w:hAnsi="Monaco" w:cs="Monaco"/>
                      <w:b/>
                      <w:bCs/>
                      <w:color w:val="000000"/>
                      <w:sz w:val="32"/>
                      <w:szCs w:val="32"/>
                      <w:lang w:val="en-US"/>
                    </w:rPr>
                  </w:rPrChange>
                </w:rPr>
                <w:t>,</w:t>
              </w:r>
              <w:r w:rsidRPr="00E066BD">
                <w:rPr>
                  <w:lang w:val="en-US"/>
                  <w:rPrChange w:id="6220" w:author="Borja Gonzalez" w:date="2017-09-28T19:28:00Z">
                    <w:rPr>
                      <w:rFonts w:ascii="Monaco" w:hAnsi="Monaco" w:cs="Monaco"/>
                      <w:sz w:val="32"/>
                      <w:szCs w:val="32"/>
                      <w:lang w:val="en-US"/>
                    </w:rPr>
                  </w:rPrChange>
                </w:rPr>
                <w:t xml:space="preserve"> </w:t>
              </w:r>
              <w:r w:rsidRPr="00E066BD">
                <w:rPr>
                  <w:b/>
                  <w:bCs/>
                  <w:lang w:val="en-US"/>
                  <w:rPrChange w:id="6221"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222" w:author="Borja Gonzalez" w:date="2017-09-28T19:27:00Z"/>
                <w:lang w:val="en-US"/>
                <w:rPrChange w:id="6223" w:author="Borja Gonzalez" w:date="2017-09-28T19:28:00Z">
                  <w:rPr>
                    <w:ins w:id="6224" w:author="Borja Gonzalez" w:date="2017-09-28T19:27:00Z"/>
                    <w:rFonts w:ascii="Monaco" w:eastAsiaTheme="majorEastAsia" w:hAnsi="Monaco" w:cs="Monaco"/>
                    <w:color w:val="243F60" w:themeColor="accent1" w:themeShade="7F"/>
                    <w:sz w:val="32"/>
                    <w:szCs w:val="32"/>
                    <w:lang w:val="en-US"/>
                  </w:rPr>
                </w:rPrChange>
              </w:rPr>
              <w:pPrChange w:id="6225" w:author="GONZALEZ DIAZ, BORJA" w:date="2017-09-29T19:26:00Z">
                <w:pPr>
                  <w:keepNext/>
                  <w:keepLines/>
                  <w:widowControl w:val="0"/>
                  <w:autoSpaceDE w:val="0"/>
                  <w:autoSpaceDN w:val="0"/>
                  <w:adjustRightInd w:val="0"/>
                  <w:spacing w:before="200"/>
                  <w:outlineLvl w:val="4"/>
                </w:pPr>
              </w:pPrChange>
            </w:pPr>
            <w:ins w:id="6226" w:author="Borja Gonzalez" w:date="2017-09-28T19:27:00Z">
              <w:r w:rsidRPr="00E066BD">
                <w:rPr>
                  <w:lang w:val="en-US"/>
                  <w:rPrChange w:id="6227" w:author="Borja Gonzalez" w:date="2017-09-28T19:28:00Z">
                    <w:rPr>
                      <w:rFonts w:ascii="Monaco" w:hAnsi="Monaco" w:cs="Monaco"/>
                      <w:sz w:val="32"/>
                      <w:szCs w:val="32"/>
                      <w:lang w:val="en-US"/>
                    </w:rPr>
                  </w:rPrChange>
                </w:rPr>
                <w:t xml:space="preserve">    type</w:t>
              </w:r>
              <w:r w:rsidRPr="00E066BD">
                <w:rPr>
                  <w:b/>
                  <w:bCs/>
                  <w:color w:val="CE5C00"/>
                  <w:lang w:val="en-US"/>
                  <w:rPrChange w:id="6228" w:author="Borja Gonzalez" w:date="2017-09-28T19:28:00Z">
                    <w:rPr>
                      <w:rFonts w:ascii="Monaco" w:hAnsi="Monaco" w:cs="Monaco"/>
                      <w:b/>
                      <w:bCs/>
                      <w:color w:val="CE5C00"/>
                      <w:sz w:val="32"/>
                      <w:szCs w:val="32"/>
                      <w:lang w:val="en-US"/>
                    </w:rPr>
                  </w:rPrChange>
                </w:rPr>
                <w:t>:</w:t>
              </w:r>
              <w:r w:rsidRPr="00E066BD">
                <w:rPr>
                  <w:lang w:val="en-US"/>
                  <w:rPrChange w:id="6229" w:author="Borja Gonzalez" w:date="2017-09-28T19:28:00Z">
                    <w:rPr>
                      <w:rFonts w:ascii="Monaco" w:hAnsi="Monaco" w:cs="Monaco"/>
                      <w:sz w:val="32"/>
                      <w:szCs w:val="32"/>
                      <w:lang w:val="en-US"/>
                    </w:rPr>
                  </w:rPrChange>
                </w:rPr>
                <w:t xml:space="preserve"> </w:t>
              </w:r>
              <w:r w:rsidRPr="00E066BD">
                <w:rPr>
                  <w:color w:val="4E9A06"/>
                  <w:lang w:val="en-US"/>
                  <w:rPrChange w:id="6230" w:author="Borja Gonzalez" w:date="2017-09-28T19:28:00Z">
                    <w:rPr>
                      <w:rFonts w:ascii="Monaco" w:hAnsi="Monaco" w:cs="Monaco"/>
                      <w:color w:val="4E9A06"/>
                      <w:sz w:val="32"/>
                      <w:szCs w:val="32"/>
                      <w:lang w:val="en-US"/>
                    </w:rPr>
                  </w:rPrChange>
                </w:rPr>
                <w:t>'line'</w:t>
              </w:r>
              <w:r w:rsidRPr="00E066BD">
                <w:rPr>
                  <w:b/>
                  <w:bCs/>
                  <w:lang w:val="en-US"/>
                  <w:rPrChange w:id="6231"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232" w:author="Borja Gonzalez" w:date="2017-09-28T19:27:00Z"/>
                <w:lang w:val="es-ES"/>
                <w:rPrChange w:id="6233" w:author="Rodrigo García" w:date="2017-09-29T10:07:00Z">
                  <w:rPr>
                    <w:ins w:id="6234" w:author="Borja Gonzalez" w:date="2017-09-28T19:27:00Z"/>
                    <w:rFonts w:ascii="Monaco" w:eastAsiaTheme="majorEastAsia" w:hAnsi="Monaco" w:cs="Monaco"/>
                    <w:color w:val="243F60" w:themeColor="accent1" w:themeShade="7F"/>
                    <w:sz w:val="32"/>
                    <w:szCs w:val="32"/>
                    <w:lang w:val="en-US"/>
                  </w:rPr>
                </w:rPrChange>
              </w:rPr>
              <w:pPrChange w:id="6235" w:author="GONZALEZ DIAZ, BORJA" w:date="2017-09-29T19:26:00Z">
                <w:pPr>
                  <w:keepNext/>
                  <w:keepLines/>
                  <w:widowControl w:val="0"/>
                  <w:autoSpaceDE w:val="0"/>
                  <w:autoSpaceDN w:val="0"/>
                  <w:adjustRightInd w:val="0"/>
                  <w:spacing w:before="200"/>
                  <w:outlineLvl w:val="4"/>
                </w:pPr>
              </w:pPrChange>
            </w:pPr>
            <w:ins w:id="6236" w:author="Borja Gonzalez" w:date="2017-09-28T19:27:00Z">
              <w:r w:rsidRPr="00E066BD">
                <w:rPr>
                  <w:lang w:val="en-US"/>
                  <w:rPrChange w:id="6237" w:author="Borja Gonzalez" w:date="2017-09-28T19:28:00Z">
                    <w:rPr>
                      <w:rFonts w:ascii="Monaco" w:hAnsi="Monaco" w:cs="Monaco"/>
                      <w:sz w:val="32"/>
                      <w:szCs w:val="32"/>
                      <w:lang w:val="en-US"/>
                    </w:rPr>
                  </w:rPrChange>
                </w:rPr>
                <w:t xml:space="preserve">    </w:t>
              </w:r>
              <w:r w:rsidRPr="0079203F">
                <w:rPr>
                  <w:lang w:val="es-ES"/>
                  <w:rPrChange w:id="6238" w:author="Rodrigo García" w:date="2017-09-29T10:07:00Z">
                    <w:rPr>
                      <w:rFonts w:ascii="Monaco" w:hAnsi="Monaco" w:cs="Monaco"/>
                      <w:color w:val="000000"/>
                      <w:sz w:val="32"/>
                      <w:szCs w:val="32"/>
                      <w:lang w:val="en-US"/>
                    </w:rPr>
                  </w:rPrChange>
                </w:rPr>
                <w:t>data</w:t>
              </w:r>
              <w:r w:rsidRPr="0079203F">
                <w:rPr>
                  <w:b/>
                  <w:bCs/>
                  <w:color w:val="CE5C00"/>
                  <w:lang w:val="es-ES"/>
                  <w:rPrChange w:id="6239" w:author="Rodrigo García" w:date="2017-09-29T10:07:00Z">
                    <w:rPr>
                      <w:rFonts w:ascii="Monaco" w:hAnsi="Monaco" w:cs="Monaco"/>
                      <w:b/>
                      <w:bCs/>
                      <w:color w:val="CE5C00"/>
                      <w:sz w:val="32"/>
                      <w:szCs w:val="32"/>
                      <w:lang w:val="en-US"/>
                    </w:rPr>
                  </w:rPrChange>
                </w:rPr>
                <w:t>:</w:t>
              </w:r>
              <w:r w:rsidRPr="0079203F">
                <w:rPr>
                  <w:lang w:val="es-ES"/>
                  <w:rPrChange w:id="6240" w:author="Rodrigo García" w:date="2017-09-29T10:07:00Z">
                    <w:rPr>
                      <w:rFonts w:ascii="Monaco" w:hAnsi="Monaco" w:cs="Monaco"/>
                      <w:sz w:val="32"/>
                      <w:szCs w:val="32"/>
                      <w:lang w:val="en-US"/>
                    </w:rPr>
                  </w:rPrChange>
                </w:rPr>
                <w:t xml:space="preserve"> </w:t>
              </w:r>
              <w:r w:rsidRPr="0079203F">
                <w:rPr>
                  <w:b/>
                  <w:bCs/>
                  <w:lang w:val="es-ES"/>
                  <w:rPrChange w:id="6241"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242" w:author="Borja Gonzalez" w:date="2017-09-28T19:27:00Z"/>
                <w:lang w:val="es-ES"/>
                <w:rPrChange w:id="6243" w:author="Rodrigo García" w:date="2017-09-29T10:07:00Z">
                  <w:rPr>
                    <w:ins w:id="6244" w:author="Borja Gonzalez" w:date="2017-09-28T19:27:00Z"/>
                    <w:rFonts w:ascii="Monaco" w:eastAsiaTheme="majorEastAsia" w:hAnsi="Monaco" w:cs="Monaco"/>
                    <w:color w:val="243F60" w:themeColor="accent1" w:themeShade="7F"/>
                    <w:sz w:val="32"/>
                    <w:szCs w:val="32"/>
                    <w:lang w:val="en-US"/>
                  </w:rPr>
                </w:rPrChange>
              </w:rPr>
              <w:pPrChange w:id="6245" w:author="GONZALEZ DIAZ, BORJA" w:date="2017-09-29T19:26:00Z">
                <w:pPr>
                  <w:keepNext/>
                  <w:keepLines/>
                  <w:widowControl w:val="0"/>
                  <w:autoSpaceDE w:val="0"/>
                  <w:autoSpaceDN w:val="0"/>
                  <w:adjustRightInd w:val="0"/>
                  <w:spacing w:before="200"/>
                  <w:outlineLvl w:val="4"/>
                </w:pPr>
              </w:pPrChange>
            </w:pPr>
            <w:ins w:id="6246" w:author="Borja Gonzalez" w:date="2017-09-28T19:27:00Z">
              <w:r w:rsidRPr="0079203F">
                <w:rPr>
                  <w:lang w:val="es-ES"/>
                  <w:rPrChange w:id="6247" w:author="Rodrigo García" w:date="2017-09-29T10:07:00Z">
                    <w:rPr>
                      <w:rFonts w:ascii="Monaco" w:hAnsi="Monaco" w:cs="Monaco"/>
                      <w:sz w:val="32"/>
                      <w:szCs w:val="32"/>
                      <w:lang w:val="en-US"/>
                    </w:rPr>
                  </w:rPrChange>
                </w:rPr>
                <w:t xml:space="preserve">    labels</w:t>
              </w:r>
              <w:r w:rsidRPr="0079203F">
                <w:rPr>
                  <w:b/>
                  <w:bCs/>
                  <w:color w:val="CE5C00"/>
                  <w:lang w:val="es-ES"/>
                  <w:rPrChange w:id="6248" w:author="Rodrigo García" w:date="2017-09-29T10:07:00Z">
                    <w:rPr>
                      <w:rFonts w:ascii="Monaco" w:hAnsi="Monaco" w:cs="Monaco"/>
                      <w:b/>
                      <w:bCs/>
                      <w:color w:val="CE5C00"/>
                      <w:sz w:val="32"/>
                      <w:szCs w:val="32"/>
                      <w:lang w:val="en-US"/>
                    </w:rPr>
                  </w:rPrChange>
                </w:rPr>
                <w:t>:</w:t>
              </w:r>
              <w:r w:rsidRPr="0079203F">
                <w:rPr>
                  <w:lang w:val="es-ES"/>
                  <w:rPrChange w:id="6249" w:author="Rodrigo García" w:date="2017-09-29T10:07:00Z">
                    <w:rPr>
                      <w:rFonts w:ascii="Monaco" w:hAnsi="Monaco" w:cs="Monaco"/>
                      <w:sz w:val="32"/>
                      <w:szCs w:val="32"/>
                      <w:lang w:val="en-US"/>
                    </w:rPr>
                  </w:rPrChange>
                </w:rPr>
                <w:t xml:space="preserve"> Tiempo</w:t>
              </w:r>
              <w:r w:rsidRPr="0079203F">
                <w:rPr>
                  <w:b/>
                  <w:bCs/>
                  <w:lang w:val="es-ES"/>
                  <w:rPrChange w:id="6250"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251" w:author="Borja Gonzalez" w:date="2017-09-28T19:27:00Z"/>
                <w:lang w:val="es-ES"/>
                <w:rPrChange w:id="6252" w:author="Rodrigo García" w:date="2017-09-29T10:07:00Z">
                  <w:rPr>
                    <w:ins w:id="6253" w:author="Borja Gonzalez" w:date="2017-09-28T19:27:00Z"/>
                    <w:rFonts w:ascii="Monaco" w:eastAsiaTheme="majorEastAsia" w:hAnsi="Monaco" w:cs="Monaco"/>
                    <w:color w:val="243F60" w:themeColor="accent1" w:themeShade="7F"/>
                    <w:sz w:val="32"/>
                    <w:szCs w:val="32"/>
                    <w:lang w:val="en-US"/>
                  </w:rPr>
                </w:rPrChange>
              </w:rPr>
              <w:pPrChange w:id="6254" w:author="GONZALEZ DIAZ, BORJA" w:date="2017-09-29T19:26:00Z">
                <w:pPr>
                  <w:keepNext/>
                  <w:keepLines/>
                  <w:widowControl w:val="0"/>
                  <w:autoSpaceDE w:val="0"/>
                  <w:autoSpaceDN w:val="0"/>
                  <w:adjustRightInd w:val="0"/>
                  <w:spacing w:before="200"/>
                  <w:outlineLvl w:val="4"/>
                </w:pPr>
              </w:pPrChange>
            </w:pPr>
            <w:ins w:id="6255" w:author="Borja Gonzalez" w:date="2017-09-28T19:27:00Z">
              <w:r w:rsidRPr="0079203F">
                <w:rPr>
                  <w:lang w:val="es-ES"/>
                  <w:rPrChange w:id="6256" w:author="Rodrigo García" w:date="2017-09-29T10:07:00Z">
                    <w:rPr>
                      <w:rFonts w:ascii="Monaco" w:hAnsi="Monaco" w:cs="Monaco"/>
                      <w:sz w:val="32"/>
                      <w:szCs w:val="32"/>
                      <w:lang w:val="en-US"/>
                    </w:rPr>
                  </w:rPrChange>
                </w:rPr>
                <w:t xml:space="preserve">    datasets</w:t>
              </w:r>
              <w:r w:rsidRPr="0079203F">
                <w:rPr>
                  <w:b/>
                  <w:bCs/>
                  <w:color w:val="CE5C00"/>
                  <w:lang w:val="es-ES"/>
                  <w:rPrChange w:id="6257" w:author="Rodrigo García" w:date="2017-09-29T10:07:00Z">
                    <w:rPr>
                      <w:rFonts w:ascii="Monaco" w:hAnsi="Monaco" w:cs="Monaco"/>
                      <w:b/>
                      <w:bCs/>
                      <w:color w:val="CE5C00"/>
                      <w:sz w:val="32"/>
                      <w:szCs w:val="32"/>
                      <w:lang w:val="en-US"/>
                    </w:rPr>
                  </w:rPrChange>
                </w:rPr>
                <w:t>:</w:t>
              </w:r>
              <w:r w:rsidRPr="0079203F">
                <w:rPr>
                  <w:lang w:val="es-ES"/>
                  <w:rPrChange w:id="6258" w:author="Rodrigo García" w:date="2017-09-29T10:07:00Z">
                    <w:rPr>
                      <w:rFonts w:ascii="Monaco" w:hAnsi="Monaco" w:cs="Monaco"/>
                      <w:sz w:val="32"/>
                      <w:szCs w:val="32"/>
                      <w:lang w:val="en-US"/>
                    </w:rPr>
                  </w:rPrChange>
                </w:rPr>
                <w:t xml:space="preserve"> </w:t>
              </w:r>
              <w:r w:rsidRPr="0079203F">
                <w:rPr>
                  <w:b/>
                  <w:bCs/>
                  <w:lang w:val="es-ES"/>
                  <w:rPrChange w:id="6259"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260" w:author="Borja Gonzalez" w:date="2017-09-28T19:27:00Z"/>
                <w:lang w:val="es-ES"/>
                <w:rPrChange w:id="6261" w:author="Rodrigo García" w:date="2017-09-29T10:07:00Z">
                  <w:rPr>
                    <w:ins w:id="6262" w:author="Borja Gonzalez" w:date="2017-09-28T19:27:00Z"/>
                    <w:rFonts w:ascii="Monaco" w:eastAsiaTheme="majorEastAsia" w:hAnsi="Monaco" w:cs="Monaco"/>
                    <w:color w:val="243F60" w:themeColor="accent1" w:themeShade="7F"/>
                    <w:sz w:val="32"/>
                    <w:szCs w:val="32"/>
                    <w:lang w:val="en-US"/>
                  </w:rPr>
                </w:rPrChange>
              </w:rPr>
              <w:pPrChange w:id="6263" w:author="GONZALEZ DIAZ, BORJA" w:date="2017-09-29T19:26:00Z">
                <w:pPr>
                  <w:keepNext/>
                  <w:keepLines/>
                  <w:widowControl w:val="0"/>
                  <w:autoSpaceDE w:val="0"/>
                  <w:autoSpaceDN w:val="0"/>
                  <w:adjustRightInd w:val="0"/>
                  <w:spacing w:before="200"/>
                  <w:outlineLvl w:val="4"/>
                </w:pPr>
              </w:pPrChange>
            </w:pPr>
            <w:ins w:id="6264" w:author="Borja Gonzalez" w:date="2017-09-28T19:27:00Z">
              <w:r w:rsidRPr="0079203F">
                <w:rPr>
                  <w:lang w:val="es-ES"/>
                  <w:rPrChange w:id="6265" w:author="Rodrigo García" w:date="2017-09-29T10:07:00Z">
                    <w:rPr>
                      <w:rFonts w:ascii="Monaco" w:hAnsi="Monaco" w:cs="Monaco"/>
                      <w:sz w:val="32"/>
                      <w:szCs w:val="32"/>
                      <w:lang w:val="en-US"/>
                    </w:rPr>
                  </w:rPrChange>
                </w:rPr>
                <w:t xml:space="preserve">        </w:t>
              </w:r>
              <w:r w:rsidRPr="0079203F">
                <w:rPr>
                  <w:b/>
                  <w:bCs/>
                  <w:lang w:val="es-ES"/>
                  <w:rPrChange w:id="6266"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267" w:author="Borja Gonzalez" w:date="2017-09-28T19:27:00Z"/>
                <w:lang w:val="es-ES"/>
                <w:rPrChange w:id="6268" w:author="Rodrigo García" w:date="2017-09-29T10:07:00Z">
                  <w:rPr>
                    <w:ins w:id="6269" w:author="Borja Gonzalez" w:date="2017-09-28T19:27:00Z"/>
                    <w:rFonts w:ascii="Monaco" w:eastAsiaTheme="majorEastAsia" w:hAnsi="Monaco" w:cs="Monaco"/>
                    <w:color w:val="243F60" w:themeColor="accent1" w:themeShade="7F"/>
                    <w:sz w:val="32"/>
                    <w:szCs w:val="32"/>
                    <w:lang w:val="en-US"/>
                  </w:rPr>
                </w:rPrChange>
              </w:rPr>
              <w:pPrChange w:id="6270" w:author="GONZALEZ DIAZ, BORJA" w:date="2017-09-29T19:26:00Z">
                <w:pPr>
                  <w:keepNext/>
                  <w:keepLines/>
                  <w:widowControl w:val="0"/>
                  <w:autoSpaceDE w:val="0"/>
                  <w:autoSpaceDN w:val="0"/>
                  <w:adjustRightInd w:val="0"/>
                  <w:spacing w:before="200"/>
                  <w:outlineLvl w:val="4"/>
                </w:pPr>
              </w:pPrChange>
            </w:pPr>
            <w:ins w:id="6271" w:author="Borja Gonzalez" w:date="2017-09-28T19:27:00Z">
              <w:r w:rsidRPr="0079203F">
                <w:rPr>
                  <w:lang w:val="es-ES"/>
                  <w:rPrChange w:id="6272" w:author="Rodrigo García" w:date="2017-09-29T10:07:00Z">
                    <w:rPr>
                      <w:rFonts w:ascii="Monaco" w:hAnsi="Monaco" w:cs="Monaco"/>
                      <w:sz w:val="32"/>
                      <w:szCs w:val="32"/>
                      <w:lang w:val="en-US"/>
                    </w:rPr>
                  </w:rPrChange>
                </w:rPr>
                <w:t xml:space="preserve">            label</w:t>
              </w:r>
              <w:r w:rsidRPr="0079203F">
                <w:rPr>
                  <w:b/>
                  <w:bCs/>
                  <w:color w:val="CE5C00"/>
                  <w:lang w:val="es-ES"/>
                  <w:rPrChange w:id="6273" w:author="Rodrigo García" w:date="2017-09-29T10:07:00Z">
                    <w:rPr>
                      <w:rFonts w:ascii="Monaco" w:hAnsi="Monaco" w:cs="Monaco"/>
                      <w:b/>
                      <w:bCs/>
                      <w:color w:val="CE5C00"/>
                      <w:sz w:val="32"/>
                      <w:szCs w:val="32"/>
                      <w:lang w:val="en-US"/>
                    </w:rPr>
                  </w:rPrChange>
                </w:rPr>
                <w:t>:</w:t>
              </w:r>
              <w:r w:rsidRPr="0079203F">
                <w:rPr>
                  <w:lang w:val="es-ES"/>
                  <w:rPrChange w:id="6274" w:author="Rodrigo García" w:date="2017-09-29T10:07:00Z">
                    <w:rPr>
                      <w:rFonts w:ascii="Monaco" w:hAnsi="Monaco" w:cs="Monaco"/>
                      <w:sz w:val="32"/>
                      <w:szCs w:val="32"/>
                      <w:lang w:val="en-US"/>
                    </w:rPr>
                  </w:rPrChange>
                </w:rPr>
                <w:t xml:space="preserve"> </w:t>
              </w:r>
              <w:r w:rsidRPr="0079203F">
                <w:rPr>
                  <w:color w:val="4E9A06"/>
                  <w:lang w:val="es-ES"/>
                  <w:rPrChange w:id="6275" w:author="Rodrigo García" w:date="2017-09-29T10:07:00Z">
                    <w:rPr>
                      <w:rFonts w:ascii="Monaco" w:hAnsi="Monaco" w:cs="Monaco"/>
                      <w:color w:val="4E9A06"/>
                      <w:sz w:val="32"/>
                      <w:szCs w:val="32"/>
                      <w:lang w:val="en-US"/>
                    </w:rPr>
                  </w:rPrChange>
                </w:rPr>
                <w:t>"Movimiento "</w:t>
              </w:r>
              <w:r w:rsidRPr="0079203F">
                <w:rPr>
                  <w:b/>
                  <w:bCs/>
                  <w:color w:val="CE5C00"/>
                  <w:lang w:val="es-ES"/>
                  <w:rPrChange w:id="6276" w:author="Rodrigo García" w:date="2017-09-29T10:07:00Z">
                    <w:rPr>
                      <w:rFonts w:ascii="Monaco" w:hAnsi="Monaco" w:cs="Monaco"/>
                      <w:b/>
                      <w:bCs/>
                      <w:color w:val="CE5C00"/>
                      <w:sz w:val="32"/>
                      <w:szCs w:val="32"/>
                      <w:lang w:val="en-US"/>
                    </w:rPr>
                  </w:rPrChange>
                </w:rPr>
                <w:t>+</w:t>
              </w:r>
              <w:r w:rsidRPr="0079203F">
                <w:rPr>
                  <w:lang w:val="es-ES"/>
                  <w:rPrChange w:id="6277" w:author="Rodrigo García" w:date="2017-09-29T10:07:00Z">
                    <w:rPr>
                      <w:rFonts w:ascii="Monaco" w:hAnsi="Monaco" w:cs="Monaco"/>
                      <w:color w:val="000000"/>
                      <w:sz w:val="32"/>
                      <w:szCs w:val="32"/>
                      <w:lang w:val="en-US"/>
                    </w:rPr>
                  </w:rPrChange>
                </w:rPr>
                <w:t>x</w:t>
              </w:r>
              <w:r w:rsidRPr="0079203F">
                <w:rPr>
                  <w:b/>
                  <w:bCs/>
                  <w:color w:val="CE5C00"/>
                  <w:lang w:val="es-ES"/>
                  <w:rPrChange w:id="6278" w:author="Rodrigo García" w:date="2017-09-29T10:07:00Z">
                    <w:rPr>
                      <w:rFonts w:ascii="Monaco" w:hAnsi="Monaco" w:cs="Monaco"/>
                      <w:b/>
                      <w:bCs/>
                      <w:color w:val="CE5C00"/>
                      <w:sz w:val="32"/>
                      <w:szCs w:val="32"/>
                      <w:lang w:val="en-US"/>
                    </w:rPr>
                  </w:rPrChange>
                </w:rPr>
                <w:t>+</w:t>
              </w:r>
              <w:r w:rsidRPr="0079203F">
                <w:rPr>
                  <w:color w:val="4E9A06"/>
                  <w:lang w:val="es-ES"/>
                  <w:rPrChange w:id="6279" w:author="Rodrigo García" w:date="2017-09-29T10:07:00Z">
                    <w:rPr>
                      <w:rFonts w:ascii="Monaco" w:hAnsi="Monaco" w:cs="Monaco"/>
                      <w:color w:val="4E9A06"/>
                      <w:sz w:val="32"/>
                      <w:szCs w:val="32"/>
                      <w:lang w:val="en-US"/>
                    </w:rPr>
                  </w:rPrChange>
                </w:rPr>
                <w:t>" de "</w:t>
              </w:r>
              <w:r w:rsidRPr="0079203F">
                <w:rPr>
                  <w:b/>
                  <w:bCs/>
                  <w:color w:val="CE5C00"/>
                  <w:lang w:val="es-ES"/>
                  <w:rPrChange w:id="6280" w:author="Rodrigo García" w:date="2017-09-29T10:07:00Z">
                    <w:rPr>
                      <w:rFonts w:ascii="Monaco" w:hAnsi="Monaco" w:cs="Monaco"/>
                      <w:b/>
                      <w:bCs/>
                      <w:color w:val="CE5C00"/>
                      <w:sz w:val="32"/>
                      <w:szCs w:val="32"/>
                      <w:lang w:val="en-US"/>
                    </w:rPr>
                  </w:rPrChange>
                </w:rPr>
                <w:t>+</w:t>
              </w:r>
              <w:r w:rsidRPr="0079203F">
                <w:rPr>
                  <w:lang w:val="es-ES"/>
                  <w:rPrChange w:id="6281" w:author="Rodrigo García" w:date="2017-09-29T10:07:00Z">
                    <w:rPr>
                      <w:rFonts w:ascii="Monaco" w:hAnsi="Monaco" w:cs="Monaco"/>
                      <w:color w:val="000000"/>
                      <w:sz w:val="32"/>
                      <w:szCs w:val="32"/>
                      <w:lang w:val="en-US"/>
                    </w:rPr>
                  </w:rPrChange>
                </w:rPr>
                <w:t>nombre</w:t>
              </w:r>
              <w:r w:rsidRPr="0079203F">
                <w:rPr>
                  <w:b/>
                  <w:bCs/>
                  <w:color w:val="CE5C00"/>
                  <w:lang w:val="es-ES"/>
                  <w:rPrChange w:id="6282" w:author="Rodrigo García" w:date="2017-09-29T10:07:00Z">
                    <w:rPr>
                      <w:rFonts w:ascii="Monaco" w:hAnsi="Monaco" w:cs="Monaco"/>
                      <w:b/>
                      <w:bCs/>
                      <w:color w:val="CE5C00"/>
                      <w:sz w:val="32"/>
                      <w:szCs w:val="32"/>
                      <w:lang w:val="en-US"/>
                    </w:rPr>
                  </w:rPrChange>
                </w:rPr>
                <w:t>+</w:t>
              </w:r>
              <w:r w:rsidRPr="0079203F">
                <w:rPr>
                  <w:color w:val="4E9A06"/>
                  <w:lang w:val="es-ES"/>
                  <w:rPrChange w:id="6283" w:author="Rodrigo García" w:date="2017-09-29T10:07:00Z">
                    <w:rPr>
                      <w:rFonts w:ascii="Monaco" w:hAnsi="Monaco" w:cs="Monaco"/>
                      <w:color w:val="4E9A06"/>
                      <w:sz w:val="32"/>
                      <w:szCs w:val="32"/>
                      <w:lang w:val="en-US"/>
                    </w:rPr>
                  </w:rPrChange>
                </w:rPr>
                <w:t>" "</w:t>
              </w:r>
              <w:r w:rsidRPr="0079203F">
                <w:rPr>
                  <w:b/>
                  <w:bCs/>
                  <w:color w:val="CE5C00"/>
                  <w:lang w:val="es-ES"/>
                  <w:rPrChange w:id="6284" w:author="Rodrigo García" w:date="2017-09-29T10:07:00Z">
                    <w:rPr>
                      <w:rFonts w:ascii="Monaco" w:hAnsi="Monaco" w:cs="Monaco"/>
                      <w:b/>
                      <w:bCs/>
                      <w:color w:val="CE5C00"/>
                      <w:sz w:val="32"/>
                      <w:szCs w:val="32"/>
                      <w:lang w:val="en-US"/>
                    </w:rPr>
                  </w:rPrChange>
                </w:rPr>
                <w:t>+</w:t>
              </w:r>
              <w:r w:rsidRPr="0079203F">
                <w:rPr>
                  <w:lang w:val="es-ES"/>
                  <w:rPrChange w:id="6285" w:author="Rodrigo García" w:date="2017-09-29T10:07:00Z">
                    <w:rPr>
                      <w:rFonts w:ascii="Monaco" w:hAnsi="Monaco" w:cs="Monaco"/>
                      <w:color w:val="000000"/>
                      <w:sz w:val="32"/>
                      <w:szCs w:val="32"/>
                      <w:lang w:val="en-US"/>
                    </w:rPr>
                  </w:rPrChange>
                </w:rPr>
                <w:t>apellido</w:t>
              </w:r>
              <w:r w:rsidRPr="0079203F">
                <w:rPr>
                  <w:b/>
                  <w:bCs/>
                  <w:lang w:val="es-ES"/>
                  <w:rPrChange w:id="6286"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287" w:author="Borja Gonzalez" w:date="2017-09-28T19:27:00Z"/>
                <w:lang w:val="en-US"/>
                <w:rPrChange w:id="6288" w:author="Borja Gonzalez" w:date="2017-09-28T19:28:00Z">
                  <w:rPr>
                    <w:ins w:id="6289" w:author="Borja Gonzalez" w:date="2017-09-28T19:27:00Z"/>
                    <w:rFonts w:ascii="Monaco" w:eastAsiaTheme="majorEastAsia" w:hAnsi="Monaco" w:cs="Monaco"/>
                    <w:color w:val="243F60" w:themeColor="accent1" w:themeShade="7F"/>
                    <w:sz w:val="32"/>
                    <w:szCs w:val="32"/>
                    <w:lang w:val="en-US"/>
                  </w:rPr>
                </w:rPrChange>
              </w:rPr>
              <w:pPrChange w:id="6290" w:author="GONZALEZ DIAZ, BORJA" w:date="2017-09-29T19:26:00Z">
                <w:pPr>
                  <w:keepNext/>
                  <w:keepLines/>
                  <w:widowControl w:val="0"/>
                  <w:autoSpaceDE w:val="0"/>
                  <w:autoSpaceDN w:val="0"/>
                  <w:adjustRightInd w:val="0"/>
                  <w:spacing w:before="200"/>
                  <w:outlineLvl w:val="4"/>
                </w:pPr>
              </w:pPrChange>
            </w:pPr>
            <w:ins w:id="6291" w:author="Borja Gonzalez" w:date="2017-09-28T19:27:00Z">
              <w:r w:rsidRPr="0079203F">
                <w:rPr>
                  <w:lang w:val="es-ES"/>
                  <w:rPrChange w:id="6292" w:author="Rodrigo García" w:date="2017-09-29T10:07:00Z">
                    <w:rPr>
                      <w:rFonts w:ascii="Monaco" w:hAnsi="Monaco" w:cs="Monaco"/>
                      <w:sz w:val="32"/>
                      <w:szCs w:val="32"/>
                      <w:lang w:val="en-US"/>
                    </w:rPr>
                  </w:rPrChange>
                </w:rPr>
                <w:t xml:space="preserve">            </w:t>
              </w:r>
              <w:r w:rsidRPr="00E066BD">
                <w:rPr>
                  <w:lang w:val="en-US"/>
                  <w:rPrChange w:id="6293" w:author="Borja Gonzalez" w:date="2017-09-28T19:28:00Z">
                    <w:rPr>
                      <w:rFonts w:ascii="Monaco" w:hAnsi="Monaco" w:cs="Monaco"/>
                      <w:color w:val="000000"/>
                      <w:sz w:val="32"/>
                      <w:szCs w:val="32"/>
                      <w:lang w:val="en-US"/>
                    </w:rPr>
                  </w:rPrChange>
                </w:rPr>
                <w:t>fill</w:t>
              </w:r>
              <w:r w:rsidRPr="00E066BD">
                <w:rPr>
                  <w:b/>
                  <w:bCs/>
                  <w:color w:val="CE5C00"/>
                  <w:lang w:val="en-US"/>
                  <w:rPrChange w:id="6294" w:author="Borja Gonzalez" w:date="2017-09-28T19:28:00Z">
                    <w:rPr>
                      <w:rFonts w:ascii="Monaco" w:hAnsi="Monaco" w:cs="Monaco"/>
                      <w:b/>
                      <w:bCs/>
                      <w:color w:val="CE5C00"/>
                      <w:sz w:val="32"/>
                      <w:szCs w:val="32"/>
                      <w:lang w:val="en-US"/>
                    </w:rPr>
                  </w:rPrChange>
                </w:rPr>
                <w:t>:</w:t>
              </w:r>
              <w:r w:rsidRPr="00E066BD">
                <w:rPr>
                  <w:lang w:val="en-US"/>
                  <w:rPrChange w:id="6295" w:author="Borja Gonzalez" w:date="2017-09-28T19:28:00Z">
                    <w:rPr>
                      <w:rFonts w:ascii="Monaco" w:hAnsi="Monaco" w:cs="Monaco"/>
                      <w:sz w:val="32"/>
                      <w:szCs w:val="32"/>
                      <w:lang w:val="en-US"/>
                    </w:rPr>
                  </w:rPrChange>
                </w:rPr>
                <w:t xml:space="preserve"> </w:t>
              </w:r>
              <w:r w:rsidRPr="00E066BD">
                <w:rPr>
                  <w:b/>
                  <w:bCs/>
                  <w:color w:val="204A87"/>
                  <w:lang w:val="en-US"/>
                  <w:rPrChange w:id="6296" w:author="Borja Gonzalez" w:date="2017-09-28T19:28:00Z">
                    <w:rPr>
                      <w:rFonts w:ascii="Monaco" w:hAnsi="Monaco" w:cs="Monaco"/>
                      <w:b/>
                      <w:bCs/>
                      <w:color w:val="204A87"/>
                      <w:sz w:val="32"/>
                      <w:szCs w:val="32"/>
                      <w:lang w:val="en-US"/>
                    </w:rPr>
                  </w:rPrChange>
                </w:rPr>
                <w:t>false</w:t>
              </w:r>
              <w:r w:rsidRPr="00E066BD">
                <w:rPr>
                  <w:b/>
                  <w:bCs/>
                  <w:lang w:val="en-US"/>
                  <w:rPrChange w:id="6297"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298" w:author="Borja Gonzalez" w:date="2017-09-28T19:27:00Z"/>
                <w:lang w:val="en-US"/>
                <w:rPrChange w:id="6299" w:author="Borja Gonzalez" w:date="2017-09-28T19:28:00Z">
                  <w:rPr>
                    <w:ins w:id="6300" w:author="Borja Gonzalez" w:date="2017-09-28T19:27:00Z"/>
                    <w:rFonts w:ascii="Monaco" w:eastAsiaTheme="majorEastAsia" w:hAnsi="Monaco" w:cs="Monaco"/>
                    <w:color w:val="243F60" w:themeColor="accent1" w:themeShade="7F"/>
                    <w:sz w:val="32"/>
                    <w:szCs w:val="32"/>
                    <w:lang w:val="en-US"/>
                  </w:rPr>
                </w:rPrChange>
              </w:rPr>
              <w:pPrChange w:id="6301" w:author="GONZALEZ DIAZ, BORJA" w:date="2017-09-29T19:26:00Z">
                <w:pPr>
                  <w:keepNext/>
                  <w:keepLines/>
                  <w:widowControl w:val="0"/>
                  <w:autoSpaceDE w:val="0"/>
                  <w:autoSpaceDN w:val="0"/>
                  <w:adjustRightInd w:val="0"/>
                  <w:spacing w:before="200"/>
                  <w:outlineLvl w:val="4"/>
                </w:pPr>
              </w:pPrChange>
            </w:pPr>
            <w:ins w:id="6302" w:author="Borja Gonzalez" w:date="2017-09-28T19:27:00Z">
              <w:r w:rsidRPr="00E066BD">
                <w:rPr>
                  <w:lang w:val="en-US"/>
                  <w:rPrChange w:id="6303" w:author="Borja Gonzalez" w:date="2017-09-28T19:28:00Z">
                    <w:rPr>
                      <w:rFonts w:ascii="Monaco" w:hAnsi="Monaco" w:cs="Monaco"/>
                      <w:sz w:val="32"/>
                      <w:szCs w:val="32"/>
                      <w:lang w:val="en-US"/>
                    </w:rPr>
                  </w:rPrChange>
                </w:rPr>
                <w:t xml:space="preserve">            lineTension</w:t>
              </w:r>
              <w:r w:rsidRPr="00E066BD">
                <w:rPr>
                  <w:b/>
                  <w:bCs/>
                  <w:color w:val="CE5C00"/>
                  <w:lang w:val="en-US"/>
                  <w:rPrChange w:id="6304" w:author="Borja Gonzalez" w:date="2017-09-28T19:28:00Z">
                    <w:rPr>
                      <w:rFonts w:ascii="Monaco" w:hAnsi="Monaco" w:cs="Monaco"/>
                      <w:b/>
                      <w:bCs/>
                      <w:color w:val="CE5C00"/>
                      <w:sz w:val="32"/>
                      <w:szCs w:val="32"/>
                      <w:lang w:val="en-US"/>
                    </w:rPr>
                  </w:rPrChange>
                </w:rPr>
                <w:t>:</w:t>
              </w:r>
              <w:r w:rsidRPr="00E066BD">
                <w:rPr>
                  <w:lang w:val="en-US"/>
                  <w:rPrChange w:id="6305" w:author="Borja Gonzalez" w:date="2017-09-28T19:28:00Z">
                    <w:rPr>
                      <w:rFonts w:ascii="Monaco" w:hAnsi="Monaco" w:cs="Monaco"/>
                      <w:sz w:val="32"/>
                      <w:szCs w:val="32"/>
                      <w:lang w:val="en-US"/>
                    </w:rPr>
                  </w:rPrChange>
                </w:rPr>
                <w:t xml:space="preserve"> </w:t>
              </w:r>
              <w:r w:rsidRPr="00E066BD">
                <w:rPr>
                  <w:b/>
                  <w:bCs/>
                  <w:color w:val="0000CF"/>
                  <w:lang w:val="en-US"/>
                  <w:rPrChange w:id="6306" w:author="Borja Gonzalez" w:date="2017-09-28T19:28:00Z">
                    <w:rPr>
                      <w:rFonts w:ascii="Monaco" w:hAnsi="Monaco" w:cs="Monaco"/>
                      <w:b/>
                      <w:bCs/>
                      <w:color w:val="0000CF"/>
                      <w:sz w:val="32"/>
                      <w:szCs w:val="32"/>
                      <w:lang w:val="en-US"/>
                    </w:rPr>
                  </w:rPrChange>
                </w:rPr>
                <w:t>0.5</w:t>
              </w:r>
              <w:r w:rsidRPr="00E066BD">
                <w:rPr>
                  <w:b/>
                  <w:bCs/>
                  <w:lang w:val="en-US"/>
                  <w:rPrChange w:id="6307"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308" w:author="Borja Gonzalez" w:date="2017-09-28T19:27:00Z"/>
                <w:lang w:val="en-US"/>
                <w:rPrChange w:id="6309" w:author="Borja Gonzalez" w:date="2017-09-28T19:28:00Z">
                  <w:rPr>
                    <w:ins w:id="6310" w:author="Borja Gonzalez" w:date="2017-09-28T19:27:00Z"/>
                    <w:rFonts w:ascii="Monaco" w:eastAsiaTheme="majorEastAsia" w:hAnsi="Monaco" w:cs="Monaco"/>
                    <w:color w:val="243F60" w:themeColor="accent1" w:themeShade="7F"/>
                    <w:sz w:val="32"/>
                    <w:szCs w:val="32"/>
                    <w:lang w:val="en-US"/>
                  </w:rPr>
                </w:rPrChange>
              </w:rPr>
              <w:pPrChange w:id="6311" w:author="GONZALEZ DIAZ, BORJA" w:date="2017-09-29T19:26:00Z">
                <w:pPr>
                  <w:keepNext/>
                  <w:keepLines/>
                  <w:widowControl w:val="0"/>
                  <w:autoSpaceDE w:val="0"/>
                  <w:autoSpaceDN w:val="0"/>
                  <w:adjustRightInd w:val="0"/>
                  <w:spacing w:before="200"/>
                  <w:outlineLvl w:val="4"/>
                </w:pPr>
              </w:pPrChange>
            </w:pPr>
            <w:ins w:id="6312" w:author="Borja Gonzalez" w:date="2017-09-28T19:27:00Z">
              <w:r w:rsidRPr="00E066BD">
                <w:rPr>
                  <w:lang w:val="en-US"/>
                  <w:rPrChange w:id="6313" w:author="Borja Gonzalez" w:date="2017-09-28T19:28:00Z">
                    <w:rPr>
                      <w:rFonts w:ascii="Monaco" w:hAnsi="Monaco" w:cs="Monaco"/>
                      <w:sz w:val="32"/>
                      <w:szCs w:val="32"/>
                      <w:lang w:val="en-US"/>
                    </w:rPr>
                  </w:rPrChange>
                </w:rPr>
                <w:t xml:space="preserve">            backgroundColor</w:t>
              </w:r>
              <w:r w:rsidRPr="00E066BD">
                <w:rPr>
                  <w:b/>
                  <w:bCs/>
                  <w:color w:val="CE5C00"/>
                  <w:lang w:val="en-US"/>
                  <w:rPrChange w:id="6314" w:author="Borja Gonzalez" w:date="2017-09-28T19:28:00Z">
                    <w:rPr>
                      <w:rFonts w:ascii="Monaco" w:hAnsi="Monaco" w:cs="Monaco"/>
                      <w:b/>
                      <w:bCs/>
                      <w:color w:val="CE5C00"/>
                      <w:sz w:val="32"/>
                      <w:szCs w:val="32"/>
                      <w:lang w:val="en-US"/>
                    </w:rPr>
                  </w:rPrChange>
                </w:rPr>
                <w:t>:</w:t>
              </w:r>
              <w:r w:rsidRPr="00E066BD">
                <w:rPr>
                  <w:lang w:val="en-US"/>
                  <w:rPrChange w:id="6315" w:author="Borja Gonzalez" w:date="2017-09-28T19:28:00Z">
                    <w:rPr>
                      <w:rFonts w:ascii="Monaco" w:hAnsi="Monaco" w:cs="Monaco"/>
                      <w:sz w:val="32"/>
                      <w:szCs w:val="32"/>
                      <w:lang w:val="en-US"/>
                    </w:rPr>
                  </w:rPrChange>
                </w:rPr>
                <w:t xml:space="preserve"> </w:t>
              </w:r>
              <w:r w:rsidRPr="00E066BD">
                <w:rPr>
                  <w:color w:val="4E9A06"/>
                  <w:lang w:val="en-US"/>
                  <w:rPrChange w:id="6316" w:author="Borja Gonzalez" w:date="2017-09-28T19:28:00Z">
                    <w:rPr>
                      <w:rFonts w:ascii="Monaco" w:hAnsi="Monaco" w:cs="Monaco"/>
                      <w:color w:val="4E9A06"/>
                      <w:sz w:val="32"/>
                      <w:szCs w:val="32"/>
                      <w:lang w:val="en-US"/>
                    </w:rPr>
                  </w:rPrChange>
                </w:rPr>
                <w:t>"</w:t>
              </w:r>
              <w:proofErr w:type="gramStart"/>
              <w:r w:rsidRPr="00E066BD">
                <w:rPr>
                  <w:color w:val="4E9A06"/>
                  <w:lang w:val="en-US"/>
                  <w:rPrChange w:id="6317"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318" w:author="Borja Gonzalez" w:date="2017-09-28T19:28:00Z">
                    <w:rPr>
                      <w:rFonts w:ascii="Monaco" w:hAnsi="Monaco" w:cs="Monaco"/>
                      <w:color w:val="4E9A06"/>
                      <w:sz w:val="32"/>
                      <w:szCs w:val="32"/>
                      <w:lang w:val="en-US"/>
                    </w:rPr>
                  </w:rPrChange>
                </w:rPr>
                <w:t>75,192,192,0.4)"</w:t>
              </w:r>
              <w:r w:rsidRPr="00E066BD">
                <w:rPr>
                  <w:b/>
                  <w:bCs/>
                  <w:lang w:val="en-US"/>
                  <w:rPrChange w:id="6319"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320" w:author="Borja Gonzalez" w:date="2017-09-28T19:27:00Z"/>
                <w:lang w:val="en-US"/>
                <w:rPrChange w:id="6321" w:author="Borja Gonzalez" w:date="2017-09-28T19:28:00Z">
                  <w:rPr>
                    <w:ins w:id="6322" w:author="Borja Gonzalez" w:date="2017-09-28T19:27:00Z"/>
                    <w:rFonts w:ascii="Monaco" w:eastAsiaTheme="majorEastAsia" w:hAnsi="Monaco" w:cs="Monaco"/>
                    <w:color w:val="243F60" w:themeColor="accent1" w:themeShade="7F"/>
                    <w:sz w:val="32"/>
                    <w:szCs w:val="32"/>
                    <w:lang w:val="en-US"/>
                  </w:rPr>
                </w:rPrChange>
              </w:rPr>
              <w:pPrChange w:id="6323" w:author="GONZALEZ DIAZ, BORJA" w:date="2017-09-29T19:26:00Z">
                <w:pPr>
                  <w:keepNext/>
                  <w:keepLines/>
                  <w:widowControl w:val="0"/>
                  <w:autoSpaceDE w:val="0"/>
                  <w:autoSpaceDN w:val="0"/>
                  <w:adjustRightInd w:val="0"/>
                  <w:spacing w:before="200"/>
                  <w:outlineLvl w:val="4"/>
                </w:pPr>
              </w:pPrChange>
            </w:pPr>
            <w:ins w:id="6324" w:author="Borja Gonzalez" w:date="2017-09-28T19:27:00Z">
              <w:r w:rsidRPr="00E066BD">
                <w:rPr>
                  <w:lang w:val="en-US"/>
                  <w:rPrChange w:id="6325" w:author="Borja Gonzalez" w:date="2017-09-28T19:28:00Z">
                    <w:rPr>
                      <w:rFonts w:ascii="Monaco" w:hAnsi="Monaco" w:cs="Monaco"/>
                      <w:sz w:val="32"/>
                      <w:szCs w:val="32"/>
                      <w:lang w:val="en-US"/>
                    </w:rPr>
                  </w:rPrChange>
                </w:rPr>
                <w:lastRenderedPageBreak/>
                <w:t xml:space="preserve">            borderColor</w:t>
              </w:r>
              <w:r w:rsidRPr="00E066BD">
                <w:rPr>
                  <w:b/>
                  <w:bCs/>
                  <w:color w:val="CE5C00"/>
                  <w:lang w:val="en-US"/>
                  <w:rPrChange w:id="6326" w:author="Borja Gonzalez" w:date="2017-09-28T19:28:00Z">
                    <w:rPr>
                      <w:rFonts w:ascii="Monaco" w:hAnsi="Monaco" w:cs="Monaco"/>
                      <w:b/>
                      <w:bCs/>
                      <w:color w:val="CE5C00"/>
                      <w:sz w:val="32"/>
                      <w:szCs w:val="32"/>
                      <w:lang w:val="en-US"/>
                    </w:rPr>
                  </w:rPrChange>
                </w:rPr>
                <w:t>:</w:t>
              </w:r>
              <w:r w:rsidRPr="00E066BD">
                <w:rPr>
                  <w:lang w:val="en-US"/>
                  <w:rPrChange w:id="6327" w:author="Borja Gonzalez" w:date="2017-09-28T19:28:00Z">
                    <w:rPr>
                      <w:rFonts w:ascii="Monaco" w:hAnsi="Monaco" w:cs="Monaco"/>
                      <w:sz w:val="32"/>
                      <w:szCs w:val="32"/>
                      <w:lang w:val="en-US"/>
                    </w:rPr>
                  </w:rPrChange>
                </w:rPr>
                <w:t xml:space="preserve"> </w:t>
              </w:r>
              <w:r w:rsidRPr="00E066BD">
                <w:rPr>
                  <w:color w:val="4E9A06"/>
                  <w:lang w:val="en-US"/>
                  <w:rPrChange w:id="6328" w:author="Borja Gonzalez" w:date="2017-09-28T19:28:00Z">
                    <w:rPr>
                      <w:rFonts w:ascii="Monaco" w:hAnsi="Monaco" w:cs="Monaco"/>
                      <w:color w:val="4E9A06"/>
                      <w:sz w:val="32"/>
                      <w:szCs w:val="32"/>
                      <w:lang w:val="en-US"/>
                    </w:rPr>
                  </w:rPrChange>
                </w:rPr>
                <w:t>"</w:t>
              </w:r>
              <w:proofErr w:type="gramStart"/>
              <w:r w:rsidRPr="00E066BD">
                <w:rPr>
                  <w:color w:val="4E9A06"/>
                  <w:lang w:val="en-US"/>
                  <w:rPrChange w:id="6329"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330" w:author="Borja Gonzalez" w:date="2017-09-28T19:28:00Z">
                    <w:rPr>
                      <w:rFonts w:ascii="Monaco" w:hAnsi="Monaco" w:cs="Monaco"/>
                      <w:color w:val="4E9A06"/>
                      <w:sz w:val="32"/>
                      <w:szCs w:val="32"/>
                      <w:lang w:val="en-US"/>
                    </w:rPr>
                  </w:rPrChange>
                </w:rPr>
                <w:t>75,192,192,1)"</w:t>
              </w:r>
              <w:r w:rsidRPr="00E066BD">
                <w:rPr>
                  <w:b/>
                  <w:bCs/>
                  <w:lang w:val="en-US"/>
                  <w:rPrChange w:id="6331"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332" w:author="Borja Gonzalez" w:date="2017-09-28T19:27:00Z"/>
                <w:lang w:val="en-US"/>
                <w:rPrChange w:id="6333" w:author="Borja Gonzalez" w:date="2017-09-28T19:28:00Z">
                  <w:rPr>
                    <w:ins w:id="6334" w:author="Borja Gonzalez" w:date="2017-09-28T19:27:00Z"/>
                    <w:rFonts w:ascii="Monaco" w:eastAsiaTheme="majorEastAsia" w:hAnsi="Monaco" w:cs="Monaco"/>
                    <w:color w:val="243F60" w:themeColor="accent1" w:themeShade="7F"/>
                    <w:sz w:val="32"/>
                    <w:szCs w:val="32"/>
                    <w:lang w:val="en-US"/>
                  </w:rPr>
                </w:rPrChange>
              </w:rPr>
              <w:pPrChange w:id="6335" w:author="GONZALEZ DIAZ, BORJA" w:date="2017-09-29T19:26:00Z">
                <w:pPr>
                  <w:keepNext/>
                  <w:keepLines/>
                  <w:widowControl w:val="0"/>
                  <w:autoSpaceDE w:val="0"/>
                  <w:autoSpaceDN w:val="0"/>
                  <w:adjustRightInd w:val="0"/>
                  <w:spacing w:before="200"/>
                  <w:outlineLvl w:val="4"/>
                </w:pPr>
              </w:pPrChange>
            </w:pPr>
            <w:ins w:id="6336" w:author="Borja Gonzalez" w:date="2017-09-28T19:27:00Z">
              <w:r w:rsidRPr="00E066BD">
                <w:rPr>
                  <w:lang w:val="en-US"/>
                  <w:rPrChange w:id="6337" w:author="Borja Gonzalez" w:date="2017-09-28T19:28:00Z">
                    <w:rPr>
                      <w:rFonts w:ascii="Monaco" w:hAnsi="Monaco" w:cs="Monaco"/>
                      <w:sz w:val="32"/>
                      <w:szCs w:val="32"/>
                      <w:lang w:val="en-US"/>
                    </w:rPr>
                  </w:rPrChange>
                </w:rPr>
                <w:t xml:space="preserve">            borderCapStyle</w:t>
              </w:r>
              <w:r w:rsidRPr="00E066BD">
                <w:rPr>
                  <w:b/>
                  <w:bCs/>
                  <w:color w:val="CE5C00"/>
                  <w:lang w:val="en-US"/>
                  <w:rPrChange w:id="6338" w:author="Borja Gonzalez" w:date="2017-09-28T19:28:00Z">
                    <w:rPr>
                      <w:rFonts w:ascii="Monaco" w:hAnsi="Monaco" w:cs="Monaco"/>
                      <w:b/>
                      <w:bCs/>
                      <w:color w:val="CE5C00"/>
                      <w:sz w:val="32"/>
                      <w:szCs w:val="32"/>
                      <w:lang w:val="en-US"/>
                    </w:rPr>
                  </w:rPrChange>
                </w:rPr>
                <w:t>:</w:t>
              </w:r>
              <w:r w:rsidRPr="00E066BD">
                <w:rPr>
                  <w:lang w:val="en-US"/>
                  <w:rPrChange w:id="6339" w:author="Borja Gonzalez" w:date="2017-09-28T19:28:00Z">
                    <w:rPr>
                      <w:rFonts w:ascii="Monaco" w:hAnsi="Monaco" w:cs="Monaco"/>
                      <w:sz w:val="32"/>
                      <w:szCs w:val="32"/>
                      <w:lang w:val="en-US"/>
                    </w:rPr>
                  </w:rPrChange>
                </w:rPr>
                <w:t xml:space="preserve"> </w:t>
              </w:r>
              <w:r w:rsidRPr="00E066BD">
                <w:rPr>
                  <w:color w:val="4E9A06"/>
                  <w:lang w:val="en-US"/>
                  <w:rPrChange w:id="6340" w:author="Borja Gonzalez" w:date="2017-09-28T19:28:00Z">
                    <w:rPr>
                      <w:rFonts w:ascii="Monaco" w:hAnsi="Monaco" w:cs="Monaco"/>
                      <w:color w:val="4E9A06"/>
                      <w:sz w:val="32"/>
                      <w:szCs w:val="32"/>
                      <w:lang w:val="en-US"/>
                    </w:rPr>
                  </w:rPrChange>
                </w:rPr>
                <w:t>'butt'</w:t>
              </w:r>
              <w:r w:rsidRPr="00E066BD">
                <w:rPr>
                  <w:b/>
                  <w:bCs/>
                  <w:lang w:val="en-US"/>
                  <w:rPrChange w:id="6341"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342" w:author="Borja Gonzalez" w:date="2017-09-28T19:27:00Z"/>
                <w:lang w:val="en-US"/>
                <w:rPrChange w:id="6343" w:author="Borja Gonzalez" w:date="2017-09-28T19:28:00Z">
                  <w:rPr>
                    <w:ins w:id="6344" w:author="Borja Gonzalez" w:date="2017-09-28T19:27:00Z"/>
                    <w:rFonts w:ascii="Monaco" w:eastAsiaTheme="majorEastAsia" w:hAnsi="Monaco" w:cs="Monaco"/>
                    <w:color w:val="243F60" w:themeColor="accent1" w:themeShade="7F"/>
                    <w:sz w:val="32"/>
                    <w:szCs w:val="32"/>
                    <w:lang w:val="en-US"/>
                  </w:rPr>
                </w:rPrChange>
              </w:rPr>
              <w:pPrChange w:id="6345" w:author="GONZALEZ DIAZ, BORJA" w:date="2017-09-29T19:26:00Z">
                <w:pPr>
                  <w:keepNext/>
                  <w:keepLines/>
                  <w:widowControl w:val="0"/>
                  <w:autoSpaceDE w:val="0"/>
                  <w:autoSpaceDN w:val="0"/>
                  <w:adjustRightInd w:val="0"/>
                  <w:spacing w:before="200"/>
                  <w:outlineLvl w:val="4"/>
                </w:pPr>
              </w:pPrChange>
            </w:pPr>
            <w:ins w:id="6346" w:author="Borja Gonzalez" w:date="2017-09-28T19:27:00Z">
              <w:r w:rsidRPr="00E066BD">
                <w:rPr>
                  <w:lang w:val="en-US"/>
                  <w:rPrChange w:id="6347" w:author="Borja Gonzalez" w:date="2017-09-28T19:28:00Z">
                    <w:rPr>
                      <w:rFonts w:ascii="Monaco" w:hAnsi="Monaco" w:cs="Monaco"/>
                      <w:sz w:val="32"/>
                      <w:szCs w:val="32"/>
                      <w:lang w:val="en-US"/>
                    </w:rPr>
                  </w:rPrChange>
                </w:rPr>
                <w:t xml:space="preserve">            borderDash</w:t>
              </w:r>
              <w:r w:rsidRPr="00E066BD">
                <w:rPr>
                  <w:b/>
                  <w:bCs/>
                  <w:color w:val="CE5C00"/>
                  <w:lang w:val="en-US"/>
                  <w:rPrChange w:id="6348" w:author="Borja Gonzalez" w:date="2017-09-28T19:28:00Z">
                    <w:rPr>
                      <w:rFonts w:ascii="Monaco" w:hAnsi="Monaco" w:cs="Monaco"/>
                      <w:b/>
                      <w:bCs/>
                      <w:color w:val="CE5C00"/>
                      <w:sz w:val="32"/>
                      <w:szCs w:val="32"/>
                      <w:lang w:val="en-US"/>
                    </w:rPr>
                  </w:rPrChange>
                </w:rPr>
                <w:t>:</w:t>
              </w:r>
              <w:r w:rsidRPr="00E066BD">
                <w:rPr>
                  <w:lang w:val="en-US"/>
                  <w:rPrChange w:id="6349" w:author="Borja Gonzalez" w:date="2017-09-28T19:28:00Z">
                    <w:rPr>
                      <w:rFonts w:ascii="Monaco" w:hAnsi="Monaco" w:cs="Monaco"/>
                      <w:sz w:val="32"/>
                      <w:szCs w:val="32"/>
                      <w:lang w:val="en-US"/>
                    </w:rPr>
                  </w:rPrChange>
                </w:rPr>
                <w:t xml:space="preserve"> </w:t>
              </w:r>
              <w:r w:rsidRPr="00E066BD">
                <w:rPr>
                  <w:b/>
                  <w:bCs/>
                  <w:lang w:val="en-US"/>
                  <w:rPrChange w:id="6350"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351" w:author="Borja Gonzalez" w:date="2017-09-28T19:27:00Z"/>
                <w:lang w:val="en-US"/>
                <w:rPrChange w:id="6352" w:author="Borja Gonzalez" w:date="2017-09-28T19:28:00Z">
                  <w:rPr>
                    <w:ins w:id="6353" w:author="Borja Gonzalez" w:date="2017-09-28T19:27:00Z"/>
                    <w:rFonts w:ascii="Monaco" w:eastAsiaTheme="majorEastAsia" w:hAnsi="Monaco" w:cs="Monaco"/>
                    <w:color w:val="243F60" w:themeColor="accent1" w:themeShade="7F"/>
                    <w:sz w:val="32"/>
                    <w:szCs w:val="32"/>
                    <w:lang w:val="en-US"/>
                  </w:rPr>
                </w:rPrChange>
              </w:rPr>
              <w:pPrChange w:id="6354" w:author="GONZALEZ DIAZ, BORJA" w:date="2017-09-29T19:26:00Z">
                <w:pPr>
                  <w:keepNext/>
                  <w:keepLines/>
                  <w:widowControl w:val="0"/>
                  <w:autoSpaceDE w:val="0"/>
                  <w:autoSpaceDN w:val="0"/>
                  <w:adjustRightInd w:val="0"/>
                  <w:spacing w:before="200"/>
                  <w:outlineLvl w:val="4"/>
                </w:pPr>
              </w:pPrChange>
            </w:pPr>
            <w:ins w:id="6355" w:author="Borja Gonzalez" w:date="2017-09-28T19:27:00Z">
              <w:r w:rsidRPr="00E066BD">
                <w:rPr>
                  <w:lang w:val="en-US"/>
                  <w:rPrChange w:id="6356" w:author="Borja Gonzalez" w:date="2017-09-28T19:28:00Z">
                    <w:rPr>
                      <w:rFonts w:ascii="Monaco" w:hAnsi="Monaco" w:cs="Monaco"/>
                      <w:sz w:val="32"/>
                      <w:szCs w:val="32"/>
                      <w:lang w:val="en-US"/>
                    </w:rPr>
                  </w:rPrChange>
                </w:rPr>
                <w:t xml:space="preserve">            borderDashOffset</w:t>
              </w:r>
              <w:r w:rsidRPr="00E066BD">
                <w:rPr>
                  <w:b/>
                  <w:bCs/>
                  <w:color w:val="CE5C00"/>
                  <w:lang w:val="en-US"/>
                  <w:rPrChange w:id="6357" w:author="Borja Gonzalez" w:date="2017-09-28T19:28:00Z">
                    <w:rPr>
                      <w:rFonts w:ascii="Monaco" w:hAnsi="Monaco" w:cs="Monaco"/>
                      <w:b/>
                      <w:bCs/>
                      <w:color w:val="CE5C00"/>
                      <w:sz w:val="32"/>
                      <w:szCs w:val="32"/>
                      <w:lang w:val="en-US"/>
                    </w:rPr>
                  </w:rPrChange>
                </w:rPr>
                <w:t>:</w:t>
              </w:r>
              <w:r w:rsidRPr="00E066BD">
                <w:rPr>
                  <w:lang w:val="en-US"/>
                  <w:rPrChange w:id="6358" w:author="Borja Gonzalez" w:date="2017-09-28T19:28:00Z">
                    <w:rPr>
                      <w:rFonts w:ascii="Monaco" w:hAnsi="Monaco" w:cs="Monaco"/>
                      <w:sz w:val="32"/>
                      <w:szCs w:val="32"/>
                      <w:lang w:val="en-US"/>
                    </w:rPr>
                  </w:rPrChange>
                </w:rPr>
                <w:t xml:space="preserve"> </w:t>
              </w:r>
              <w:r w:rsidRPr="00E066BD">
                <w:rPr>
                  <w:b/>
                  <w:bCs/>
                  <w:color w:val="0000CF"/>
                  <w:lang w:val="en-US"/>
                  <w:rPrChange w:id="6359" w:author="Borja Gonzalez" w:date="2017-09-28T19:28:00Z">
                    <w:rPr>
                      <w:rFonts w:ascii="Monaco" w:hAnsi="Monaco" w:cs="Monaco"/>
                      <w:b/>
                      <w:bCs/>
                      <w:color w:val="0000CF"/>
                      <w:sz w:val="32"/>
                      <w:szCs w:val="32"/>
                      <w:lang w:val="en-US"/>
                    </w:rPr>
                  </w:rPrChange>
                </w:rPr>
                <w:t>0.0</w:t>
              </w:r>
              <w:r w:rsidRPr="00E066BD">
                <w:rPr>
                  <w:b/>
                  <w:bCs/>
                  <w:lang w:val="en-US"/>
                  <w:rPrChange w:id="6360"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361" w:author="Borja Gonzalez" w:date="2017-09-28T19:27:00Z"/>
                <w:lang w:val="en-US"/>
                <w:rPrChange w:id="6362" w:author="Borja Gonzalez" w:date="2017-09-28T19:28:00Z">
                  <w:rPr>
                    <w:ins w:id="6363" w:author="Borja Gonzalez" w:date="2017-09-28T19:27:00Z"/>
                    <w:rFonts w:ascii="Monaco" w:eastAsiaTheme="majorEastAsia" w:hAnsi="Monaco" w:cs="Monaco"/>
                    <w:color w:val="243F60" w:themeColor="accent1" w:themeShade="7F"/>
                    <w:sz w:val="32"/>
                    <w:szCs w:val="32"/>
                    <w:lang w:val="en-US"/>
                  </w:rPr>
                </w:rPrChange>
              </w:rPr>
              <w:pPrChange w:id="6364" w:author="GONZALEZ DIAZ, BORJA" w:date="2017-09-29T19:26:00Z">
                <w:pPr>
                  <w:keepNext/>
                  <w:keepLines/>
                  <w:widowControl w:val="0"/>
                  <w:autoSpaceDE w:val="0"/>
                  <w:autoSpaceDN w:val="0"/>
                  <w:adjustRightInd w:val="0"/>
                  <w:spacing w:before="200"/>
                  <w:outlineLvl w:val="4"/>
                </w:pPr>
              </w:pPrChange>
            </w:pPr>
            <w:ins w:id="6365" w:author="Borja Gonzalez" w:date="2017-09-28T19:27:00Z">
              <w:r w:rsidRPr="00E066BD">
                <w:rPr>
                  <w:lang w:val="en-US"/>
                  <w:rPrChange w:id="6366" w:author="Borja Gonzalez" w:date="2017-09-28T19:28:00Z">
                    <w:rPr>
                      <w:rFonts w:ascii="Monaco" w:hAnsi="Monaco" w:cs="Monaco"/>
                      <w:sz w:val="32"/>
                      <w:szCs w:val="32"/>
                      <w:lang w:val="en-US"/>
                    </w:rPr>
                  </w:rPrChange>
                </w:rPr>
                <w:t xml:space="preserve">            borderJoinStyle</w:t>
              </w:r>
              <w:r w:rsidRPr="00E066BD">
                <w:rPr>
                  <w:b/>
                  <w:bCs/>
                  <w:color w:val="CE5C00"/>
                  <w:lang w:val="en-US"/>
                  <w:rPrChange w:id="6367" w:author="Borja Gonzalez" w:date="2017-09-28T19:28:00Z">
                    <w:rPr>
                      <w:rFonts w:ascii="Monaco" w:hAnsi="Monaco" w:cs="Monaco"/>
                      <w:b/>
                      <w:bCs/>
                      <w:color w:val="CE5C00"/>
                      <w:sz w:val="32"/>
                      <w:szCs w:val="32"/>
                      <w:lang w:val="en-US"/>
                    </w:rPr>
                  </w:rPrChange>
                </w:rPr>
                <w:t>:</w:t>
              </w:r>
              <w:r w:rsidRPr="00E066BD">
                <w:rPr>
                  <w:lang w:val="en-US"/>
                  <w:rPrChange w:id="6368" w:author="Borja Gonzalez" w:date="2017-09-28T19:28:00Z">
                    <w:rPr>
                      <w:rFonts w:ascii="Monaco" w:hAnsi="Monaco" w:cs="Monaco"/>
                      <w:sz w:val="32"/>
                      <w:szCs w:val="32"/>
                      <w:lang w:val="en-US"/>
                    </w:rPr>
                  </w:rPrChange>
                </w:rPr>
                <w:t xml:space="preserve"> </w:t>
              </w:r>
              <w:r w:rsidRPr="00E066BD">
                <w:rPr>
                  <w:color w:val="4E9A06"/>
                  <w:lang w:val="en-US"/>
                  <w:rPrChange w:id="6369" w:author="Borja Gonzalez" w:date="2017-09-28T19:28:00Z">
                    <w:rPr>
                      <w:rFonts w:ascii="Monaco" w:hAnsi="Monaco" w:cs="Monaco"/>
                      <w:color w:val="4E9A06"/>
                      <w:sz w:val="32"/>
                      <w:szCs w:val="32"/>
                      <w:lang w:val="en-US"/>
                    </w:rPr>
                  </w:rPrChange>
                </w:rPr>
                <w:t>'miter'</w:t>
              </w:r>
              <w:r w:rsidRPr="00E066BD">
                <w:rPr>
                  <w:b/>
                  <w:bCs/>
                  <w:lang w:val="en-US"/>
                  <w:rPrChange w:id="6370"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371" w:author="Borja Gonzalez" w:date="2017-09-28T19:27:00Z"/>
                <w:lang w:val="en-US"/>
                <w:rPrChange w:id="6372" w:author="Borja Gonzalez" w:date="2017-09-28T19:28:00Z">
                  <w:rPr>
                    <w:ins w:id="6373" w:author="Borja Gonzalez" w:date="2017-09-28T19:27:00Z"/>
                    <w:rFonts w:ascii="Monaco" w:eastAsiaTheme="majorEastAsia" w:hAnsi="Monaco" w:cs="Monaco"/>
                    <w:color w:val="243F60" w:themeColor="accent1" w:themeShade="7F"/>
                    <w:sz w:val="32"/>
                    <w:szCs w:val="32"/>
                    <w:lang w:val="en-US"/>
                  </w:rPr>
                </w:rPrChange>
              </w:rPr>
              <w:pPrChange w:id="6374" w:author="GONZALEZ DIAZ, BORJA" w:date="2017-09-29T19:26:00Z">
                <w:pPr>
                  <w:keepNext/>
                  <w:keepLines/>
                  <w:widowControl w:val="0"/>
                  <w:autoSpaceDE w:val="0"/>
                  <w:autoSpaceDN w:val="0"/>
                  <w:adjustRightInd w:val="0"/>
                  <w:spacing w:before="200"/>
                  <w:outlineLvl w:val="4"/>
                </w:pPr>
              </w:pPrChange>
            </w:pPr>
            <w:ins w:id="6375" w:author="Borja Gonzalez" w:date="2017-09-28T19:27:00Z">
              <w:r w:rsidRPr="00E066BD">
                <w:rPr>
                  <w:lang w:val="en-US"/>
                  <w:rPrChange w:id="6376" w:author="Borja Gonzalez" w:date="2017-09-28T19:28:00Z">
                    <w:rPr>
                      <w:rFonts w:ascii="Monaco" w:hAnsi="Monaco" w:cs="Monaco"/>
                      <w:sz w:val="32"/>
                      <w:szCs w:val="32"/>
                      <w:lang w:val="en-US"/>
                    </w:rPr>
                  </w:rPrChange>
                </w:rPr>
                <w:t xml:space="preserve">            pointBorderColor</w:t>
              </w:r>
              <w:r w:rsidRPr="00E066BD">
                <w:rPr>
                  <w:b/>
                  <w:bCs/>
                  <w:color w:val="CE5C00"/>
                  <w:lang w:val="en-US"/>
                  <w:rPrChange w:id="6377" w:author="Borja Gonzalez" w:date="2017-09-28T19:28:00Z">
                    <w:rPr>
                      <w:rFonts w:ascii="Monaco" w:hAnsi="Monaco" w:cs="Monaco"/>
                      <w:b/>
                      <w:bCs/>
                      <w:color w:val="CE5C00"/>
                      <w:sz w:val="32"/>
                      <w:szCs w:val="32"/>
                      <w:lang w:val="en-US"/>
                    </w:rPr>
                  </w:rPrChange>
                </w:rPr>
                <w:t>:</w:t>
              </w:r>
              <w:r w:rsidRPr="00E066BD">
                <w:rPr>
                  <w:lang w:val="en-US"/>
                  <w:rPrChange w:id="6378" w:author="Borja Gonzalez" w:date="2017-09-28T19:28:00Z">
                    <w:rPr>
                      <w:rFonts w:ascii="Monaco" w:hAnsi="Monaco" w:cs="Monaco"/>
                      <w:sz w:val="32"/>
                      <w:szCs w:val="32"/>
                      <w:lang w:val="en-US"/>
                    </w:rPr>
                  </w:rPrChange>
                </w:rPr>
                <w:t xml:space="preserve"> </w:t>
              </w:r>
              <w:r w:rsidRPr="00E066BD">
                <w:rPr>
                  <w:color w:val="4E9A06"/>
                  <w:lang w:val="en-US"/>
                  <w:rPrChange w:id="6379" w:author="Borja Gonzalez" w:date="2017-09-28T19:28:00Z">
                    <w:rPr>
                      <w:rFonts w:ascii="Monaco" w:hAnsi="Monaco" w:cs="Monaco"/>
                      <w:color w:val="4E9A06"/>
                      <w:sz w:val="32"/>
                      <w:szCs w:val="32"/>
                      <w:lang w:val="en-US"/>
                    </w:rPr>
                  </w:rPrChange>
                </w:rPr>
                <w:t>"</w:t>
              </w:r>
              <w:proofErr w:type="gramStart"/>
              <w:r w:rsidRPr="00E066BD">
                <w:rPr>
                  <w:color w:val="4E9A06"/>
                  <w:lang w:val="en-US"/>
                  <w:rPrChange w:id="6380"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381" w:author="Borja Gonzalez" w:date="2017-09-28T19:28:00Z">
                    <w:rPr>
                      <w:rFonts w:ascii="Monaco" w:hAnsi="Monaco" w:cs="Monaco"/>
                      <w:color w:val="4E9A06"/>
                      <w:sz w:val="32"/>
                      <w:szCs w:val="32"/>
                      <w:lang w:val="en-US"/>
                    </w:rPr>
                  </w:rPrChange>
                </w:rPr>
                <w:t>75,192,192,1)"</w:t>
              </w:r>
              <w:r w:rsidRPr="00E066BD">
                <w:rPr>
                  <w:b/>
                  <w:bCs/>
                  <w:lang w:val="en-US"/>
                  <w:rPrChange w:id="6382"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383" w:author="Borja Gonzalez" w:date="2017-09-28T19:27:00Z"/>
                <w:lang w:val="en-US"/>
                <w:rPrChange w:id="6384" w:author="Borja Gonzalez" w:date="2017-09-28T19:28:00Z">
                  <w:rPr>
                    <w:ins w:id="6385" w:author="Borja Gonzalez" w:date="2017-09-28T19:27:00Z"/>
                    <w:rFonts w:ascii="Monaco" w:eastAsiaTheme="majorEastAsia" w:hAnsi="Monaco" w:cs="Monaco"/>
                    <w:color w:val="243F60" w:themeColor="accent1" w:themeShade="7F"/>
                    <w:sz w:val="32"/>
                    <w:szCs w:val="32"/>
                    <w:lang w:val="en-US"/>
                  </w:rPr>
                </w:rPrChange>
              </w:rPr>
              <w:pPrChange w:id="6386" w:author="GONZALEZ DIAZ, BORJA" w:date="2017-09-29T19:26:00Z">
                <w:pPr>
                  <w:keepNext/>
                  <w:keepLines/>
                  <w:widowControl w:val="0"/>
                  <w:autoSpaceDE w:val="0"/>
                  <w:autoSpaceDN w:val="0"/>
                  <w:adjustRightInd w:val="0"/>
                  <w:spacing w:before="200"/>
                  <w:outlineLvl w:val="4"/>
                </w:pPr>
              </w:pPrChange>
            </w:pPr>
            <w:ins w:id="6387" w:author="Borja Gonzalez" w:date="2017-09-28T19:27:00Z">
              <w:r w:rsidRPr="00E066BD">
                <w:rPr>
                  <w:lang w:val="en-US"/>
                  <w:rPrChange w:id="6388"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389" w:author="Borja Gonzalez" w:date="2017-09-28T19:28:00Z">
                    <w:rPr>
                      <w:rFonts w:ascii="Monaco" w:hAnsi="Monaco" w:cs="Monaco"/>
                      <w:b/>
                      <w:bCs/>
                      <w:color w:val="CE5C00"/>
                      <w:sz w:val="32"/>
                      <w:szCs w:val="32"/>
                      <w:lang w:val="en-US"/>
                    </w:rPr>
                  </w:rPrChange>
                </w:rPr>
                <w:t>:</w:t>
              </w:r>
              <w:r w:rsidRPr="00E066BD">
                <w:rPr>
                  <w:lang w:val="en-US"/>
                  <w:rPrChange w:id="6390" w:author="Borja Gonzalez" w:date="2017-09-28T19:28:00Z">
                    <w:rPr>
                      <w:rFonts w:ascii="Monaco" w:hAnsi="Monaco" w:cs="Monaco"/>
                      <w:sz w:val="32"/>
                      <w:szCs w:val="32"/>
                      <w:lang w:val="en-US"/>
                    </w:rPr>
                  </w:rPrChange>
                </w:rPr>
                <w:t xml:space="preserve"> </w:t>
              </w:r>
              <w:r w:rsidRPr="00E066BD">
                <w:rPr>
                  <w:color w:val="4E9A06"/>
                  <w:lang w:val="en-US"/>
                  <w:rPrChange w:id="6391" w:author="Borja Gonzalez" w:date="2017-09-28T19:28:00Z">
                    <w:rPr>
                      <w:rFonts w:ascii="Monaco" w:hAnsi="Monaco" w:cs="Monaco"/>
                      <w:color w:val="4E9A06"/>
                      <w:sz w:val="32"/>
                      <w:szCs w:val="32"/>
                      <w:lang w:val="en-US"/>
                    </w:rPr>
                  </w:rPrChange>
                </w:rPr>
                <w:t>"#fff"</w:t>
              </w:r>
              <w:r w:rsidRPr="00E066BD">
                <w:rPr>
                  <w:b/>
                  <w:bCs/>
                  <w:lang w:val="en-US"/>
                  <w:rPrChange w:id="6392"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393" w:author="Borja Gonzalez" w:date="2017-09-28T19:27:00Z"/>
                <w:lang w:val="en-US"/>
                <w:rPrChange w:id="6394" w:author="Borja Gonzalez" w:date="2017-09-28T19:28:00Z">
                  <w:rPr>
                    <w:ins w:id="6395" w:author="Borja Gonzalez" w:date="2017-09-28T19:27:00Z"/>
                    <w:rFonts w:ascii="Monaco" w:eastAsiaTheme="majorEastAsia" w:hAnsi="Monaco" w:cs="Monaco"/>
                    <w:color w:val="243F60" w:themeColor="accent1" w:themeShade="7F"/>
                    <w:sz w:val="32"/>
                    <w:szCs w:val="32"/>
                    <w:lang w:val="en-US"/>
                  </w:rPr>
                </w:rPrChange>
              </w:rPr>
              <w:pPrChange w:id="6396" w:author="GONZALEZ DIAZ, BORJA" w:date="2017-09-29T19:26:00Z">
                <w:pPr>
                  <w:keepNext/>
                  <w:keepLines/>
                  <w:widowControl w:val="0"/>
                  <w:autoSpaceDE w:val="0"/>
                  <w:autoSpaceDN w:val="0"/>
                  <w:adjustRightInd w:val="0"/>
                  <w:spacing w:before="200"/>
                  <w:outlineLvl w:val="4"/>
                </w:pPr>
              </w:pPrChange>
            </w:pPr>
            <w:ins w:id="6397" w:author="Borja Gonzalez" w:date="2017-09-28T19:27:00Z">
              <w:r w:rsidRPr="00E066BD">
                <w:rPr>
                  <w:lang w:val="en-US"/>
                  <w:rPrChange w:id="6398" w:author="Borja Gonzalez" w:date="2017-09-28T19:28:00Z">
                    <w:rPr>
                      <w:rFonts w:ascii="Monaco" w:hAnsi="Monaco" w:cs="Monaco"/>
                      <w:sz w:val="32"/>
                      <w:szCs w:val="32"/>
                      <w:lang w:val="en-US"/>
                    </w:rPr>
                  </w:rPrChange>
                </w:rPr>
                <w:t xml:space="preserve">            pointBorderWidth</w:t>
              </w:r>
              <w:r w:rsidRPr="00E066BD">
                <w:rPr>
                  <w:b/>
                  <w:bCs/>
                  <w:color w:val="CE5C00"/>
                  <w:lang w:val="en-US"/>
                  <w:rPrChange w:id="6399" w:author="Borja Gonzalez" w:date="2017-09-28T19:28:00Z">
                    <w:rPr>
                      <w:rFonts w:ascii="Monaco" w:hAnsi="Monaco" w:cs="Monaco"/>
                      <w:b/>
                      <w:bCs/>
                      <w:color w:val="CE5C00"/>
                      <w:sz w:val="32"/>
                      <w:szCs w:val="32"/>
                      <w:lang w:val="en-US"/>
                    </w:rPr>
                  </w:rPrChange>
                </w:rPr>
                <w:t>:</w:t>
              </w:r>
              <w:r w:rsidRPr="00E066BD">
                <w:rPr>
                  <w:lang w:val="en-US"/>
                  <w:rPrChange w:id="6400" w:author="Borja Gonzalez" w:date="2017-09-28T19:28:00Z">
                    <w:rPr>
                      <w:rFonts w:ascii="Monaco" w:hAnsi="Monaco" w:cs="Monaco"/>
                      <w:sz w:val="32"/>
                      <w:szCs w:val="32"/>
                      <w:lang w:val="en-US"/>
                    </w:rPr>
                  </w:rPrChange>
                </w:rPr>
                <w:t xml:space="preserve"> </w:t>
              </w:r>
              <w:r w:rsidRPr="00E066BD">
                <w:rPr>
                  <w:b/>
                  <w:bCs/>
                  <w:color w:val="0000CF"/>
                  <w:lang w:val="en-US"/>
                  <w:rPrChange w:id="6401" w:author="Borja Gonzalez" w:date="2017-09-28T19:28:00Z">
                    <w:rPr>
                      <w:rFonts w:ascii="Monaco" w:hAnsi="Monaco" w:cs="Monaco"/>
                      <w:b/>
                      <w:bCs/>
                      <w:color w:val="0000CF"/>
                      <w:sz w:val="32"/>
                      <w:szCs w:val="32"/>
                      <w:lang w:val="en-US"/>
                    </w:rPr>
                  </w:rPrChange>
                </w:rPr>
                <w:t>1</w:t>
              </w:r>
              <w:r w:rsidRPr="00E066BD">
                <w:rPr>
                  <w:b/>
                  <w:bCs/>
                  <w:lang w:val="en-US"/>
                  <w:rPrChange w:id="6402"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403" w:author="Borja Gonzalez" w:date="2017-09-28T19:27:00Z"/>
                <w:lang w:val="en-US"/>
                <w:rPrChange w:id="6404" w:author="Borja Gonzalez" w:date="2017-09-28T19:28:00Z">
                  <w:rPr>
                    <w:ins w:id="6405" w:author="Borja Gonzalez" w:date="2017-09-28T19:27:00Z"/>
                    <w:rFonts w:ascii="Monaco" w:eastAsiaTheme="majorEastAsia" w:hAnsi="Monaco" w:cs="Monaco"/>
                    <w:color w:val="243F60" w:themeColor="accent1" w:themeShade="7F"/>
                    <w:sz w:val="32"/>
                    <w:szCs w:val="32"/>
                    <w:lang w:val="en-US"/>
                  </w:rPr>
                </w:rPrChange>
              </w:rPr>
              <w:pPrChange w:id="6406" w:author="GONZALEZ DIAZ, BORJA" w:date="2017-09-29T19:26:00Z">
                <w:pPr>
                  <w:keepNext/>
                  <w:keepLines/>
                  <w:widowControl w:val="0"/>
                  <w:autoSpaceDE w:val="0"/>
                  <w:autoSpaceDN w:val="0"/>
                  <w:adjustRightInd w:val="0"/>
                  <w:spacing w:before="200"/>
                  <w:outlineLvl w:val="4"/>
                </w:pPr>
              </w:pPrChange>
            </w:pPr>
            <w:ins w:id="6407" w:author="Borja Gonzalez" w:date="2017-09-28T19:27:00Z">
              <w:r w:rsidRPr="00E066BD">
                <w:rPr>
                  <w:lang w:val="en-US"/>
                  <w:rPrChange w:id="6408" w:author="Borja Gonzalez" w:date="2017-09-28T19:28:00Z">
                    <w:rPr>
                      <w:rFonts w:ascii="Monaco" w:hAnsi="Monaco" w:cs="Monaco"/>
                      <w:sz w:val="32"/>
                      <w:szCs w:val="32"/>
                      <w:lang w:val="en-US"/>
                    </w:rPr>
                  </w:rPrChange>
                </w:rPr>
                <w:t xml:space="preserve">            pointHoverRadius</w:t>
              </w:r>
              <w:r w:rsidRPr="00E066BD">
                <w:rPr>
                  <w:b/>
                  <w:bCs/>
                  <w:color w:val="CE5C00"/>
                  <w:lang w:val="en-US"/>
                  <w:rPrChange w:id="6409" w:author="Borja Gonzalez" w:date="2017-09-28T19:28:00Z">
                    <w:rPr>
                      <w:rFonts w:ascii="Monaco" w:hAnsi="Monaco" w:cs="Monaco"/>
                      <w:b/>
                      <w:bCs/>
                      <w:color w:val="CE5C00"/>
                      <w:sz w:val="32"/>
                      <w:szCs w:val="32"/>
                      <w:lang w:val="en-US"/>
                    </w:rPr>
                  </w:rPrChange>
                </w:rPr>
                <w:t>:</w:t>
              </w:r>
              <w:r w:rsidRPr="00E066BD">
                <w:rPr>
                  <w:lang w:val="en-US"/>
                  <w:rPrChange w:id="6410" w:author="Borja Gonzalez" w:date="2017-09-28T19:28:00Z">
                    <w:rPr>
                      <w:rFonts w:ascii="Monaco" w:hAnsi="Monaco" w:cs="Monaco"/>
                      <w:sz w:val="32"/>
                      <w:szCs w:val="32"/>
                      <w:lang w:val="en-US"/>
                    </w:rPr>
                  </w:rPrChange>
                </w:rPr>
                <w:t xml:space="preserve"> </w:t>
              </w:r>
              <w:r w:rsidRPr="00E066BD">
                <w:rPr>
                  <w:b/>
                  <w:bCs/>
                  <w:color w:val="0000CF"/>
                  <w:lang w:val="en-US"/>
                  <w:rPrChange w:id="6411" w:author="Borja Gonzalez" w:date="2017-09-28T19:28:00Z">
                    <w:rPr>
                      <w:rFonts w:ascii="Monaco" w:hAnsi="Monaco" w:cs="Monaco"/>
                      <w:b/>
                      <w:bCs/>
                      <w:color w:val="0000CF"/>
                      <w:sz w:val="32"/>
                      <w:szCs w:val="32"/>
                      <w:lang w:val="en-US"/>
                    </w:rPr>
                  </w:rPrChange>
                </w:rPr>
                <w:t>5</w:t>
              </w:r>
              <w:r w:rsidRPr="00E066BD">
                <w:rPr>
                  <w:b/>
                  <w:bCs/>
                  <w:lang w:val="en-US"/>
                  <w:rPrChange w:id="6412"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413" w:author="Borja Gonzalez" w:date="2017-09-28T19:27:00Z"/>
                <w:lang w:val="en-US"/>
                <w:rPrChange w:id="6414" w:author="Borja Gonzalez" w:date="2017-09-28T19:28:00Z">
                  <w:rPr>
                    <w:ins w:id="6415" w:author="Borja Gonzalez" w:date="2017-09-28T19:27:00Z"/>
                    <w:rFonts w:ascii="Monaco" w:eastAsiaTheme="majorEastAsia" w:hAnsi="Monaco" w:cs="Monaco"/>
                    <w:color w:val="243F60" w:themeColor="accent1" w:themeShade="7F"/>
                    <w:sz w:val="32"/>
                    <w:szCs w:val="32"/>
                    <w:lang w:val="en-US"/>
                  </w:rPr>
                </w:rPrChange>
              </w:rPr>
              <w:pPrChange w:id="6416" w:author="GONZALEZ DIAZ, BORJA" w:date="2017-09-29T19:26:00Z">
                <w:pPr>
                  <w:keepNext/>
                  <w:keepLines/>
                  <w:widowControl w:val="0"/>
                  <w:autoSpaceDE w:val="0"/>
                  <w:autoSpaceDN w:val="0"/>
                  <w:adjustRightInd w:val="0"/>
                  <w:spacing w:before="200"/>
                  <w:outlineLvl w:val="4"/>
                </w:pPr>
              </w:pPrChange>
            </w:pPr>
            <w:ins w:id="6417" w:author="Borja Gonzalez" w:date="2017-09-28T19:27:00Z">
              <w:r w:rsidRPr="00E066BD">
                <w:rPr>
                  <w:lang w:val="en-US"/>
                  <w:rPrChange w:id="6418"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419" w:author="Borja Gonzalez" w:date="2017-09-28T19:28:00Z">
                    <w:rPr>
                      <w:rFonts w:ascii="Monaco" w:hAnsi="Monaco" w:cs="Monaco"/>
                      <w:b/>
                      <w:bCs/>
                      <w:color w:val="CE5C00"/>
                      <w:sz w:val="32"/>
                      <w:szCs w:val="32"/>
                      <w:lang w:val="en-US"/>
                    </w:rPr>
                  </w:rPrChange>
                </w:rPr>
                <w:t>:</w:t>
              </w:r>
              <w:r w:rsidRPr="00E066BD">
                <w:rPr>
                  <w:lang w:val="en-US"/>
                  <w:rPrChange w:id="6420" w:author="Borja Gonzalez" w:date="2017-09-28T19:28:00Z">
                    <w:rPr>
                      <w:rFonts w:ascii="Monaco" w:hAnsi="Monaco" w:cs="Monaco"/>
                      <w:sz w:val="32"/>
                      <w:szCs w:val="32"/>
                      <w:lang w:val="en-US"/>
                    </w:rPr>
                  </w:rPrChange>
                </w:rPr>
                <w:t xml:space="preserve"> </w:t>
              </w:r>
              <w:r w:rsidRPr="00E066BD">
                <w:rPr>
                  <w:color w:val="4E9A06"/>
                  <w:lang w:val="en-US"/>
                  <w:rPrChange w:id="6421" w:author="Borja Gonzalez" w:date="2017-09-28T19:28:00Z">
                    <w:rPr>
                      <w:rFonts w:ascii="Monaco" w:hAnsi="Monaco" w:cs="Monaco"/>
                      <w:color w:val="4E9A06"/>
                      <w:sz w:val="32"/>
                      <w:szCs w:val="32"/>
                      <w:lang w:val="en-US"/>
                    </w:rPr>
                  </w:rPrChange>
                </w:rPr>
                <w:t>"</w:t>
              </w:r>
              <w:proofErr w:type="gramStart"/>
              <w:r w:rsidRPr="00E066BD">
                <w:rPr>
                  <w:color w:val="4E9A06"/>
                  <w:lang w:val="en-US"/>
                  <w:rPrChange w:id="6422"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423" w:author="Borja Gonzalez" w:date="2017-09-28T19:28:00Z">
                    <w:rPr>
                      <w:rFonts w:ascii="Monaco" w:hAnsi="Monaco" w:cs="Monaco"/>
                      <w:color w:val="4E9A06"/>
                      <w:sz w:val="32"/>
                      <w:szCs w:val="32"/>
                      <w:lang w:val="en-US"/>
                    </w:rPr>
                  </w:rPrChange>
                </w:rPr>
                <w:t>75,192,192,1)"</w:t>
              </w:r>
              <w:r w:rsidRPr="00E066BD">
                <w:rPr>
                  <w:b/>
                  <w:bCs/>
                  <w:lang w:val="en-US"/>
                  <w:rPrChange w:id="6424"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425" w:author="Borja Gonzalez" w:date="2017-09-28T19:27:00Z"/>
                <w:lang w:val="en-US"/>
                <w:rPrChange w:id="6426" w:author="Borja Gonzalez" w:date="2017-09-28T19:28:00Z">
                  <w:rPr>
                    <w:ins w:id="6427" w:author="Borja Gonzalez" w:date="2017-09-28T19:27:00Z"/>
                    <w:rFonts w:ascii="Monaco" w:eastAsiaTheme="majorEastAsia" w:hAnsi="Monaco" w:cs="Monaco"/>
                    <w:color w:val="243F60" w:themeColor="accent1" w:themeShade="7F"/>
                    <w:sz w:val="32"/>
                    <w:szCs w:val="32"/>
                    <w:lang w:val="en-US"/>
                  </w:rPr>
                </w:rPrChange>
              </w:rPr>
              <w:pPrChange w:id="6428" w:author="GONZALEZ DIAZ, BORJA" w:date="2017-09-29T19:26:00Z">
                <w:pPr>
                  <w:keepNext/>
                  <w:keepLines/>
                  <w:widowControl w:val="0"/>
                  <w:autoSpaceDE w:val="0"/>
                  <w:autoSpaceDN w:val="0"/>
                  <w:adjustRightInd w:val="0"/>
                  <w:spacing w:before="200"/>
                  <w:outlineLvl w:val="4"/>
                </w:pPr>
              </w:pPrChange>
            </w:pPr>
            <w:ins w:id="6429" w:author="Borja Gonzalez" w:date="2017-09-28T19:27:00Z">
              <w:r w:rsidRPr="00E066BD">
                <w:rPr>
                  <w:lang w:val="en-US"/>
                  <w:rPrChange w:id="6430"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431" w:author="Borja Gonzalez" w:date="2017-09-28T19:28:00Z">
                    <w:rPr>
                      <w:rFonts w:ascii="Monaco" w:hAnsi="Monaco" w:cs="Monaco"/>
                      <w:b/>
                      <w:bCs/>
                      <w:color w:val="CE5C00"/>
                      <w:sz w:val="32"/>
                      <w:szCs w:val="32"/>
                      <w:lang w:val="en-US"/>
                    </w:rPr>
                  </w:rPrChange>
                </w:rPr>
                <w:t>:</w:t>
              </w:r>
              <w:r w:rsidRPr="00E066BD">
                <w:rPr>
                  <w:lang w:val="en-US"/>
                  <w:rPrChange w:id="6432" w:author="Borja Gonzalez" w:date="2017-09-28T19:28:00Z">
                    <w:rPr>
                      <w:rFonts w:ascii="Monaco" w:hAnsi="Monaco" w:cs="Monaco"/>
                      <w:sz w:val="32"/>
                      <w:szCs w:val="32"/>
                      <w:lang w:val="en-US"/>
                    </w:rPr>
                  </w:rPrChange>
                </w:rPr>
                <w:t xml:space="preserve"> </w:t>
              </w:r>
              <w:r w:rsidRPr="00E066BD">
                <w:rPr>
                  <w:color w:val="4E9A06"/>
                  <w:lang w:val="en-US"/>
                  <w:rPrChange w:id="6433" w:author="Borja Gonzalez" w:date="2017-09-28T19:28:00Z">
                    <w:rPr>
                      <w:rFonts w:ascii="Monaco" w:hAnsi="Monaco" w:cs="Monaco"/>
                      <w:color w:val="4E9A06"/>
                      <w:sz w:val="32"/>
                      <w:szCs w:val="32"/>
                      <w:lang w:val="en-US"/>
                    </w:rPr>
                  </w:rPrChange>
                </w:rPr>
                <w:t>"</w:t>
              </w:r>
              <w:proofErr w:type="gramStart"/>
              <w:r w:rsidRPr="00E066BD">
                <w:rPr>
                  <w:color w:val="4E9A06"/>
                  <w:lang w:val="en-US"/>
                  <w:rPrChange w:id="6434" w:author="Borja Gonzalez" w:date="2017-09-28T19:28:00Z">
                    <w:rPr>
                      <w:rFonts w:ascii="Monaco" w:hAnsi="Monaco" w:cs="Monaco"/>
                      <w:color w:val="4E9A06"/>
                      <w:sz w:val="32"/>
                      <w:szCs w:val="32"/>
                      <w:lang w:val="en-US"/>
                    </w:rPr>
                  </w:rPrChange>
                </w:rPr>
                <w:t>rgba(</w:t>
              </w:r>
              <w:proofErr w:type="gramEnd"/>
              <w:r w:rsidRPr="00E066BD">
                <w:rPr>
                  <w:color w:val="4E9A06"/>
                  <w:lang w:val="en-US"/>
                  <w:rPrChange w:id="6435" w:author="Borja Gonzalez" w:date="2017-09-28T19:28:00Z">
                    <w:rPr>
                      <w:rFonts w:ascii="Monaco" w:hAnsi="Monaco" w:cs="Monaco"/>
                      <w:color w:val="4E9A06"/>
                      <w:sz w:val="32"/>
                      <w:szCs w:val="32"/>
                      <w:lang w:val="en-US"/>
                    </w:rPr>
                  </w:rPrChange>
                </w:rPr>
                <w:t>220,220,220,1)"</w:t>
              </w:r>
              <w:r w:rsidRPr="00E066BD">
                <w:rPr>
                  <w:b/>
                  <w:bCs/>
                  <w:lang w:val="en-US"/>
                  <w:rPrChange w:id="6436"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437" w:author="Borja Gonzalez" w:date="2017-09-28T19:27:00Z"/>
                <w:lang w:val="en-US"/>
                <w:rPrChange w:id="6438" w:author="Borja Gonzalez" w:date="2017-09-28T19:28:00Z">
                  <w:rPr>
                    <w:ins w:id="6439" w:author="Borja Gonzalez" w:date="2017-09-28T19:27:00Z"/>
                    <w:rFonts w:ascii="Monaco" w:eastAsiaTheme="majorEastAsia" w:hAnsi="Monaco" w:cs="Monaco"/>
                    <w:color w:val="243F60" w:themeColor="accent1" w:themeShade="7F"/>
                    <w:sz w:val="32"/>
                    <w:szCs w:val="32"/>
                    <w:lang w:val="en-US"/>
                  </w:rPr>
                </w:rPrChange>
              </w:rPr>
              <w:pPrChange w:id="6440" w:author="GONZALEZ DIAZ, BORJA" w:date="2017-09-29T19:26:00Z">
                <w:pPr>
                  <w:keepNext/>
                  <w:keepLines/>
                  <w:widowControl w:val="0"/>
                  <w:autoSpaceDE w:val="0"/>
                  <w:autoSpaceDN w:val="0"/>
                  <w:adjustRightInd w:val="0"/>
                  <w:spacing w:before="200"/>
                  <w:outlineLvl w:val="4"/>
                </w:pPr>
              </w:pPrChange>
            </w:pPr>
            <w:ins w:id="6441" w:author="Borja Gonzalez" w:date="2017-09-28T19:27:00Z">
              <w:r w:rsidRPr="00E066BD">
                <w:rPr>
                  <w:lang w:val="en-US"/>
                  <w:rPrChange w:id="6442"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443" w:author="Borja Gonzalez" w:date="2017-09-28T19:28:00Z">
                    <w:rPr>
                      <w:rFonts w:ascii="Monaco" w:hAnsi="Monaco" w:cs="Monaco"/>
                      <w:b/>
                      <w:bCs/>
                      <w:color w:val="CE5C00"/>
                      <w:sz w:val="32"/>
                      <w:szCs w:val="32"/>
                      <w:lang w:val="en-US"/>
                    </w:rPr>
                  </w:rPrChange>
                </w:rPr>
                <w:t>:</w:t>
              </w:r>
              <w:r w:rsidRPr="00E066BD">
                <w:rPr>
                  <w:lang w:val="en-US"/>
                  <w:rPrChange w:id="6444" w:author="Borja Gonzalez" w:date="2017-09-28T19:28:00Z">
                    <w:rPr>
                      <w:rFonts w:ascii="Monaco" w:hAnsi="Monaco" w:cs="Monaco"/>
                      <w:sz w:val="32"/>
                      <w:szCs w:val="32"/>
                      <w:lang w:val="en-US"/>
                    </w:rPr>
                  </w:rPrChange>
                </w:rPr>
                <w:t xml:space="preserve"> </w:t>
              </w:r>
              <w:r w:rsidRPr="00E066BD">
                <w:rPr>
                  <w:b/>
                  <w:bCs/>
                  <w:color w:val="0000CF"/>
                  <w:lang w:val="en-US"/>
                  <w:rPrChange w:id="6445" w:author="Borja Gonzalez" w:date="2017-09-28T19:28:00Z">
                    <w:rPr>
                      <w:rFonts w:ascii="Monaco" w:hAnsi="Monaco" w:cs="Monaco"/>
                      <w:b/>
                      <w:bCs/>
                      <w:color w:val="0000CF"/>
                      <w:sz w:val="32"/>
                      <w:szCs w:val="32"/>
                      <w:lang w:val="en-US"/>
                    </w:rPr>
                  </w:rPrChange>
                </w:rPr>
                <w:t>2</w:t>
              </w:r>
              <w:r w:rsidRPr="00E066BD">
                <w:rPr>
                  <w:b/>
                  <w:bCs/>
                  <w:lang w:val="en-US"/>
                  <w:rPrChange w:id="6446"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447" w:author="Borja Gonzalez" w:date="2017-09-28T19:27:00Z"/>
                <w:lang w:val="en-US"/>
                <w:rPrChange w:id="6448" w:author="Borja Gonzalez" w:date="2017-09-28T19:28:00Z">
                  <w:rPr>
                    <w:ins w:id="6449" w:author="Borja Gonzalez" w:date="2017-09-28T19:27:00Z"/>
                    <w:rFonts w:ascii="Monaco" w:eastAsiaTheme="majorEastAsia" w:hAnsi="Monaco" w:cs="Monaco"/>
                    <w:color w:val="243F60" w:themeColor="accent1" w:themeShade="7F"/>
                    <w:sz w:val="32"/>
                    <w:szCs w:val="32"/>
                    <w:lang w:val="en-US"/>
                  </w:rPr>
                </w:rPrChange>
              </w:rPr>
              <w:pPrChange w:id="6450" w:author="GONZALEZ DIAZ, BORJA" w:date="2017-09-29T19:26:00Z">
                <w:pPr>
                  <w:keepNext/>
                  <w:keepLines/>
                  <w:widowControl w:val="0"/>
                  <w:autoSpaceDE w:val="0"/>
                  <w:autoSpaceDN w:val="0"/>
                  <w:adjustRightInd w:val="0"/>
                  <w:spacing w:before="200"/>
                  <w:outlineLvl w:val="4"/>
                </w:pPr>
              </w:pPrChange>
            </w:pPr>
            <w:ins w:id="6451" w:author="Borja Gonzalez" w:date="2017-09-28T19:27:00Z">
              <w:r w:rsidRPr="00E066BD">
                <w:rPr>
                  <w:lang w:val="en-US"/>
                  <w:rPrChange w:id="6452" w:author="Borja Gonzalez" w:date="2017-09-28T19:28:00Z">
                    <w:rPr>
                      <w:rFonts w:ascii="Monaco" w:hAnsi="Monaco" w:cs="Monaco"/>
                      <w:sz w:val="32"/>
                      <w:szCs w:val="32"/>
                      <w:lang w:val="en-US"/>
                    </w:rPr>
                  </w:rPrChange>
                </w:rPr>
                <w:t xml:space="preserve">            pointRadius</w:t>
              </w:r>
              <w:r w:rsidRPr="00E066BD">
                <w:rPr>
                  <w:b/>
                  <w:bCs/>
                  <w:color w:val="CE5C00"/>
                  <w:lang w:val="en-US"/>
                  <w:rPrChange w:id="6453" w:author="Borja Gonzalez" w:date="2017-09-28T19:28:00Z">
                    <w:rPr>
                      <w:rFonts w:ascii="Monaco" w:hAnsi="Monaco" w:cs="Monaco"/>
                      <w:b/>
                      <w:bCs/>
                      <w:color w:val="CE5C00"/>
                      <w:sz w:val="32"/>
                      <w:szCs w:val="32"/>
                      <w:lang w:val="en-US"/>
                    </w:rPr>
                  </w:rPrChange>
                </w:rPr>
                <w:t>:</w:t>
              </w:r>
              <w:r w:rsidRPr="00E066BD">
                <w:rPr>
                  <w:lang w:val="en-US"/>
                  <w:rPrChange w:id="6454" w:author="Borja Gonzalez" w:date="2017-09-28T19:28:00Z">
                    <w:rPr>
                      <w:rFonts w:ascii="Monaco" w:hAnsi="Monaco" w:cs="Monaco"/>
                      <w:sz w:val="32"/>
                      <w:szCs w:val="32"/>
                      <w:lang w:val="en-US"/>
                    </w:rPr>
                  </w:rPrChange>
                </w:rPr>
                <w:t xml:space="preserve"> </w:t>
              </w:r>
              <w:r w:rsidRPr="00E066BD">
                <w:rPr>
                  <w:b/>
                  <w:bCs/>
                  <w:color w:val="0000CF"/>
                  <w:lang w:val="en-US"/>
                  <w:rPrChange w:id="6455" w:author="Borja Gonzalez" w:date="2017-09-28T19:28:00Z">
                    <w:rPr>
                      <w:rFonts w:ascii="Monaco" w:hAnsi="Monaco" w:cs="Monaco"/>
                      <w:b/>
                      <w:bCs/>
                      <w:color w:val="0000CF"/>
                      <w:sz w:val="32"/>
                      <w:szCs w:val="32"/>
                      <w:lang w:val="en-US"/>
                    </w:rPr>
                  </w:rPrChange>
                </w:rPr>
                <w:t>1</w:t>
              </w:r>
              <w:r w:rsidRPr="00E066BD">
                <w:rPr>
                  <w:b/>
                  <w:bCs/>
                  <w:lang w:val="en-US"/>
                  <w:rPrChange w:id="6456"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457" w:author="Borja Gonzalez" w:date="2017-09-28T19:27:00Z"/>
                <w:lang w:val="en-US"/>
                <w:rPrChange w:id="6458" w:author="Borja Gonzalez" w:date="2017-09-28T19:28:00Z">
                  <w:rPr>
                    <w:ins w:id="6459" w:author="Borja Gonzalez" w:date="2017-09-28T19:27:00Z"/>
                    <w:rFonts w:ascii="Monaco" w:eastAsiaTheme="majorEastAsia" w:hAnsi="Monaco" w:cs="Monaco"/>
                    <w:color w:val="243F60" w:themeColor="accent1" w:themeShade="7F"/>
                    <w:sz w:val="32"/>
                    <w:szCs w:val="32"/>
                    <w:lang w:val="en-US"/>
                  </w:rPr>
                </w:rPrChange>
              </w:rPr>
              <w:pPrChange w:id="6460" w:author="GONZALEZ DIAZ, BORJA" w:date="2017-09-29T19:26:00Z">
                <w:pPr>
                  <w:keepNext/>
                  <w:keepLines/>
                  <w:widowControl w:val="0"/>
                  <w:autoSpaceDE w:val="0"/>
                  <w:autoSpaceDN w:val="0"/>
                  <w:adjustRightInd w:val="0"/>
                  <w:spacing w:before="200"/>
                  <w:outlineLvl w:val="4"/>
                </w:pPr>
              </w:pPrChange>
            </w:pPr>
            <w:ins w:id="6461" w:author="Borja Gonzalez" w:date="2017-09-28T19:27:00Z">
              <w:r w:rsidRPr="00E066BD">
                <w:rPr>
                  <w:lang w:val="en-US"/>
                  <w:rPrChange w:id="6462" w:author="Borja Gonzalez" w:date="2017-09-28T19:28:00Z">
                    <w:rPr>
                      <w:rFonts w:ascii="Monaco" w:hAnsi="Monaco" w:cs="Monaco"/>
                      <w:sz w:val="32"/>
                      <w:szCs w:val="32"/>
                      <w:lang w:val="en-US"/>
                    </w:rPr>
                  </w:rPrChange>
                </w:rPr>
                <w:t xml:space="preserve">            pointHitRadius</w:t>
              </w:r>
              <w:r w:rsidRPr="00E066BD">
                <w:rPr>
                  <w:b/>
                  <w:bCs/>
                  <w:color w:val="CE5C00"/>
                  <w:lang w:val="en-US"/>
                  <w:rPrChange w:id="6463" w:author="Borja Gonzalez" w:date="2017-09-28T19:28:00Z">
                    <w:rPr>
                      <w:rFonts w:ascii="Monaco" w:hAnsi="Monaco" w:cs="Monaco"/>
                      <w:b/>
                      <w:bCs/>
                      <w:color w:val="CE5C00"/>
                      <w:sz w:val="32"/>
                      <w:szCs w:val="32"/>
                      <w:lang w:val="en-US"/>
                    </w:rPr>
                  </w:rPrChange>
                </w:rPr>
                <w:t>:</w:t>
              </w:r>
              <w:r w:rsidRPr="00E066BD">
                <w:rPr>
                  <w:lang w:val="en-US"/>
                  <w:rPrChange w:id="6464" w:author="Borja Gonzalez" w:date="2017-09-28T19:28:00Z">
                    <w:rPr>
                      <w:rFonts w:ascii="Monaco" w:hAnsi="Monaco" w:cs="Monaco"/>
                      <w:sz w:val="32"/>
                      <w:szCs w:val="32"/>
                      <w:lang w:val="en-US"/>
                    </w:rPr>
                  </w:rPrChange>
                </w:rPr>
                <w:t xml:space="preserve"> </w:t>
              </w:r>
              <w:r w:rsidRPr="00E066BD">
                <w:rPr>
                  <w:b/>
                  <w:bCs/>
                  <w:color w:val="0000CF"/>
                  <w:lang w:val="en-US"/>
                  <w:rPrChange w:id="6465" w:author="Borja Gonzalez" w:date="2017-09-28T19:28:00Z">
                    <w:rPr>
                      <w:rFonts w:ascii="Monaco" w:hAnsi="Monaco" w:cs="Monaco"/>
                      <w:b/>
                      <w:bCs/>
                      <w:color w:val="0000CF"/>
                      <w:sz w:val="32"/>
                      <w:szCs w:val="32"/>
                      <w:lang w:val="en-US"/>
                    </w:rPr>
                  </w:rPrChange>
                </w:rPr>
                <w:t>10</w:t>
              </w:r>
              <w:r w:rsidRPr="00E066BD">
                <w:rPr>
                  <w:b/>
                  <w:bCs/>
                  <w:lang w:val="en-US"/>
                  <w:rPrChange w:id="6466"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467" w:author="Borja Gonzalez" w:date="2017-09-28T19:27:00Z"/>
                <w:lang w:val="en-US"/>
                <w:rPrChange w:id="6468" w:author="Borja Gonzalez" w:date="2017-09-28T19:28:00Z">
                  <w:rPr>
                    <w:ins w:id="6469" w:author="Borja Gonzalez" w:date="2017-09-28T19:27:00Z"/>
                    <w:rFonts w:ascii="Monaco" w:eastAsiaTheme="majorEastAsia" w:hAnsi="Monaco" w:cs="Monaco"/>
                    <w:color w:val="243F60" w:themeColor="accent1" w:themeShade="7F"/>
                    <w:sz w:val="32"/>
                    <w:szCs w:val="32"/>
                    <w:lang w:val="en-US"/>
                  </w:rPr>
                </w:rPrChange>
              </w:rPr>
              <w:pPrChange w:id="6470" w:author="GONZALEZ DIAZ, BORJA" w:date="2017-09-29T19:26:00Z">
                <w:pPr>
                  <w:keepNext/>
                  <w:keepLines/>
                  <w:widowControl w:val="0"/>
                  <w:autoSpaceDE w:val="0"/>
                  <w:autoSpaceDN w:val="0"/>
                  <w:adjustRightInd w:val="0"/>
                  <w:spacing w:before="200"/>
                  <w:outlineLvl w:val="4"/>
                </w:pPr>
              </w:pPrChange>
            </w:pPr>
            <w:ins w:id="6471" w:author="Borja Gonzalez" w:date="2017-09-28T19:27:00Z">
              <w:r w:rsidRPr="00E066BD">
                <w:rPr>
                  <w:lang w:val="en-US"/>
                  <w:rPrChange w:id="6472" w:author="Borja Gonzalez" w:date="2017-09-28T19:28:00Z">
                    <w:rPr>
                      <w:rFonts w:ascii="Monaco" w:hAnsi="Monaco" w:cs="Monaco"/>
                      <w:sz w:val="32"/>
                      <w:szCs w:val="32"/>
                      <w:lang w:val="en-US"/>
                    </w:rPr>
                  </w:rPrChange>
                </w:rPr>
                <w:t xml:space="preserve">            data</w:t>
              </w:r>
              <w:r w:rsidRPr="00E066BD">
                <w:rPr>
                  <w:b/>
                  <w:bCs/>
                  <w:color w:val="CE5C00"/>
                  <w:lang w:val="en-US"/>
                  <w:rPrChange w:id="6473" w:author="Borja Gonzalez" w:date="2017-09-28T19:28:00Z">
                    <w:rPr>
                      <w:rFonts w:ascii="Monaco" w:hAnsi="Monaco" w:cs="Monaco"/>
                      <w:b/>
                      <w:bCs/>
                      <w:color w:val="CE5C00"/>
                      <w:sz w:val="32"/>
                      <w:szCs w:val="32"/>
                      <w:lang w:val="en-US"/>
                    </w:rPr>
                  </w:rPrChange>
                </w:rPr>
                <w:t>:</w:t>
              </w:r>
              <w:r w:rsidRPr="00E066BD">
                <w:rPr>
                  <w:lang w:val="en-US"/>
                  <w:rPrChange w:id="6474" w:author="Borja Gonzalez" w:date="2017-09-28T19:28:00Z">
                    <w:rPr>
                      <w:rFonts w:ascii="Monaco" w:hAnsi="Monaco" w:cs="Monaco"/>
                      <w:sz w:val="32"/>
                      <w:szCs w:val="32"/>
                      <w:lang w:val="en-US"/>
                    </w:rPr>
                  </w:rPrChange>
                </w:rPr>
                <w:t xml:space="preserve"> Movimiento</w:t>
              </w:r>
              <w:r w:rsidRPr="00E066BD">
                <w:rPr>
                  <w:b/>
                  <w:bCs/>
                  <w:lang w:val="en-US"/>
                  <w:rPrChange w:id="6475"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476" w:author="Borja Gonzalez" w:date="2017-09-28T19:27:00Z"/>
                <w:lang w:val="en-US"/>
                <w:rPrChange w:id="6477" w:author="Borja Gonzalez" w:date="2017-09-28T19:28:00Z">
                  <w:rPr>
                    <w:ins w:id="6478" w:author="Borja Gonzalez" w:date="2017-09-28T19:27:00Z"/>
                    <w:rFonts w:ascii="Monaco" w:eastAsiaTheme="majorEastAsia" w:hAnsi="Monaco" w:cs="Monaco"/>
                    <w:color w:val="243F60" w:themeColor="accent1" w:themeShade="7F"/>
                    <w:sz w:val="32"/>
                    <w:szCs w:val="32"/>
                    <w:lang w:val="en-US"/>
                  </w:rPr>
                </w:rPrChange>
              </w:rPr>
              <w:pPrChange w:id="6479" w:author="GONZALEZ DIAZ, BORJA" w:date="2017-09-29T19:26:00Z">
                <w:pPr>
                  <w:keepNext/>
                  <w:keepLines/>
                  <w:widowControl w:val="0"/>
                  <w:autoSpaceDE w:val="0"/>
                  <w:autoSpaceDN w:val="0"/>
                  <w:adjustRightInd w:val="0"/>
                  <w:spacing w:before="200"/>
                  <w:outlineLvl w:val="4"/>
                </w:pPr>
              </w:pPrChange>
            </w:pPr>
            <w:ins w:id="6480" w:author="Borja Gonzalez" w:date="2017-09-28T19:27:00Z">
              <w:r w:rsidRPr="00E066BD">
                <w:rPr>
                  <w:lang w:val="en-US"/>
                  <w:rPrChange w:id="6481" w:author="Borja Gonzalez" w:date="2017-09-28T19:28:00Z">
                    <w:rPr>
                      <w:rFonts w:ascii="Monaco" w:hAnsi="Monaco" w:cs="Monaco"/>
                      <w:sz w:val="32"/>
                      <w:szCs w:val="32"/>
                      <w:lang w:val="en-US"/>
                    </w:rPr>
                  </w:rPrChange>
                </w:rPr>
                <w:t xml:space="preserve">            spanGaps</w:t>
              </w:r>
              <w:r w:rsidRPr="00E066BD">
                <w:rPr>
                  <w:b/>
                  <w:bCs/>
                  <w:color w:val="CE5C00"/>
                  <w:lang w:val="en-US"/>
                  <w:rPrChange w:id="6482" w:author="Borja Gonzalez" w:date="2017-09-28T19:28:00Z">
                    <w:rPr>
                      <w:rFonts w:ascii="Monaco" w:hAnsi="Monaco" w:cs="Monaco"/>
                      <w:b/>
                      <w:bCs/>
                      <w:color w:val="CE5C00"/>
                      <w:sz w:val="32"/>
                      <w:szCs w:val="32"/>
                      <w:lang w:val="en-US"/>
                    </w:rPr>
                  </w:rPrChange>
                </w:rPr>
                <w:t>:</w:t>
              </w:r>
              <w:r w:rsidRPr="00E066BD">
                <w:rPr>
                  <w:lang w:val="en-US"/>
                  <w:rPrChange w:id="6483" w:author="Borja Gonzalez" w:date="2017-09-28T19:28:00Z">
                    <w:rPr>
                      <w:rFonts w:ascii="Monaco" w:hAnsi="Monaco" w:cs="Monaco"/>
                      <w:sz w:val="32"/>
                      <w:szCs w:val="32"/>
                      <w:lang w:val="en-US"/>
                    </w:rPr>
                  </w:rPrChange>
                </w:rPr>
                <w:t xml:space="preserve"> </w:t>
              </w:r>
              <w:r w:rsidRPr="00E066BD">
                <w:rPr>
                  <w:b/>
                  <w:bCs/>
                  <w:color w:val="204A87"/>
                  <w:lang w:val="en-US"/>
                  <w:rPrChange w:id="6484" w:author="Borja Gonzalez" w:date="2017-09-28T19:28:00Z">
                    <w:rPr>
                      <w:rFonts w:ascii="Monaco" w:hAnsi="Monaco" w:cs="Monaco"/>
                      <w:b/>
                      <w:bCs/>
                      <w:color w:val="204A87"/>
                      <w:sz w:val="32"/>
                      <w:szCs w:val="32"/>
                      <w:lang w:val="en-US"/>
                    </w:rPr>
                  </w:rPrChange>
                </w:rPr>
                <w:t>false</w:t>
              </w:r>
              <w:r w:rsidRPr="00E066BD">
                <w:rPr>
                  <w:b/>
                  <w:bCs/>
                  <w:lang w:val="en-US"/>
                  <w:rPrChange w:id="6485"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486" w:author="Borja Gonzalez" w:date="2017-09-28T19:27:00Z"/>
                <w:lang w:val="en-US"/>
                <w:rPrChange w:id="6487" w:author="Borja Gonzalez" w:date="2017-09-28T19:28:00Z">
                  <w:rPr>
                    <w:ins w:id="6488" w:author="Borja Gonzalez" w:date="2017-09-28T19:27:00Z"/>
                    <w:rFonts w:ascii="Monaco" w:eastAsiaTheme="majorEastAsia" w:hAnsi="Monaco" w:cs="Monaco"/>
                    <w:color w:val="243F60" w:themeColor="accent1" w:themeShade="7F"/>
                    <w:sz w:val="32"/>
                    <w:szCs w:val="32"/>
                    <w:lang w:val="en-US"/>
                  </w:rPr>
                </w:rPrChange>
              </w:rPr>
              <w:pPrChange w:id="6489" w:author="GONZALEZ DIAZ, BORJA" w:date="2017-09-29T19:26:00Z">
                <w:pPr>
                  <w:keepNext/>
                  <w:keepLines/>
                  <w:widowControl w:val="0"/>
                  <w:autoSpaceDE w:val="0"/>
                  <w:autoSpaceDN w:val="0"/>
                  <w:adjustRightInd w:val="0"/>
                  <w:spacing w:before="200"/>
                  <w:outlineLvl w:val="4"/>
                </w:pPr>
              </w:pPrChange>
            </w:pPr>
            <w:ins w:id="6490" w:author="Borja Gonzalez" w:date="2017-09-28T19:27:00Z">
              <w:r w:rsidRPr="00E066BD">
                <w:rPr>
                  <w:lang w:val="en-US"/>
                  <w:rPrChange w:id="6491" w:author="Borja Gonzalez" w:date="2017-09-28T19:28:00Z">
                    <w:rPr>
                      <w:rFonts w:ascii="Monaco" w:hAnsi="Monaco" w:cs="Monaco"/>
                      <w:sz w:val="32"/>
                      <w:szCs w:val="32"/>
                      <w:lang w:val="en-US"/>
                    </w:rPr>
                  </w:rPrChange>
                </w:rPr>
                <w:t xml:space="preserve">        </w:t>
              </w:r>
              <w:r w:rsidRPr="00E066BD">
                <w:rPr>
                  <w:b/>
                  <w:bCs/>
                  <w:lang w:val="en-US"/>
                  <w:rPrChange w:id="6492"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493" w:author="Borja Gonzalez" w:date="2017-09-28T19:27:00Z"/>
                <w:lang w:val="en-US"/>
                <w:rPrChange w:id="6494" w:author="Borja Gonzalez" w:date="2017-09-28T19:28:00Z">
                  <w:rPr>
                    <w:ins w:id="6495" w:author="Borja Gonzalez" w:date="2017-09-28T19:27:00Z"/>
                    <w:rFonts w:ascii="Monaco" w:eastAsiaTheme="majorEastAsia" w:hAnsi="Monaco" w:cs="Monaco"/>
                    <w:color w:val="243F60" w:themeColor="accent1" w:themeShade="7F"/>
                    <w:sz w:val="32"/>
                    <w:szCs w:val="32"/>
                    <w:lang w:val="en-US"/>
                  </w:rPr>
                </w:rPrChange>
              </w:rPr>
              <w:pPrChange w:id="6496" w:author="GONZALEZ DIAZ, BORJA" w:date="2017-09-29T19:26:00Z">
                <w:pPr>
                  <w:keepNext/>
                  <w:keepLines/>
                  <w:widowControl w:val="0"/>
                  <w:autoSpaceDE w:val="0"/>
                  <w:autoSpaceDN w:val="0"/>
                  <w:adjustRightInd w:val="0"/>
                  <w:spacing w:before="200"/>
                  <w:outlineLvl w:val="4"/>
                </w:pPr>
              </w:pPrChange>
            </w:pPr>
            <w:ins w:id="6497" w:author="Borja Gonzalez" w:date="2017-09-28T19:27:00Z">
              <w:r w:rsidRPr="00E066BD">
                <w:rPr>
                  <w:lang w:val="en-US"/>
                  <w:rPrChange w:id="6498" w:author="Borja Gonzalez" w:date="2017-09-28T19:28:00Z">
                    <w:rPr>
                      <w:rFonts w:ascii="Monaco" w:hAnsi="Monaco" w:cs="Monaco"/>
                      <w:sz w:val="32"/>
                      <w:szCs w:val="32"/>
                      <w:lang w:val="en-US"/>
                    </w:rPr>
                  </w:rPrChange>
                </w:rPr>
                <w:t xml:space="preserve">    </w:t>
              </w:r>
              <w:r w:rsidRPr="00E066BD">
                <w:rPr>
                  <w:b/>
                  <w:bCs/>
                  <w:lang w:val="en-US"/>
                  <w:rPrChange w:id="6499"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500" w:author="Borja Gonzalez" w:date="2017-09-28T19:27:00Z"/>
                <w:lang w:val="en-US"/>
                <w:rPrChange w:id="6501" w:author="Borja Gonzalez" w:date="2017-09-28T19:28:00Z">
                  <w:rPr>
                    <w:ins w:id="6502" w:author="Borja Gonzalez" w:date="2017-09-28T19:27:00Z"/>
                    <w:rFonts w:ascii="Monaco" w:eastAsiaTheme="majorEastAsia" w:hAnsi="Monaco" w:cs="Monaco"/>
                    <w:color w:val="243F60" w:themeColor="accent1" w:themeShade="7F"/>
                    <w:sz w:val="32"/>
                    <w:szCs w:val="32"/>
                    <w:lang w:val="en-US"/>
                  </w:rPr>
                </w:rPrChange>
              </w:rPr>
              <w:pPrChange w:id="6503" w:author="GONZALEZ DIAZ, BORJA" w:date="2017-09-29T19:26:00Z">
                <w:pPr>
                  <w:keepNext/>
                  <w:keepLines/>
                  <w:widowControl w:val="0"/>
                  <w:autoSpaceDE w:val="0"/>
                  <w:autoSpaceDN w:val="0"/>
                  <w:adjustRightInd w:val="0"/>
                  <w:spacing w:before="200"/>
                  <w:outlineLvl w:val="4"/>
                </w:pPr>
              </w:pPrChange>
            </w:pPr>
            <w:proofErr w:type="gramStart"/>
            <w:ins w:id="6504" w:author="Borja Gonzalez" w:date="2017-09-28T19:27:00Z">
              <w:r w:rsidRPr="00E066BD">
                <w:rPr>
                  <w:b/>
                  <w:bCs/>
                  <w:lang w:val="en-US"/>
                  <w:rPrChange w:id="6505" w:author="Borja Gonzalez" w:date="2017-09-28T19:28:00Z">
                    <w:rPr>
                      <w:rFonts w:ascii="Monaco" w:hAnsi="Monaco" w:cs="Monaco"/>
                      <w:b/>
                      <w:bCs/>
                      <w:color w:val="000000"/>
                      <w:sz w:val="32"/>
                      <w:szCs w:val="32"/>
                      <w:lang w:val="en-US"/>
                    </w:rPr>
                  </w:rPrChange>
                </w:rPr>
                <w:t>},</w:t>
              </w:r>
              <w:r w:rsidRPr="00E066BD">
                <w:rPr>
                  <w:lang w:val="en-US"/>
                  <w:rPrChange w:id="6506" w:author="Borja Gonzalez" w:date="2017-09-28T19:28:00Z">
                    <w:rPr>
                      <w:rFonts w:ascii="Monaco" w:hAnsi="Monaco" w:cs="Monaco"/>
                      <w:color w:val="000000"/>
                      <w:sz w:val="32"/>
                      <w:szCs w:val="32"/>
                      <w:lang w:val="en-US"/>
                    </w:rPr>
                  </w:rPrChange>
                </w:rPr>
                <w:t>options</w:t>
              </w:r>
              <w:proofErr w:type="gramEnd"/>
              <w:r w:rsidRPr="00E066BD">
                <w:rPr>
                  <w:b/>
                  <w:bCs/>
                  <w:color w:val="CE5C00"/>
                  <w:lang w:val="en-US"/>
                  <w:rPrChange w:id="6507" w:author="Borja Gonzalez" w:date="2017-09-28T19:28:00Z">
                    <w:rPr>
                      <w:rFonts w:ascii="Monaco" w:hAnsi="Monaco" w:cs="Monaco"/>
                      <w:b/>
                      <w:bCs/>
                      <w:color w:val="CE5C00"/>
                      <w:sz w:val="32"/>
                      <w:szCs w:val="32"/>
                      <w:lang w:val="en-US"/>
                    </w:rPr>
                  </w:rPrChange>
                </w:rPr>
                <w:t>:</w:t>
              </w:r>
              <w:r w:rsidRPr="00E066BD">
                <w:rPr>
                  <w:lang w:val="en-US"/>
                  <w:rPrChange w:id="6508" w:author="Borja Gonzalez" w:date="2017-09-28T19:28:00Z">
                    <w:rPr>
                      <w:rFonts w:ascii="Monaco" w:hAnsi="Monaco" w:cs="Monaco"/>
                      <w:sz w:val="32"/>
                      <w:szCs w:val="32"/>
                      <w:lang w:val="en-US"/>
                    </w:rPr>
                  </w:rPrChange>
                </w:rPr>
                <w:t xml:space="preserve"> </w:t>
              </w:r>
              <w:r w:rsidRPr="00E066BD">
                <w:rPr>
                  <w:b/>
                  <w:bCs/>
                  <w:lang w:val="en-US"/>
                  <w:rPrChange w:id="6509"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510" w:author="Borja Gonzalez" w:date="2017-09-28T19:27:00Z"/>
                <w:lang w:val="en-US"/>
                <w:rPrChange w:id="6511" w:author="Borja Gonzalez" w:date="2017-09-28T19:28:00Z">
                  <w:rPr>
                    <w:ins w:id="6512" w:author="Borja Gonzalez" w:date="2017-09-28T19:27:00Z"/>
                    <w:rFonts w:ascii="Monaco" w:eastAsiaTheme="majorEastAsia" w:hAnsi="Monaco" w:cs="Monaco"/>
                    <w:color w:val="243F60" w:themeColor="accent1" w:themeShade="7F"/>
                    <w:sz w:val="32"/>
                    <w:szCs w:val="32"/>
                    <w:lang w:val="en-US"/>
                  </w:rPr>
                </w:rPrChange>
              </w:rPr>
              <w:pPrChange w:id="6513" w:author="GONZALEZ DIAZ, BORJA" w:date="2017-09-29T19:26:00Z">
                <w:pPr>
                  <w:keepNext/>
                  <w:keepLines/>
                  <w:widowControl w:val="0"/>
                  <w:autoSpaceDE w:val="0"/>
                  <w:autoSpaceDN w:val="0"/>
                  <w:adjustRightInd w:val="0"/>
                  <w:spacing w:before="200"/>
                  <w:outlineLvl w:val="4"/>
                </w:pPr>
              </w:pPrChange>
            </w:pPr>
            <w:ins w:id="6514" w:author="Borja Gonzalez" w:date="2017-09-28T19:27:00Z">
              <w:r w:rsidRPr="00E066BD">
                <w:rPr>
                  <w:lang w:val="en-US"/>
                  <w:rPrChange w:id="6515" w:author="Borja Gonzalez" w:date="2017-09-28T19:28:00Z">
                    <w:rPr>
                      <w:rFonts w:ascii="Monaco" w:hAnsi="Monaco" w:cs="Monaco"/>
                      <w:sz w:val="32"/>
                      <w:szCs w:val="32"/>
                      <w:lang w:val="en-US"/>
                    </w:rPr>
                  </w:rPrChange>
                </w:rPr>
                <w:t xml:space="preserve">    scales</w:t>
              </w:r>
              <w:r w:rsidRPr="00E066BD">
                <w:rPr>
                  <w:b/>
                  <w:bCs/>
                  <w:color w:val="CE5C00"/>
                  <w:lang w:val="en-US"/>
                  <w:rPrChange w:id="6516" w:author="Borja Gonzalez" w:date="2017-09-28T19:28:00Z">
                    <w:rPr>
                      <w:rFonts w:ascii="Monaco" w:hAnsi="Monaco" w:cs="Monaco"/>
                      <w:b/>
                      <w:bCs/>
                      <w:color w:val="CE5C00"/>
                      <w:sz w:val="32"/>
                      <w:szCs w:val="32"/>
                      <w:lang w:val="en-US"/>
                    </w:rPr>
                  </w:rPrChange>
                </w:rPr>
                <w:t>:</w:t>
              </w:r>
              <w:r w:rsidRPr="00E066BD">
                <w:rPr>
                  <w:lang w:val="en-US"/>
                  <w:rPrChange w:id="6517" w:author="Borja Gonzalez" w:date="2017-09-28T19:28:00Z">
                    <w:rPr>
                      <w:rFonts w:ascii="Monaco" w:hAnsi="Monaco" w:cs="Monaco"/>
                      <w:sz w:val="32"/>
                      <w:szCs w:val="32"/>
                      <w:lang w:val="en-US"/>
                    </w:rPr>
                  </w:rPrChange>
                </w:rPr>
                <w:t xml:space="preserve"> </w:t>
              </w:r>
              <w:r w:rsidRPr="00E066BD">
                <w:rPr>
                  <w:b/>
                  <w:bCs/>
                  <w:lang w:val="en-US"/>
                  <w:rPrChange w:id="6518"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519" w:author="Borja Gonzalez" w:date="2017-09-28T19:27:00Z"/>
                <w:lang w:val="en-US"/>
                <w:rPrChange w:id="6520" w:author="Borja Gonzalez" w:date="2017-09-28T19:28:00Z">
                  <w:rPr>
                    <w:ins w:id="6521" w:author="Borja Gonzalez" w:date="2017-09-28T19:27:00Z"/>
                    <w:rFonts w:ascii="Monaco" w:eastAsiaTheme="majorEastAsia" w:hAnsi="Monaco" w:cs="Monaco"/>
                    <w:color w:val="243F60" w:themeColor="accent1" w:themeShade="7F"/>
                    <w:sz w:val="32"/>
                    <w:szCs w:val="32"/>
                    <w:lang w:val="en-US"/>
                  </w:rPr>
                </w:rPrChange>
              </w:rPr>
              <w:pPrChange w:id="6522" w:author="GONZALEZ DIAZ, BORJA" w:date="2017-09-29T19:26:00Z">
                <w:pPr>
                  <w:keepNext/>
                  <w:keepLines/>
                  <w:widowControl w:val="0"/>
                  <w:autoSpaceDE w:val="0"/>
                  <w:autoSpaceDN w:val="0"/>
                  <w:adjustRightInd w:val="0"/>
                  <w:spacing w:before="200"/>
                  <w:outlineLvl w:val="4"/>
                </w:pPr>
              </w:pPrChange>
            </w:pPr>
            <w:ins w:id="6523" w:author="Borja Gonzalez" w:date="2017-09-28T19:27:00Z">
              <w:r w:rsidRPr="00E066BD">
                <w:rPr>
                  <w:lang w:val="en-US"/>
                  <w:rPrChange w:id="6524" w:author="Borja Gonzalez" w:date="2017-09-28T19:28:00Z">
                    <w:rPr>
                      <w:rFonts w:ascii="Monaco" w:hAnsi="Monaco" w:cs="Monaco"/>
                      <w:sz w:val="32"/>
                      <w:szCs w:val="32"/>
                      <w:lang w:val="en-US"/>
                    </w:rPr>
                  </w:rPrChange>
                </w:rPr>
                <w:t xml:space="preserve">        yAxes</w:t>
              </w:r>
              <w:r w:rsidRPr="00E066BD">
                <w:rPr>
                  <w:b/>
                  <w:bCs/>
                  <w:color w:val="CE5C00"/>
                  <w:lang w:val="en-US"/>
                  <w:rPrChange w:id="6525" w:author="Borja Gonzalez" w:date="2017-09-28T19:28:00Z">
                    <w:rPr>
                      <w:rFonts w:ascii="Monaco" w:hAnsi="Monaco" w:cs="Monaco"/>
                      <w:b/>
                      <w:bCs/>
                      <w:color w:val="CE5C00"/>
                      <w:sz w:val="32"/>
                      <w:szCs w:val="32"/>
                      <w:lang w:val="en-US"/>
                    </w:rPr>
                  </w:rPrChange>
                </w:rPr>
                <w:t>:</w:t>
              </w:r>
              <w:r w:rsidRPr="00E066BD">
                <w:rPr>
                  <w:lang w:val="en-US"/>
                  <w:rPrChange w:id="6526" w:author="Borja Gonzalez" w:date="2017-09-28T19:28:00Z">
                    <w:rPr>
                      <w:rFonts w:ascii="Monaco" w:hAnsi="Monaco" w:cs="Monaco"/>
                      <w:sz w:val="32"/>
                      <w:szCs w:val="32"/>
                      <w:lang w:val="en-US"/>
                    </w:rPr>
                  </w:rPrChange>
                </w:rPr>
                <w:t xml:space="preserve"> </w:t>
              </w:r>
              <w:r w:rsidRPr="00E066BD">
                <w:rPr>
                  <w:b/>
                  <w:bCs/>
                  <w:lang w:val="en-US"/>
                  <w:rPrChange w:id="6527"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6528" w:author="Borja Gonzalez" w:date="2017-09-28T19:27:00Z"/>
                <w:lang w:val="en-US"/>
                <w:rPrChange w:id="6529" w:author="Borja Gonzalez" w:date="2017-09-28T19:28:00Z">
                  <w:rPr>
                    <w:ins w:id="6530" w:author="Borja Gonzalez" w:date="2017-09-28T19:27:00Z"/>
                    <w:rFonts w:ascii="Monaco" w:eastAsiaTheme="majorEastAsia" w:hAnsi="Monaco" w:cs="Monaco"/>
                    <w:color w:val="243F60" w:themeColor="accent1" w:themeShade="7F"/>
                    <w:sz w:val="32"/>
                    <w:szCs w:val="32"/>
                    <w:lang w:val="en-US"/>
                  </w:rPr>
                </w:rPrChange>
              </w:rPr>
              <w:pPrChange w:id="6531" w:author="GONZALEZ DIAZ, BORJA" w:date="2017-09-29T19:26:00Z">
                <w:pPr>
                  <w:keepNext/>
                  <w:keepLines/>
                  <w:widowControl w:val="0"/>
                  <w:autoSpaceDE w:val="0"/>
                  <w:autoSpaceDN w:val="0"/>
                  <w:adjustRightInd w:val="0"/>
                  <w:spacing w:before="200"/>
                  <w:outlineLvl w:val="4"/>
                </w:pPr>
              </w:pPrChange>
            </w:pPr>
            <w:ins w:id="6532" w:author="Borja Gonzalez" w:date="2017-09-28T19:27:00Z">
              <w:r w:rsidRPr="00E066BD">
                <w:rPr>
                  <w:lang w:val="en-US"/>
                  <w:rPrChange w:id="6533" w:author="Borja Gonzalez" w:date="2017-09-28T19:28:00Z">
                    <w:rPr>
                      <w:rFonts w:ascii="Monaco" w:hAnsi="Monaco" w:cs="Monaco"/>
                      <w:sz w:val="32"/>
                      <w:szCs w:val="32"/>
                      <w:lang w:val="en-US"/>
                    </w:rPr>
                  </w:rPrChange>
                </w:rPr>
                <w:t xml:space="preserve">            ticks</w:t>
              </w:r>
              <w:r w:rsidRPr="00E066BD">
                <w:rPr>
                  <w:b/>
                  <w:bCs/>
                  <w:color w:val="CE5C00"/>
                  <w:lang w:val="en-US"/>
                  <w:rPrChange w:id="6534" w:author="Borja Gonzalez" w:date="2017-09-28T19:28:00Z">
                    <w:rPr>
                      <w:rFonts w:ascii="Monaco" w:hAnsi="Monaco" w:cs="Monaco"/>
                      <w:b/>
                      <w:bCs/>
                      <w:color w:val="CE5C00"/>
                      <w:sz w:val="32"/>
                      <w:szCs w:val="32"/>
                      <w:lang w:val="en-US"/>
                    </w:rPr>
                  </w:rPrChange>
                </w:rPr>
                <w:t>:</w:t>
              </w:r>
              <w:r w:rsidRPr="00E066BD">
                <w:rPr>
                  <w:lang w:val="en-US"/>
                  <w:rPrChange w:id="6535" w:author="Borja Gonzalez" w:date="2017-09-28T19:28:00Z">
                    <w:rPr>
                      <w:rFonts w:ascii="Monaco" w:hAnsi="Monaco" w:cs="Monaco"/>
                      <w:sz w:val="32"/>
                      <w:szCs w:val="32"/>
                      <w:lang w:val="en-US"/>
                    </w:rPr>
                  </w:rPrChange>
                </w:rPr>
                <w:t xml:space="preserve"> </w:t>
              </w:r>
              <w:r w:rsidRPr="00E066BD">
                <w:rPr>
                  <w:b/>
                  <w:bCs/>
                  <w:lang w:val="en-US"/>
                  <w:rPrChange w:id="6536"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6537" w:author="Borja Gonzalez" w:date="2017-09-28T19:27:00Z"/>
                <w:lang w:val="en-US"/>
                <w:rPrChange w:id="6538" w:author="Borja Gonzalez" w:date="2017-09-28T19:28:00Z">
                  <w:rPr>
                    <w:ins w:id="6539" w:author="Borja Gonzalez" w:date="2017-09-28T19:27:00Z"/>
                    <w:rFonts w:ascii="Monaco" w:eastAsiaTheme="majorEastAsia" w:hAnsi="Monaco" w:cs="Monaco"/>
                    <w:color w:val="243F60" w:themeColor="accent1" w:themeShade="7F"/>
                    <w:sz w:val="32"/>
                    <w:szCs w:val="32"/>
                    <w:lang w:val="en-US"/>
                  </w:rPr>
                </w:rPrChange>
              </w:rPr>
              <w:pPrChange w:id="6540" w:author="GONZALEZ DIAZ, BORJA" w:date="2017-09-29T19:26:00Z">
                <w:pPr>
                  <w:keepNext/>
                  <w:keepLines/>
                  <w:widowControl w:val="0"/>
                  <w:autoSpaceDE w:val="0"/>
                  <w:autoSpaceDN w:val="0"/>
                  <w:adjustRightInd w:val="0"/>
                  <w:spacing w:before="200"/>
                  <w:outlineLvl w:val="4"/>
                </w:pPr>
              </w:pPrChange>
            </w:pPr>
            <w:ins w:id="6541" w:author="Borja Gonzalez" w:date="2017-09-28T19:27:00Z">
              <w:r w:rsidRPr="00E066BD">
                <w:rPr>
                  <w:lang w:val="en-US"/>
                  <w:rPrChange w:id="6542" w:author="Borja Gonzalez" w:date="2017-09-28T19:28:00Z">
                    <w:rPr>
                      <w:rFonts w:ascii="Monaco" w:hAnsi="Monaco" w:cs="Monaco"/>
                      <w:sz w:val="32"/>
                      <w:szCs w:val="32"/>
                      <w:lang w:val="en-US"/>
                    </w:rPr>
                  </w:rPrChange>
                </w:rPr>
                <w:t xml:space="preserve">                beginAtZero</w:t>
              </w:r>
              <w:r w:rsidRPr="00E066BD">
                <w:rPr>
                  <w:b/>
                  <w:bCs/>
                  <w:color w:val="CE5C00"/>
                  <w:lang w:val="en-US"/>
                  <w:rPrChange w:id="6543" w:author="Borja Gonzalez" w:date="2017-09-28T19:28:00Z">
                    <w:rPr>
                      <w:rFonts w:ascii="Monaco" w:hAnsi="Monaco" w:cs="Monaco"/>
                      <w:b/>
                      <w:bCs/>
                      <w:color w:val="CE5C00"/>
                      <w:sz w:val="32"/>
                      <w:szCs w:val="32"/>
                      <w:lang w:val="en-US"/>
                    </w:rPr>
                  </w:rPrChange>
                </w:rPr>
                <w:t>:</w:t>
              </w:r>
              <w:r w:rsidRPr="00E066BD">
                <w:rPr>
                  <w:lang w:val="en-US"/>
                  <w:rPrChange w:id="6544" w:author="Borja Gonzalez" w:date="2017-09-28T19:28:00Z">
                    <w:rPr>
                      <w:rFonts w:ascii="Monaco" w:hAnsi="Monaco" w:cs="Monaco"/>
                      <w:sz w:val="32"/>
                      <w:szCs w:val="32"/>
                      <w:lang w:val="en-US"/>
                    </w:rPr>
                  </w:rPrChange>
                </w:rPr>
                <w:t xml:space="preserve"> </w:t>
              </w:r>
              <w:r w:rsidRPr="00E066BD">
                <w:rPr>
                  <w:b/>
                  <w:bCs/>
                  <w:color w:val="204A87"/>
                  <w:lang w:val="en-US"/>
                  <w:rPrChange w:id="6545"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6546" w:author="Borja Gonzalez" w:date="2017-09-28T19:27:00Z"/>
                <w:lang w:val="en-US"/>
                <w:rPrChange w:id="6547" w:author="Borja Gonzalez" w:date="2017-09-28T19:28:00Z">
                  <w:rPr>
                    <w:ins w:id="6548" w:author="Borja Gonzalez" w:date="2017-09-28T19:27:00Z"/>
                    <w:rFonts w:ascii="Monaco" w:eastAsiaTheme="majorEastAsia" w:hAnsi="Monaco" w:cs="Monaco"/>
                    <w:color w:val="243F60" w:themeColor="accent1" w:themeShade="7F"/>
                    <w:sz w:val="32"/>
                    <w:szCs w:val="32"/>
                    <w:lang w:val="en-US"/>
                  </w:rPr>
                </w:rPrChange>
              </w:rPr>
              <w:pPrChange w:id="6549" w:author="GONZALEZ DIAZ, BORJA" w:date="2017-09-29T19:26:00Z">
                <w:pPr>
                  <w:keepNext/>
                  <w:keepLines/>
                  <w:widowControl w:val="0"/>
                  <w:autoSpaceDE w:val="0"/>
                  <w:autoSpaceDN w:val="0"/>
                  <w:adjustRightInd w:val="0"/>
                  <w:spacing w:before="200"/>
                  <w:outlineLvl w:val="4"/>
                </w:pPr>
              </w:pPrChange>
            </w:pPr>
            <w:ins w:id="6550" w:author="Borja Gonzalez" w:date="2017-09-28T19:27:00Z">
              <w:r w:rsidRPr="00E066BD">
                <w:rPr>
                  <w:lang w:val="en-US"/>
                  <w:rPrChange w:id="6551" w:author="Borja Gonzalez" w:date="2017-09-28T19:28:00Z">
                    <w:rPr>
                      <w:rFonts w:ascii="Monaco" w:hAnsi="Monaco" w:cs="Monaco"/>
                      <w:sz w:val="32"/>
                      <w:szCs w:val="32"/>
                      <w:lang w:val="en-US"/>
                    </w:rPr>
                  </w:rPrChange>
                </w:rPr>
                <w:t xml:space="preserve">            </w:t>
              </w:r>
              <w:r w:rsidRPr="00E066BD">
                <w:rPr>
                  <w:b/>
                  <w:bCs/>
                  <w:lang w:val="en-US"/>
                  <w:rPrChange w:id="6552"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6553" w:author="Borja Gonzalez" w:date="2017-09-28T19:27:00Z"/>
                <w:lang w:val="en-US"/>
                <w:rPrChange w:id="6554" w:author="Borja Gonzalez" w:date="2017-09-28T19:28:00Z">
                  <w:rPr>
                    <w:ins w:id="6555" w:author="Borja Gonzalez" w:date="2017-09-28T19:27:00Z"/>
                    <w:rFonts w:ascii="Monaco" w:eastAsiaTheme="majorEastAsia" w:hAnsi="Monaco" w:cs="Monaco"/>
                    <w:color w:val="243F60" w:themeColor="accent1" w:themeShade="7F"/>
                    <w:sz w:val="32"/>
                    <w:szCs w:val="32"/>
                    <w:lang w:val="en-US"/>
                  </w:rPr>
                </w:rPrChange>
              </w:rPr>
              <w:pPrChange w:id="6556" w:author="GONZALEZ DIAZ, BORJA" w:date="2017-09-29T19:26:00Z">
                <w:pPr>
                  <w:keepNext/>
                  <w:keepLines/>
                  <w:widowControl w:val="0"/>
                  <w:autoSpaceDE w:val="0"/>
                  <w:autoSpaceDN w:val="0"/>
                  <w:adjustRightInd w:val="0"/>
                  <w:spacing w:before="200"/>
                  <w:outlineLvl w:val="4"/>
                </w:pPr>
              </w:pPrChange>
            </w:pPr>
            <w:ins w:id="6557" w:author="Borja Gonzalez" w:date="2017-09-28T19:27:00Z">
              <w:r w:rsidRPr="00E066BD">
                <w:rPr>
                  <w:lang w:val="en-US"/>
                  <w:rPrChange w:id="6558" w:author="Borja Gonzalez" w:date="2017-09-28T19:28:00Z">
                    <w:rPr>
                      <w:rFonts w:ascii="Monaco" w:hAnsi="Monaco" w:cs="Monaco"/>
                      <w:sz w:val="32"/>
                      <w:szCs w:val="32"/>
                      <w:lang w:val="en-US"/>
                    </w:rPr>
                  </w:rPrChange>
                </w:rPr>
                <w:t xml:space="preserve">        </w:t>
              </w:r>
              <w:r w:rsidRPr="00E066BD">
                <w:rPr>
                  <w:b/>
                  <w:bCs/>
                  <w:lang w:val="en-US"/>
                  <w:rPrChange w:id="6559"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6560" w:author="Borja Gonzalez" w:date="2017-09-28T19:27:00Z"/>
                <w:lang w:val="en-US"/>
                <w:rPrChange w:id="6561" w:author="Borja Gonzalez" w:date="2017-09-28T19:28:00Z">
                  <w:rPr>
                    <w:ins w:id="6562" w:author="Borja Gonzalez" w:date="2017-09-28T19:27:00Z"/>
                    <w:rFonts w:ascii="Monaco" w:eastAsiaTheme="majorEastAsia" w:hAnsi="Monaco" w:cs="Monaco"/>
                    <w:color w:val="243F60" w:themeColor="accent1" w:themeShade="7F"/>
                    <w:sz w:val="32"/>
                    <w:szCs w:val="32"/>
                    <w:lang w:val="en-US"/>
                  </w:rPr>
                </w:rPrChange>
              </w:rPr>
              <w:pPrChange w:id="6563" w:author="GONZALEZ DIAZ, BORJA" w:date="2017-09-29T19:26:00Z">
                <w:pPr>
                  <w:keepNext/>
                  <w:keepLines/>
                  <w:widowControl w:val="0"/>
                  <w:autoSpaceDE w:val="0"/>
                  <w:autoSpaceDN w:val="0"/>
                  <w:adjustRightInd w:val="0"/>
                  <w:spacing w:before="200"/>
                  <w:outlineLvl w:val="4"/>
                </w:pPr>
              </w:pPrChange>
            </w:pPr>
            <w:ins w:id="6564" w:author="Borja Gonzalez" w:date="2017-09-28T19:27:00Z">
              <w:r w:rsidRPr="00E066BD">
                <w:rPr>
                  <w:lang w:val="en-US"/>
                  <w:rPrChange w:id="6565" w:author="Borja Gonzalez" w:date="2017-09-28T19:28:00Z">
                    <w:rPr>
                      <w:rFonts w:ascii="Monaco" w:hAnsi="Monaco" w:cs="Monaco"/>
                      <w:sz w:val="32"/>
                      <w:szCs w:val="32"/>
                      <w:lang w:val="en-US"/>
                    </w:rPr>
                  </w:rPrChange>
                </w:rPr>
                <w:t xml:space="preserve">    </w:t>
              </w:r>
              <w:r w:rsidRPr="00E066BD">
                <w:rPr>
                  <w:b/>
                  <w:bCs/>
                  <w:lang w:val="en-US"/>
                  <w:rPrChange w:id="6566"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6567" w:author="Borja Gonzalez" w:date="2017-09-28T19:27:00Z"/>
                <w:lang w:val="en-US"/>
                <w:rPrChange w:id="6568" w:author="Borja Gonzalez" w:date="2017-09-28T19:28:00Z">
                  <w:rPr>
                    <w:ins w:id="6569" w:author="Borja Gonzalez" w:date="2017-09-28T19:27:00Z"/>
                    <w:rFonts w:ascii="Monaco" w:eastAsiaTheme="majorEastAsia" w:hAnsi="Monaco" w:cs="Monaco"/>
                    <w:color w:val="243F60" w:themeColor="accent1" w:themeShade="7F"/>
                    <w:sz w:val="32"/>
                    <w:szCs w:val="32"/>
                    <w:lang w:val="en-US"/>
                  </w:rPr>
                </w:rPrChange>
              </w:rPr>
              <w:pPrChange w:id="6570" w:author="GONZALEZ DIAZ, BORJA" w:date="2017-09-29T19:26:00Z">
                <w:pPr>
                  <w:keepNext/>
                  <w:keepLines/>
                  <w:widowControl w:val="0"/>
                  <w:autoSpaceDE w:val="0"/>
                  <w:autoSpaceDN w:val="0"/>
                  <w:adjustRightInd w:val="0"/>
                  <w:spacing w:before="200"/>
                  <w:outlineLvl w:val="4"/>
                </w:pPr>
              </w:pPrChange>
            </w:pPr>
            <w:ins w:id="6571" w:author="Borja Gonzalez" w:date="2017-09-28T19:27:00Z">
              <w:r w:rsidRPr="00E066BD">
                <w:rPr>
                  <w:b/>
                  <w:bCs/>
                  <w:lang w:val="en-US"/>
                  <w:rPrChange w:id="6572"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6573" w:author="Borja Gonzalez" w:date="2017-09-28T19:27:00Z"/>
                <w:lang w:val="en-US"/>
                <w:rPrChange w:id="6574" w:author="Borja Gonzalez" w:date="2017-09-28T19:28:00Z">
                  <w:rPr>
                    <w:ins w:id="6575" w:author="Borja Gonzalez" w:date="2017-09-28T19:27:00Z"/>
                    <w:rFonts w:ascii="Monaco" w:eastAsiaTheme="majorEastAsia" w:hAnsi="Monaco" w:cs="Monaco"/>
                    <w:color w:val="243F60" w:themeColor="accent1" w:themeShade="7F"/>
                    <w:sz w:val="32"/>
                    <w:szCs w:val="32"/>
                    <w:lang w:val="en-US"/>
                  </w:rPr>
                </w:rPrChange>
              </w:rPr>
              <w:pPrChange w:id="6576" w:author="GONZALEZ DIAZ, BORJA" w:date="2017-09-29T19:26:00Z">
                <w:pPr>
                  <w:keepNext/>
                  <w:keepLines/>
                  <w:widowControl w:val="0"/>
                  <w:autoSpaceDE w:val="0"/>
                  <w:autoSpaceDN w:val="0"/>
                  <w:adjustRightInd w:val="0"/>
                  <w:spacing w:before="200"/>
                  <w:outlineLvl w:val="4"/>
                </w:pPr>
              </w:pPrChange>
            </w:pPr>
            <w:ins w:id="6577" w:author="Borja Gonzalez" w:date="2017-09-28T19:27:00Z">
              <w:r w:rsidRPr="00E066BD">
                <w:rPr>
                  <w:b/>
                  <w:bCs/>
                  <w:lang w:val="en-US"/>
                  <w:rPrChange w:id="6578"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6579" w:author="Borja Gonzalez" w:date="2017-09-28T19:27:00Z"/>
                <w:lang w:val="en-US"/>
                <w:rPrChange w:id="6580" w:author="Borja Gonzalez" w:date="2017-09-28T19:28:00Z">
                  <w:rPr>
                    <w:ins w:id="6581" w:author="Borja Gonzalez" w:date="2017-09-28T19:27:00Z"/>
                    <w:rFonts w:ascii="Monaco" w:eastAsiaTheme="majorEastAsia" w:hAnsi="Monaco" w:cs="Monaco"/>
                    <w:color w:val="243F60" w:themeColor="accent1" w:themeShade="7F"/>
                    <w:sz w:val="32"/>
                    <w:szCs w:val="32"/>
                    <w:lang w:val="en-US"/>
                  </w:rPr>
                </w:rPrChange>
              </w:rPr>
              <w:pPrChange w:id="6582" w:author="GONZALEZ DIAZ, BORJA" w:date="2017-09-29T19:26:00Z">
                <w:pPr>
                  <w:keepNext/>
                  <w:keepLines/>
                  <w:widowControl w:val="0"/>
                  <w:autoSpaceDE w:val="0"/>
                  <w:autoSpaceDN w:val="0"/>
                  <w:adjustRightInd w:val="0"/>
                  <w:spacing w:before="200"/>
                  <w:outlineLvl w:val="4"/>
                </w:pPr>
              </w:pPrChange>
            </w:pPr>
            <w:ins w:id="6583" w:author="Borja Gonzalez" w:date="2017-09-28T19:27:00Z">
              <w:r w:rsidRPr="00E066BD">
                <w:rPr>
                  <w:b/>
                  <w:bCs/>
                  <w:lang w:val="en-US"/>
                  <w:rPrChange w:id="6584"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585"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 xml:space="preserve">A </w:t>
      </w:r>
      <w:proofErr w:type="gramStart"/>
      <w:r>
        <w:t>continuación</w:t>
      </w:r>
      <w:proofErr w:type="gramEnd"/>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lastRenderedPageBreak/>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6586" w:author="Borja Gonzalez" w:date="2017-09-27T12:38:00Z">
          <w:pPr/>
        </w:pPrChange>
      </w:pPr>
      <w:r>
        <w:t>Ampliar y reducir el gráfico.</w:t>
      </w:r>
    </w:p>
    <w:p w14:paraId="086839EE" w14:textId="21185AFB" w:rsidR="005B376F" w:rsidRDefault="005B376F">
      <w:pPr>
        <w:pStyle w:val="Prrafodelista"/>
        <w:numPr>
          <w:ilvl w:val="0"/>
          <w:numId w:val="8"/>
        </w:numPr>
        <w:pPrChange w:id="6587"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6588" w:name="_Toc494476024"/>
      <w:bookmarkStart w:id="6589" w:name="_Toc494496074"/>
      <w:r>
        <w:t xml:space="preserve">4.3.8 Mostrar un </w:t>
      </w:r>
      <w:del w:id="6590" w:author="Rodrigo García" w:date="2017-09-29T10:35:00Z">
        <w:r w:rsidDel="00ED43BA">
          <w:delText xml:space="preserve">grafico </w:delText>
        </w:r>
      </w:del>
      <w:ins w:id="6591" w:author="Rodrigo García" w:date="2017-09-29T10:35:00Z">
        <w:r w:rsidR="00ED43BA">
          <w:t xml:space="preserve">gráfico </w:t>
        </w:r>
      </w:ins>
      <w:r>
        <w:t>de evolución de un movimiento</w:t>
      </w:r>
      <w:bookmarkEnd w:id="6588"/>
      <w:bookmarkEnd w:id="6589"/>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proofErr w:type="gramStart"/>
      <w:r w:rsidR="003E7D66">
        <w:t>datos</w:t>
      </w:r>
      <w:proofErr w:type="gramEnd"/>
      <w:r w:rsidR="003E7D66">
        <w:t xml:space="preserve">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6592"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6593" w:author="Borja Gonzalez" w:date="2017-09-28T19:28:00Z"/>
        </w:rPr>
      </w:pPr>
    </w:p>
    <w:tbl>
      <w:tblPr>
        <w:tblStyle w:val="Tablaconcuadrcula"/>
        <w:tblW w:w="0" w:type="auto"/>
        <w:tblLook w:val="04A0" w:firstRow="1" w:lastRow="0" w:firstColumn="1" w:lastColumn="0" w:noHBand="0" w:noVBand="1"/>
      </w:tblPr>
      <w:tblGrid>
        <w:gridCol w:w="8856"/>
      </w:tblGrid>
      <w:tr w:rsidR="00E066BD" w:rsidRPr="00891F58" w14:paraId="2467D8C2" w14:textId="77777777" w:rsidTr="00E066BD">
        <w:trPr>
          <w:ins w:id="6594" w:author="Borja Gonzalez" w:date="2017-09-28T19:28:00Z"/>
        </w:trPr>
        <w:tc>
          <w:tcPr>
            <w:tcW w:w="8856" w:type="dxa"/>
          </w:tcPr>
          <w:p w14:paraId="6A8A18AE" w14:textId="77777777" w:rsidR="00E066BD" w:rsidRPr="00E066BD" w:rsidRDefault="00E066BD">
            <w:pPr>
              <w:rPr>
                <w:ins w:id="6595" w:author="Borja Gonzalez" w:date="2017-09-28T19:28:00Z"/>
                <w:lang w:val="en-US"/>
                <w:rPrChange w:id="6596" w:author="Borja Gonzalez" w:date="2017-09-28T19:29:00Z">
                  <w:rPr>
                    <w:ins w:id="6597" w:author="Borja Gonzalez" w:date="2017-09-28T19:28:00Z"/>
                    <w:rFonts w:ascii="Monaco" w:eastAsiaTheme="majorEastAsia" w:hAnsi="Monaco" w:cs="Monaco"/>
                    <w:color w:val="243F60" w:themeColor="accent1" w:themeShade="7F"/>
                    <w:sz w:val="32"/>
                    <w:szCs w:val="32"/>
                    <w:lang w:val="en-US"/>
                  </w:rPr>
                </w:rPrChange>
              </w:rPr>
              <w:pPrChange w:id="6598" w:author="GONZALEZ DIAZ, BORJA" w:date="2017-09-29T19:26:00Z">
                <w:pPr>
                  <w:keepNext/>
                  <w:keepLines/>
                  <w:widowControl w:val="0"/>
                  <w:autoSpaceDE w:val="0"/>
                  <w:autoSpaceDN w:val="0"/>
                  <w:adjustRightInd w:val="0"/>
                  <w:spacing w:before="200"/>
                  <w:outlineLvl w:val="4"/>
                </w:pPr>
              </w:pPrChange>
            </w:pPr>
            <w:ins w:id="6599" w:author="Borja Gonzalez" w:date="2017-09-28T19:28:00Z">
              <w:r w:rsidRPr="00E066BD">
                <w:rPr>
                  <w:lang w:val="en-US"/>
                  <w:rPrChange w:id="6600" w:author="Borja Gonzalez" w:date="2017-09-28T19:29:00Z">
                    <w:rPr>
                      <w:rFonts w:ascii="Monaco" w:hAnsi="Monaco" w:cs="Monaco"/>
                      <w:sz w:val="32"/>
                      <w:szCs w:val="32"/>
                      <w:lang w:val="en-US"/>
                    </w:rPr>
                  </w:rPrChange>
                </w:rPr>
                <w:t xml:space="preserve">var fila1 = </w:t>
              </w:r>
              <w:proofErr w:type="gramStart"/>
              <w:r w:rsidRPr="00E066BD">
                <w:rPr>
                  <w:lang w:val="en-US"/>
                  <w:rPrChange w:id="6601" w:author="Borja Gonzalez" w:date="2017-09-28T19:29:00Z">
                    <w:rPr>
                      <w:rFonts w:ascii="Monaco" w:hAnsi="Monaco" w:cs="Monaco"/>
                      <w:sz w:val="32"/>
                      <w:szCs w:val="32"/>
                      <w:lang w:val="en-US"/>
                    </w:rPr>
                  </w:rPrChange>
                </w:rPr>
                <w:t>tabla.insertRow</w:t>
              </w:r>
              <w:proofErr w:type="gramEnd"/>
              <w:r w:rsidRPr="00E066BD">
                <w:rPr>
                  <w:lang w:val="en-US"/>
                  <w:rPrChange w:id="6602" w:author="Borja Gonzalez" w:date="2017-09-28T19:29:00Z">
                    <w:rPr>
                      <w:rFonts w:ascii="Monaco" w:hAnsi="Monaco" w:cs="Monaco"/>
                      <w:sz w:val="32"/>
                      <w:szCs w:val="32"/>
                      <w:lang w:val="en-US"/>
                    </w:rPr>
                  </w:rPrChange>
                </w:rPr>
                <w:t>(tabla.length);</w:t>
              </w:r>
            </w:ins>
          </w:p>
          <w:p w14:paraId="4EE1B310" w14:textId="77777777" w:rsidR="00E066BD" w:rsidRPr="00E066BD" w:rsidRDefault="00E066BD">
            <w:pPr>
              <w:rPr>
                <w:ins w:id="6603" w:author="Borja Gonzalez" w:date="2017-09-28T19:28:00Z"/>
                <w:lang w:val="en-US"/>
                <w:rPrChange w:id="6604" w:author="Borja Gonzalez" w:date="2017-09-28T19:29:00Z">
                  <w:rPr>
                    <w:ins w:id="6605" w:author="Borja Gonzalez" w:date="2017-09-28T19:28:00Z"/>
                    <w:rFonts w:ascii="Monaco" w:eastAsiaTheme="majorEastAsia" w:hAnsi="Monaco" w:cs="Monaco"/>
                    <w:color w:val="243F60" w:themeColor="accent1" w:themeShade="7F"/>
                    <w:sz w:val="32"/>
                    <w:szCs w:val="32"/>
                    <w:lang w:val="en-US"/>
                  </w:rPr>
                </w:rPrChange>
              </w:rPr>
              <w:pPrChange w:id="6606" w:author="GONZALEZ DIAZ, BORJA" w:date="2017-09-29T19:26:00Z">
                <w:pPr>
                  <w:keepNext/>
                  <w:keepLines/>
                  <w:widowControl w:val="0"/>
                  <w:autoSpaceDE w:val="0"/>
                  <w:autoSpaceDN w:val="0"/>
                  <w:adjustRightInd w:val="0"/>
                  <w:spacing w:before="200"/>
                  <w:outlineLvl w:val="4"/>
                </w:pPr>
              </w:pPrChange>
            </w:pPr>
            <w:ins w:id="6607" w:author="Borja Gonzalez" w:date="2017-09-28T19:28:00Z">
              <w:r w:rsidRPr="00E066BD">
                <w:rPr>
                  <w:lang w:val="en-US"/>
                  <w:rPrChange w:id="6608" w:author="Borja Gonzalez" w:date="2017-09-28T19:29:00Z">
                    <w:rPr>
                      <w:rFonts w:ascii="Monaco" w:hAnsi="Monaco" w:cs="Monaco"/>
                      <w:sz w:val="32"/>
                      <w:szCs w:val="32"/>
                      <w:lang w:val="en-US"/>
                    </w:rPr>
                  </w:rPrChange>
                </w:rPr>
                <w:t>fila1.insertCell(0</w:t>
              </w:r>
              <w:proofErr w:type="gramStart"/>
              <w:r w:rsidRPr="00E066BD">
                <w:rPr>
                  <w:lang w:val="en-US"/>
                  <w:rPrChange w:id="6609" w:author="Borja Gonzalez" w:date="2017-09-28T19:29:00Z">
                    <w:rPr>
                      <w:rFonts w:ascii="Monaco" w:hAnsi="Monaco" w:cs="Monaco"/>
                      <w:sz w:val="32"/>
                      <w:szCs w:val="32"/>
                      <w:lang w:val="en-US"/>
                    </w:rPr>
                  </w:rPrChange>
                </w:rPr>
                <w:t>).innerHTML</w:t>
              </w:r>
              <w:proofErr w:type="gramEnd"/>
              <w:r w:rsidRPr="00E066BD">
                <w:rPr>
                  <w:lang w:val="en-US"/>
                  <w:rPrChange w:id="6610" w:author="Borja Gonzalez" w:date="2017-09-28T19:29:00Z">
                    <w:rPr>
                      <w:rFonts w:ascii="Monaco" w:hAnsi="Monaco" w:cs="Monaco"/>
                      <w:sz w:val="32"/>
                      <w:szCs w:val="32"/>
                      <w:lang w:val="en-US"/>
                    </w:rPr>
                  </w:rPrChange>
                </w:rPr>
                <w:t xml:space="preserve"> = '</w:t>
              </w:r>
              <w:r w:rsidRPr="00E066BD">
                <w:rPr>
                  <w:b/>
                  <w:bCs/>
                  <w:color w:val="204A87"/>
                  <w:lang w:val="en-US"/>
                  <w:rPrChange w:id="6611" w:author="Borja Gonzalez" w:date="2017-09-28T19:29:00Z">
                    <w:rPr>
                      <w:rFonts w:ascii="Monaco" w:hAnsi="Monaco" w:cs="Monaco"/>
                      <w:b/>
                      <w:bCs/>
                      <w:color w:val="204A87"/>
                      <w:sz w:val="32"/>
                      <w:szCs w:val="32"/>
                      <w:lang w:val="en-US"/>
                    </w:rPr>
                  </w:rPrChange>
                </w:rPr>
                <w:t>&lt;button</w:t>
              </w:r>
              <w:r w:rsidRPr="00E066BD">
                <w:rPr>
                  <w:lang w:val="en-US"/>
                  <w:rPrChange w:id="6612" w:author="Borja Gonzalez" w:date="2017-09-28T19:29:00Z">
                    <w:rPr>
                      <w:rFonts w:ascii="Monaco" w:hAnsi="Monaco" w:cs="Monaco"/>
                      <w:sz w:val="32"/>
                      <w:szCs w:val="32"/>
                      <w:lang w:val="en-US"/>
                    </w:rPr>
                  </w:rPrChange>
                </w:rPr>
                <w:t xml:space="preserve"> </w:t>
              </w:r>
              <w:r w:rsidRPr="00E066BD">
                <w:rPr>
                  <w:color w:val="C4A000"/>
                  <w:lang w:val="en-US"/>
                  <w:rPrChange w:id="6613" w:author="Borja Gonzalez" w:date="2017-09-28T19:29:00Z">
                    <w:rPr>
                      <w:rFonts w:ascii="Monaco" w:hAnsi="Monaco" w:cs="Monaco"/>
                      <w:color w:val="C4A000"/>
                      <w:sz w:val="32"/>
                      <w:szCs w:val="32"/>
                      <w:lang w:val="en-US"/>
                    </w:rPr>
                  </w:rPrChange>
                </w:rPr>
                <w:t>class=</w:t>
              </w:r>
              <w:r w:rsidRPr="00E066BD">
                <w:rPr>
                  <w:color w:val="4E9A06"/>
                  <w:lang w:val="en-US"/>
                  <w:rPrChange w:id="6614" w:author="Borja Gonzalez" w:date="2017-09-28T19:29:00Z">
                    <w:rPr>
                      <w:rFonts w:ascii="Monaco" w:hAnsi="Monaco" w:cs="Monaco"/>
                      <w:color w:val="4E9A06"/>
                      <w:sz w:val="32"/>
                      <w:szCs w:val="32"/>
                      <w:lang w:val="en-US"/>
                    </w:rPr>
                  </w:rPrChange>
                </w:rPr>
                <w:t>"bt"</w:t>
              </w:r>
              <w:r w:rsidRPr="00E066BD">
                <w:rPr>
                  <w:lang w:val="en-US"/>
                  <w:rPrChange w:id="6615" w:author="Borja Gonzalez" w:date="2017-09-28T19:29:00Z">
                    <w:rPr>
                      <w:rFonts w:ascii="Monaco" w:hAnsi="Monaco" w:cs="Monaco"/>
                      <w:sz w:val="32"/>
                      <w:szCs w:val="32"/>
                      <w:lang w:val="en-US"/>
                    </w:rPr>
                  </w:rPrChange>
                </w:rPr>
                <w:t xml:space="preserve"> </w:t>
              </w:r>
              <w:r w:rsidRPr="00E066BD">
                <w:rPr>
                  <w:color w:val="C4A000"/>
                  <w:lang w:val="en-US"/>
                  <w:rPrChange w:id="6616" w:author="Borja Gonzalez" w:date="2017-09-28T19:29:00Z">
                    <w:rPr>
                      <w:rFonts w:ascii="Monaco" w:hAnsi="Monaco" w:cs="Monaco"/>
                      <w:color w:val="C4A000"/>
                      <w:sz w:val="32"/>
                      <w:szCs w:val="32"/>
                      <w:lang w:val="en-US"/>
                    </w:rPr>
                  </w:rPrChange>
                </w:rPr>
                <w:t>type=</w:t>
              </w:r>
              <w:r w:rsidRPr="00E066BD">
                <w:rPr>
                  <w:color w:val="4E9A06"/>
                  <w:lang w:val="en-US"/>
                  <w:rPrChange w:id="6617" w:author="Borja Gonzalez" w:date="2017-09-28T19:29:00Z">
                    <w:rPr>
                      <w:rFonts w:ascii="Monaco" w:hAnsi="Monaco" w:cs="Monaco"/>
                      <w:color w:val="4E9A06"/>
                      <w:sz w:val="32"/>
                      <w:szCs w:val="32"/>
                      <w:lang w:val="en-US"/>
                    </w:rPr>
                  </w:rPrChange>
                </w:rPr>
                <w:t>"button"</w:t>
              </w:r>
              <w:r w:rsidRPr="00E066BD">
                <w:rPr>
                  <w:lang w:val="en-US"/>
                  <w:rPrChange w:id="6618" w:author="Borja Gonzalez" w:date="2017-09-28T19:29:00Z">
                    <w:rPr>
                      <w:rFonts w:ascii="Monaco" w:hAnsi="Monaco" w:cs="Monaco"/>
                      <w:sz w:val="32"/>
                      <w:szCs w:val="32"/>
                      <w:lang w:val="en-US"/>
                    </w:rPr>
                  </w:rPrChange>
                </w:rPr>
                <w:t xml:space="preserve"> </w:t>
              </w:r>
              <w:r w:rsidRPr="00E066BD">
                <w:rPr>
                  <w:color w:val="C4A000"/>
                  <w:lang w:val="en-US"/>
                  <w:rPrChange w:id="6619" w:author="Borja Gonzalez" w:date="2017-09-28T19:29:00Z">
                    <w:rPr>
                      <w:rFonts w:ascii="Monaco" w:hAnsi="Monaco" w:cs="Monaco"/>
                      <w:color w:val="C4A000"/>
                      <w:sz w:val="32"/>
                      <w:szCs w:val="32"/>
                      <w:lang w:val="en-US"/>
                    </w:rPr>
                  </w:rPrChange>
                </w:rPr>
                <w:t>onClick=</w:t>
              </w:r>
              <w:r w:rsidRPr="00E066BD">
                <w:rPr>
                  <w:color w:val="4E9A06"/>
                  <w:lang w:val="en-US"/>
                  <w:rPrChange w:id="6620" w:author="Borja Gonzalez" w:date="2017-09-28T19:29:00Z">
                    <w:rPr>
                      <w:rFonts w:ascii="Monaco" w:hAnsi="Monaco" w:cs="Monaco"/>
                      <w:color w:val="4E9A06"/>
                      <w:sz w:val="32"/>
                      <w:szCs w:val="32"/>
                      <w:lang w:val="en-US"/>
                    </w:rPr>
                  </w:rPrChange>
                </w:rPr>
                <w:t>"Evolucion(1)"</w:t>
              </w:r>
              <w:r w:rsidRPr="00E066BD">
                <w:rPr>
                  <w:b/>
                  <w:bCs/>
                  <w:color w:val="204A87"/>
                  <w:lang w:val="en-US"/>
                  <w:rPrChange w:id="6621" w:author="Borja Gonzalez" w:date="2017-09-28T19:29:00Z">
                    <w:rPr>
                      <w:rFonts w:ascii="Monaco" w:hAnsi="Monaco" w:cs="Monaco"/>
                      <w:b/>
                      <w:bCs/>
                      <w:color w:val="204A87"/>
                      <w:sz w:val="32"/>
                      <w:szCs w:val="32"/>
                      <w:lang w:val="en-US"/>
                    </w:rPr>
                  </w:rPrChange>
                </w:rPr>
                <w:t>&gt;</w:t>
              </w:r>
              <w:r w:rsidRPr="00E066BD">
                <w:rPr>
                  <w:lang w:val="en-US"/>
                  <w:rPrChange w:id="6622" w:author="Borja Gonzalez" w:date="2017-09-28T19:29:00Z">
                    <w:rPr>
                      <w:rFonts w:ascii="Monaco" w:hAnsi="Monaco" w:cs="Monaco"/>
                      <w:sz w:val="32"/>
                      <w:szCs w:val="32"/>
                      <w:lang w:val="en-US"/>
                    </w:rPr>
                  </w:rPrChange>
                </w:rPr>
                <w:t>Evolución del movimieto</w:t>
              </w:r>
              <w:r w:rsidRPr="00E066BD">
                <w:rPr>
                  <w:b/>
                  <w:bCs/>
                  <w:color w:val="204A87"/>
                  <w:lang w:val="en-US"/>
                  <w:rPrChange w:id="6623" w:author="Borja Gonzalez" w:date="2017-09-28T19:29:00Z">
                    <w:rPr>
                      <w:rFonts w:ascii="Monaco" w:hAnsi="Monaco" w:cs="Monaco"/>
                      <w:b/>
                      <w:bCs/>
                      <w:color w:val="204A87"/>
                      <w:sz w:val="32"/>
                      <w:szCs w:val="32"/>
                      <w:lang w:val="en-US"/>
                    </w:rPr>
                  </w:rPrChange>
                </w:rPr>
                <w:t>&lt;/button&gt;</w:t>
              </w:r>
              <w:r w:rsidRPr="00E066BD">
                <w:rPr>
                  <w:lang w:val="en-US"/>
                  <w:rPrChange w:id="6624"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6625" w:author="Borja Gonzalez" w:date="2017-09-28T19:28:00Z"/>
                <w:lang w:val="en-US"/>
                <w:rPrChange w:id="6626" w:author="Borja Gonzalez" w:date="2017-09-28T19:29:00Z">
                  <w:rPr>
                    <w:ins w:id="6627" w:author="Borja Gonzalez" w:date="2017-09-28T19:28:00Z"/>
                    <w:rFonts w:ascii="Monaco" w:eastAsiaTheme="majorEastAsia" w:hAnsi="Monaco" w:cs="Monaco"/>
                    <w:color w:val="243F60" w:themeColor="accent1" w:themeShade="7F"/>
                    <w:sz w:val="32"/>
                    <w:szCs w:val="32"/>
                    <w:lang w:val="en-US"/>
                  </w:rPr>
                </w:rPrChange>
              </w:rPr>
              <w:pPrChange w:id="6628" w:author="GONZALEZ DIAZ, BORJA" w:date="2017-09-29T19:26:00Z">
                <w:pPr>
                  <w:keepNext/>
                  <w:keepLines/>
                  <w:widowControl w:val="0"/>
                  <w:autoSpaceDE w:val="0"/>
                  <w:autoSpaceDN w:val="0"/>
                  <w:adjustRightInd w:val="0"/>
                  <w:spacing w:before="200"/>
                  <w:outlineLvl w:val="4"/>
                </w:pPr>
              </w:pPrChange>
            </w:pPr>
            <w:ins w:id="6629" w:author="Borja Gonzalez" w:date="2017-09-28T19:28:00Z">
              <w:r w:rsidRPr="00E066BD">
                <w:rPr>
                  <w:lang w:val="en-US"/>
                  <w:rPrChange w:id="6630" w:author="Borja Gonzalez" w:date="2017-09-28T19:29:00Z">
                    <w:rPr>
                      <w:rFonts w:ascii="Monaco" w:hAnsi="Monaco" w:cs="Monaco"/>
                      <w:sz w:val="32"/>
                      <w:szCs w:val="32"/>
                      <w:lang w:val="en-US"/>
                    </w:rPr>
                  </w:rPrChange>
                </w:rPr>
                <w:t>fila1.insertCell(0</w:t>
              </w:r>
              <w:proofErr w:type="gramStart"/>
              <w:r w:rsidRPr="00E066BD">
                <w:rPr>
                  <w:lang w:val="en-US"/>
                  <w:rPrChange w:id="6631" w:author="Borja Gonzalez" w:date="2017-09-28T19:29:00Z">
                    <w:rPr>
                      <w:rFonts w:ascii="Monaco" w:hAnsi="Monaco" w:cs="Monaco"/>
                      <w:sz w:val="32"/>
                      <w:szCs w:val="32"/>
                      <w:lang w:val="en-US"/>
                    </w:rPr>
                  </w:rPrChange>
                </w:rPr>
                <w:t>).innerHTML</w:t>
              </w:r>
              <w:proofErr w:type="gramEnd"/>
              <w:r w:rsidRPr="00E066BD">
                <w:rPr>
                  <w:lang w:val="en-US"/>
                  <w:rPrChange w:id="6632" w:author="Borja Gonzalez" w:date="2017-09-28T19:29:00Z">
                    <w:rPr>
                      <w:rFonts w:ascii="Monaco" w:hAnsi="Monaco" w:cs="Monaco"/>
                      <w:sz w:val="32"/>
                      <w:szCs w:val="32"/>
                      <w:lang w:val="en-US"/>
                    </w:rPr>
                  </w:rPrChange>
                </w:rPr>
                <w:t xml:space="preserve"> = '</w:t>
              </w:r>
              <w:r w:rsidRPr="00E066BD">
                <w:rPr>
                  <w:b/>
                  <w:bCs/>
                  <w:color w:val="204A87"/>
                  <w:lang w:val="en-US"/>
                  <w:rPrChange w:id="6633" w:author="Borja Gonzalez" w:date="2017-09-28T19:29:00Z">
                    <w:rPr>
                      <w:rFonts w:ascii="Monaco" w:hAnsi="Monaco" w:cs="Monaco"/>
                      <w:b/>
                      <w:bCs/>
                      <w:color w:val="204A87"/>
                      <w:sz w:val="32"/>
                      <w:szCs w:val="32"/>
                      <w:lang w:val="en-US"/>
                    </w:rPr>
                  </w:rPrChange>
                </w:rPr>
                <w:t>&lt;button</w:t>
              </w:r>
              <w:r w:rsidRPr="00E066BD">
                <w:rPr>
                  <w:lang w:val="en-US"/>
                  <w:rPrChange w:id="6634" w:author="Borja Gonzalez" w:date="2017-09-28T19:29:00Z">
                    <w:rPr>
                      <w:rFonts w:ascii="Monaco" w:hAnsi="Monaco" w:cs="Monaco"/>
                      <w:sz w:val="32"/>
                      <w:szCs w:val="32"/>
                      <w:lang w:val="en-US"/>
                    </w:rPr>
                  </w:rPrChange>
                </w:rPr>
                <w:t xml:space="preserve"> </w:t>
              </w:r>
              <w:r w:rsidRPr="00E066BD">
                <w:rPr>
                  <w:color w:val="C4A000"/>
                  <w:lang w:val="en-US"/>
                  <w:rPrChange w:id="6635" w:author="Borja Gonzalez" w:date="2017-09-28T19:29:00Z">
                    <w:rPr>
                      <w:rFonts w:ascii="Monaco" w:hAnsi="Monaco" w:cs="Monaco"/>
                      <w:color w:val="C4A000"/>
                      <w:sz w:val="32"/>
                      <w:szCs w:val="32"/>
                      <w:lang w:val="en-US"/>
                    </w:rPr>
                  </w:rPrChange>
                </w:rPr>
                <w:t>class=</w:t>
              </w:r>
              <w:r w:rsidRPr="00E066BD">
                <w:rPr>
                  <w:color w:val="4E9A06"/>
                  <w:lang w:val="en-US"/>
                  <w:rPrChange w:id="6636" w:author="Borja Gonzalez" w:date="2017-09-28T19:29:00Z">
                    <w:rPr>
                      <w:rFonts w:ascii="Monaco" w:hAnsi="Monaco" w:cs="Monaco"/>
                      <w:color w:val="4E9A06"/>
                      <w:sz w:val="32"/>
                      <w:szCs w:val="32"/>
                      <w:lang w:val="en-US"/>
                    </w:rPr>
                  </w:rPrChange>
                </w:rPr>
                <w:t>"bt"</w:t>
              </w:r>
              <w:r w:rsidRPr="00E066BD">
                <w:rPr>
                  <w:lang w:val="en-US"/>
                  <w:rPrChange w:id="6637" w:author="Borja Gonzalez" w:date="2017-09-28T19:29:00Z">
                    <w:rPr>
                      <w:rFonts w:ascii="Monaco" w:hAnsi="Monaco" w:cs="Monaco"/>
                      <w:sz w:val="32"/>
                      <w:szCs w:val="32"/>
                      <w:lang w:val="en-US"/>
                    </w:rPr>
                  </w:rPrChange>
                </w:rPr>
                <w:t xml:space="preserve"> </w:t>
              </w:r>
              <w:r w:rsidRPr="00E066BD">
                <w:rPr>
                  <w:color w:val="C4A000"/>
                  <w:lang w:val="en-US"/>
                  <w:rPrChange w:id="6638" w:author="Borja Gonzalez" w:date="2017-09-28T19:29:00Z">
                    <w:rPr>
                      <w:rFonts w:ascii="Monaco" w:hAnsi="Monaco" w:cs="Monaco"/>
                      <w:color w:val="C4A000"/>
                      <w:sz w:val="32"/>
                      <w:szCs w:val="32"/>
                      <w:lang w:val="en-US"/>
                    </w:rPr>
                  </w:rPrChange>
                </w:rPr>
                <w:t>type=</w:t>
              </w:r>
              <w:r w:rsidRPr="00E066BD">
                <w:rPr>
                  <w:color w:val="4E9A06"/>
                  <w:lang w:val="en-US"/>
                  <w:rPrChange w:id="6639" w:author="Borja Gonzalez" w:date="2017-09-28T19:29:00Z">
                    <w:rPr>
                      <w:rFonts w:ascii="Monaco" w:hAnsi="Monaco" w:cs="Monaco"/>
                      <w:color w:val="4E9A06"/>
                      <w:sz w:val="32"/>
                      <w:szCs w:val="32"/>
                      <w:lang w:val="en-US"/>
                    </w:rPr>
                  </w:rPrChange>
                </w:rPr>
                <w:t>"button"</w:t>
              </w:r>
              <w:r w:rsidRPr="00E066BD">
                <w:rPr>
                  <w:lang w:val="en-US"/>
                  <w:rPrChange w:id="6640" w:author="Borja Gonzalez" w:date="2017-09-28T19:29:00Z">
                    <w:rPr>
                      <w:rFonts w:ascii="Monaco" w:hAnsi="Monaco" w:cs="Monaco"/>
                      <w:sz w:val="32"/>
                      <w:szCs w:val="32"/>
                      <w:lang w:val="en-US"/>
                    </w:rPr>
                  </w:rPrChange>
                </w:rPr>
                <w:t xml:space="preserve"> </w:t>
              </w:r>
              <w:r w:rsidRPr="00E066BD">
                <w:rPr>
                  <w:color w:val="C4A000"/>
                  <w:lang w:val="en-US"/>
                  <w:rPrChange w:id="6641" w:author="Borja Gonzalez" w:date="2017-09-28T19:29:00Z">
                    <w:rPr>
                      <w:rFonts w:ascii="Monaco" w:hAnsi="Monaco" w:cs="Monaco"/>
                      <w:color w:val="C4A000"/>
                      <w:sz w:val="32"/>
                      <w:szCs w:val="32"/>
                      <w:lang w:val="en-US"/>
                    </w:rPr>
                  </w:rPrChange>
                </w:rPr>
                <w:lastRenderedPageBreak/>
                <w:t>onClick=</w:t>
              </w:r>
              <w:r w:rsidRPr="00E066BD">
                <w:rPr>
                  <w:color w:val="4E9A06"/>
                  <w:lang w:val="en-US"/>
                  <w:rPrChange w:id="6642" w:author="Borja Gonzalez" w:date="2017-09-28T19:29:00Z">
                    <w:rPr>
                      <w:rFonts w:ascii="Monaco" w:hAnsi="Monaco" w:cs="Monaco"/>
                      <w:color w:val="4E9A06"/>
                      <w:sz w:val="32"/>
                      <w:szCs w:val="32"/>
                      <w:lang w:val="en-US"/>
                    </w:rPr>
                  </w:rPrChange>
                </w:rPr>
                <w:t>"Evolucion(2)"</w:t>
              </w:r>
              <w:r w:rsidRPr="00E066BD">
                <w:rPr>
                  <w:b/>
                  <w:bCs/>
                  <w:color w:val="204A87"/>
                  <w:lang w:val="en-US"/>
                  <w:rPrChange w:id="6643" w:author="Borja Gonzalez" w:date="2017-09-28T19:29:00Z">
                    <w:rPr>
                      <w:rFonts w:ascii="Monaco" w:hAnsi="Monaco" w:cs="Monaco"/>
                      <w:b/>
                      <w:bCs/>
                      <w:color w:val="204A87"/>
                      <w:sz w:val="32"/>
                      <w:szCs w:val="32"/>
                      <w:lang w:val="en-US"/>
                    </w:rPr>
                  </w:rPrChange>
                </w:rPr>
                <w:t>&gt;</w:t>
              </w:r>
              <w:r w:rsidRPr="00E066BD">
                <w:rPr>
                  <w:lang w:val="en-US"/>
                  <w:rPrChange w:id="6644" w:author="Borja Gonzalez" w:date="2017-09-28T19:29:00Z">
                    <w:rPr>
                      <w:rFonts w:ascii="Monaco" w:hAnsi="Monaco" w:cs="Monaco"/>
                      <w:sz w:val="32"/>
                      <w:szCs w:val="32"/>
                      <w:lang w:val="en-US"/>
                    </w:rPr>
                  </w:rPrChange>
                </w:rPr>
                <w:t>Evolución del movimieto</w:t>
              </w:r>
              <w:r w:rsidRPr="00E066BD">
                <w:rPr>
                  <w:b/>
                  <w:bCs/>
                  <w:color w:val="204A87"/>
                  <w:lang w:val="en-US"/>
                  <w:rPrChange w:id="6645" w:author="Borja Gonzalez" w:date="2017-09-28T19:29:00Z">
                    <w:rPr>
                      <w:rFonts w:ascii="Monaco" w:hAnsi="Monaco" w:cs="Monaco"/>
                      <w:b/>
                      <w:bCs/>
                      <w:color w:val="204A87"/>
                      <w:sz w:val="32"/>
                      <w:szCs w:val="32"/>
                      <w:lang w:val="en-US"/>
                    </w:rPr>
                  </w:rPrChange>
                </w:rPr>
                <w:t>&lt;/button&gt;</w:t>
              </w:r>
              <w:r w:rsidRPr="00E066BD">
                <w:rPr>
                  <w:lang w:val="en-US"/>
                  <w:rPrChange w:id="6646"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6647" w:author="Borja Gonzalez" w:date="2017-09-28T19:28:00Z"/>
                <w:del w:id="6648" w:author="GONZALEZ DIAZ, BORJA" w:date="2017-09-29T19:26:00Z"/>
                <w:lang w:val="en-US"/>
                <w:rPrChange w:id="6649" w:author="Borja Gonzalez" w:date="2017-09-28T19:29:00Z">
                  <w:rPr>
                    <w:ins w:id="6650" w:author="Borja Gonzalez" w:date="2017-09-28T19:28:00Z"/>
                    <w:del w:id="6651" w:author="GONZALEZ DIAZ, BORJA" w:date="2017-09-29T19:26:00Z"/>
                    <w:rFonts w:ascii="Monaco" w:eastAsiaTheme="majorEastAsia" w:hAnsi="Monaco" w:cs="Monaco"/>
                    <w:color w:val="243F60" w:themeColor="accent1" w:themeShade="7F"/>
                    <w:sz w:val="32"/>
                    <w:szCs w:val="32"/>
                    <w:lang w:val="en-US"/>
                  </w:rPr>
                </w:rPrChange>
              </w:rPr>
              <w:pPrChange w:id="6652" w:author="GONZALEZ DIAZ, BORJA" w:date="2017-09-29T19:26:00Z">
                <w:pPr>
                  <w:keepNext/>
                  <w:keepLines/>
                  <w:widowControl w:val="0"/>
                  <w:autoSpaceDE w:val="0"/>
                  <w:autoSpaceDN w:val="0"/>
                  <w:adjustRightInd w:val="0"/>
                  <w:spacing w:before="200"/>
                  <w:outlineLvl w:val="4"/>
                </w:pPr>
              </w:pPrChange>
            </w:pPr>
            <w:ins w:id="6653" w:author="Borja Gonzalez" w:date="2017-09-28T19:28:00Z">
              <w:r w:rsidRPr="00E066BD">
                <w:rPr>
                  <w:lang w:val="en-US"/>
                  <w:rPrChange w:id="6654" w:author="Borja Gonzalez" w:date="2017-09-28T19:29:00Z">
                    <w:rPr>
                      <w:rFonts w:ascii="Monaco" w:hAnsi="Monaco" w:cs="Monaco"/>
                      <w:sz w:val="32"/>
                      <w:szCs w:val="32"/>
                      <w:lang w:val="en-US"/>
                    </w:rPr>
                  </w:rPrChange>
                </w:rPr>
                <w:t>fila1.insertCell(0</w:t>
              </w:r>
              <w:proofErr w:type="gramStart"/>
              <w:r w:rsidRPr="00E066BD">
                <w:rPr>
                  <w:lang w:val="en-US"/>
                  <w:rPrChange w:id="6655" w:author="Borja Gonzalez" w:date="2017-09-28T19:29:00Z">
                    <w:rPr>
                      <w:rFonts w:ascii="Monaco" w:hAnsi="Monaco" w:cs="Monaco"/>
                      <w:sz w:val="32"/>
                      <w:szCs w:val="32"/>
                      <w:lang w:val="en-US"/>
                    </w:rPr>
                  </w:rPrChange>
                </w:rPr>
                <w:t>).innerHTML</w:t>
              </w:r>
              <w:proofErr w:type="gramEnd"/>
              <w:r w:rsidRPr="00E066BD">
                <w:rPr>
                  <w:lang w:val="en-US"/>
                  <w:rPrChange w:id="6656" w:author="Borja Gonzalez" w:date="2017-09-28T19:29:00Z">
                    <w:rPr>
                      <w:rFonts w:ascii="Monaco" w:hAnsi="Monaco" w:cs="Monaco"/>
                      <w:sz w:val="32"/>
                      <w:szCs w:val="32"/>
                      <w:lang w:val="en-US"/>
                    </w:rPr>
                  </w:rPrChange>
                </w:rPr>
                <w:t xml:space="preserve"> = '</w:t>
              </w:r>
              <w:r w:rsidRPr="00E066BD">
                <w:rPr>
                  <w:b/>
                  <w:bCs/>
                  <w:color w:val="204A87"/>
                  <w:lang w:val="en-US"/>
                  <w:rPrChange w:id="6657" w:author="Borja Gonzalez" w:date="2017-09-28T19:29:00Z">
                    <w:rPr>
                      <w:rFonts w:ascii="Monaco" w:hAnsi="Monaco" w:cs="Monaco"/>
                      <w:b/>
                      <w:bCs/>
                      <w:color w:val="204A87"/>
                      <w:sz w:val="32"/>
                      <w:szCs w:val="32"/>
                      <w:lang w:val="en-US"/>
                    </w:rPr>
                  </w:rPrChange>
                </w:rPr>
                <w:t>&lt;button</w:t>
              </w:r>
              <w:r w:rsidRPr="00E066BD">
                <w:rPr>
                  <w:lang w:val="en-US"/>
                  <w:rPrChange w:id="6658" w:author="Borja Gonzalez" w:date="2017-09-28T19:29:00Z">
                    <w:rPr>
                      <w:rFonts w:ascii="Monaco" w:hAnsi="Monaco" w:cs="Monaco"/>
                      <w:sz w:val="32"/>
                      <w:szCs w:val="32"/>
                      <w:lang w:val="en-US"/>
                    </w:rPr>
                  </w:rPrChange>
                </w:rPr>
                <w:t xml:space="preserve"> </w:t>
              </w:r>
              <w:r w:rsidRPr="00E066BD">
                <w:rPr>
                  <w:color w:val="C4A000"/>
                  <w:lang w:val="en-US"/>
                  <w:rPrChange w:id="6659" w:author="Borja Gonzalez" w:date="2017-09-28T19:29:00Z">
                    <w:rPr>
                      <w:rFonts w:ascii="Monaco" w:hAnsi="Monaco" w:cs="Monaco"/>
                      <w:color w:val="C4A000"/>
                      <w:sz w:val="32"/>
                      <w:szCs w:val="32"/>
                      <w:lang w:val="en-US"/>
                    </w:rPr>
                  </w:rPrChange>
                </w:rPr>
                <w:t>class=</w:t>
              </w:r>
              <w:r w:rsidRPr="00E066BD">
                <w:rPr>
                  <w:color w:val="4E9A06"/>
                  <w:lang w:val="en-US"/>
                  <w:rPrChange w:id="6660" w:author="Borja Gonzalez" w:date="2017-09-28T19:29:00Z">
                    <w:rPr>
                      <w:rFonts w:ascii="Monaco" w:hAnsi="Monaco" w:cs="Monaco"/>
                      <w:color w:val="4E9A06"/>
                      <w:sz w:val="32"/>
                      <w:szCs w:val="32"/>
                      <w:lang w:val="en-US"/>
                    </w:rPr>
                  </w:rPrChange>
                </w:rPr>
                <w:t>"bt"</w:t>
              </w:r>
              <w:r w:rsidRPr="00E066BD">
                <w:rPr>
                  <w:lang w:val="en-US"/>
                  <w:rPrChange w:id="6661" w:author="Borja Gonzalez" w:date="2017-09-28T19:29:00Z">
                    <w:rPr>
                      <w:rFonts w:ascii="Monaco" w:hAnsi="Monaco" w:cs="Monaco"/>
                      <w:sz w:val="32"/>
                      <w:szCs w:val="32"/>
                      <w:lang w:val="en-US"/>
                    </w:rPr>
                  </w:rPrChange>
                </w:rPr>
                <w:t xml:space="preserve"> </w:t>
              </w:r>
              <w:r w:rsidRPr="00E066BD">
                <w:rPr>
                  <w:color w:val="C4A000"/>
                  <w:lang w:val="en-US"/>
                  <w:rPrChange w:id="6662" w:author="Borja Gonzalez" w:date="2017-09-28T19:29:00Z">
                    <w:rPr>
                      <w:rFonts w:ascii="Monaco" w:hAnsi="Monaco" w:cs="Monaco"/>
                      <w:color w:val="C4A000"/>
                      <w:sz w:val="32"/>
                      <w:szCs w:val="32"/>
                      <w:lang w:val="en-US"/>
                    </w:rPr>
                  </w:rPrChange>
                </w:rPr>
                <w:t>type=</w:t>
              </w:r>
              <w:r w:rsidRPr="00E066BD">
                <w:rPr>
                  <w:color w:val="4E9A06"/>
                  <w:lang w:val="en-US"/>
                  <w:rPrChange w:id="6663" w:author="Borja Gonzalez" w:date="2017-09-28T19:29:00Z">
                    <w:rPr>
                      <w:rFonts w:ascii="Monaco" w:hAnsi="Monaco" w:cs="Monaco"/>
                      <w:color w:val="4E9A06"/>
                      <w:sz w:val="32"/>
                      <w:szCs w:val="32"/>
                      <w:lang w:val="en-US"/>
                    </w:rPr>
                  </w:rPrChange>
                </w:rPr>
                <w:t>"button"</w:t>
              </w:r>
              <w:r w:rsidRPr="00E066BD">
                <w:rPr>
                  <w:lang w:val="en-US"/>
                  <w:rPrChange w:id="6664" w:author="Borja Gonzalez" w:date="2017-09-28T19:29:00Z">
                    <w:rPr>
                      <w:rFonts w:ascii="Monaco" w:hAnsi="Monaco" w:cs="Monaco"/>
                      <w:sz w:val="32"/>
                      <w:szCs w:val="32"/>
                      <w:lang w:val="en-US"/>
                    </w:rPr>
                  </w:rPrChange>
                </w:rPr>
                <w:t xml:space="preserve"> </w:t>
              </w:r>
              <w:r w:rsidRPr="00E066BD">
                <w:rPr>
                  <w:color w:val="C4A000"/>
                  <w:lang w:val="en-US"/>
                  <w:rPrChange w:id="6665" w:author="Borja Gonzalez" w:date="2017-09-28T19:29:00Z">
                    <w:rPr>
                      <w:rFonts w:ascii="Monaco" w:hAnsi="Monaco" w:cs="Monaco"/>
                      <w:color w:val="C4A000"/>
                      <w:sz w:val="32"/>
                      <w:szCs w:val="32"/>
                      <w:lang w:val="en-US"/>
                    </w:rPr>
                  </w:rPrChange>
                </w:rPr>
                <w:t>onClick=</w:t>
              </w:r>
              <w:r w:rsidRPr="00E066BD">
                <w:rPr>
                  <w:color w:val="4E9A06"/>
                  <w:lang w:val="en-US"/>
                  <w:rPrChange w:id="6666" w:author="Borja Gonzalez" w:date="2017-09-28T19:29:00Z">
                    <w:rPr>
                      <w:rFonts w:ascii="Monaco" w:hAnsi="Monaco" w:cs="Monaco"/>
                      <w:color w:val="4E9A06"/>
                      <w:sz w:val="32"/>
                      <w:szCs w:val="32"/>
                      <w:lang w:val="en-US"/>
                    </w:rPr>
                  </w:rPrChange>
                </w:rPr>
                <w:t>"Evolucion(3)"</w:t>
              </w:r>
              <w:r w:rsidRPr="00E066BD">
                <w:rPr>
                  <w:b/>
                  <w:bCs/>
                  <w:color w:val="204A87"/>
                  <w:lang w:val="en-US"/>
                  <w:rPrChange w:id="6667" w:author="Borja Gonzalez" w:date="2017-09-28T19:29:00Z">
                    <w:rPr>
                      <w:rFonts w:ascii="Monaco" w:hAnsi="Monaco" w:cs="Monaco"/>
                      <w:b/>
                      <w:bCs/>
                      <w:color w:val="204A87"/>
                      <w:sz w:val="32"/>
                      <w:szCs w:val="32"/>
                      <w:lang w:val="en-US"/>
                    </w:rPr>
                  </w:rPrChange>
                </w:rPr>
                <w:t>&gt;</w:t>
              </w:r>
              <w:r w:rsidRPr="00E066BD">
                <w:rPr>
                  <w:lang w:val="en-US"/>
                  <w:rPrChange w:id="6668" w:author="Borja Gonzalez" w:date="2017-09-28T19:29:00Z">
                    <w:rPr>
                      <w:rFonts w:ascii="Monaco" w:hAnsi="Monaco" w:cs="Monaco"/>
                      <w:sz w:val="32"/>
                      <w:szCs w:val="32"/>
                      <w:lang w:val="en-US"/>
                    </w:rPr>
                  </w:rPrChange>
                </w:rPr>
                <w:t>Evolución del movimieto</w:t>
              </w:r>
              <w:r w:rsidRPr="00E066BD">
                <w:rPr>
                  <w:b/>
                  <w:bCs/>
                  <w:color w:val="204A87"/>
                  <w:lang w:val="en-US"/>
                  <w:rPrChange w:id="6669" w:author="Borja Gonzalez" w:date="2017-09-28T19:29:00Z">
                    <w:rPr>
                      <w:rFonts w:ascii="Monaco" w:hAnsi="Monaco" w:cs="Monaco"/>
                      <w:b/>
                      <w:bCs/>
                      <w:color w:val="204A87"/>
                      <w:sz w:val="32"/>
                      <w:szCs w:val="32"/>
                      <w:lang w:val="en-US"/>
                    </w:rPr>
                  </w:rPrChange>
                </w:rPr>
                <w:t>&lt;/button&gt;</w:t>
              </w:r>
              <w:r w:rsidRPr="00E066BD">
                <w:rPr>
                  <w:lang w:val="en-US"/>
                  <w:rPrChange w:id="6670"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671" w:author="Borja Gonzalez" w:date="2017-09-28T19:28:00Z"/>
                <w:lang w:val="en-US"/>
                <w:rPrChange w:id="6672" w:author="Rodrigo García" w:date="2017-09-29T10:08:00Z">
                  <w:rPr>
                    <w:ins w:id="6673" w:author="Borja Gonzalez" w:date="2017-09-28T19:28:00Z"/>
                  </w:rPr>
                </w:rPrChange>
              </w:rPr>
            </w:pPr>
          </w:p>
        </w:tc>
      </w:tr>
    </w:tbl>
    <w:p w14:paraId="38AAD8D5" w14:textId="59BFA9EC" w:rsidR="0066109E" w:rsidRPr="0079203F" w:rsidRDefault="0066109E">
      <w:pPr>
        <w:rPr>
          <w:lang w:val="en-US"/>
          <w:rPrChange w:id="6674" w:author="Rodrigo García" w:date="2017-09-29T10:08:00Z">
            <w:rPr/>
          </w:rPrChange>
        </w:rPr>
      </w:pPr>
    </w:p>
    <w:p w14:paraId="420AB8A5" w14:textId="77777777" w:rsidR="0066109E" w:rsidRPr="0079203F" w:rsidRDefault="0066109E" w:rsidP="00BB01EC">
      <w:pPr>
        <w:rPr>
          <w:lang w:val="en-US"/>
          <w:rPrChange w:id="6675"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w:t>
      </w:r>
      <w:proofErr w:type="gramStart"/>
      <w:r>
        <w:t>Evolución(</w:t>
      </w:r>
      <w:proofErr w:type="gramEnd"/>
      <w:r>
        <w:t>)”,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6676"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6677" w:author="Borja Gonzalez" w:date="2017-09-28T19:30:00Z"/>
        </w:trPr>
        <w:tc>
          <w:tcPr>
            <w:tcW w:w="8856" w:type="dxa"/>
          </w:tcPr>
          <w:p w14:paraId="04571621" w14:textId="77777777" w:rsidR="00E066BD" w:rsidRPr="00E066BD" w:rsidRDefault="00E066BD">
            <w:pPr>
              <w:rPr>
                <w:ins w:id="6678" w:author="Borja Gonzalez" w:date="2017-09-28T19:30:00Z"/>
                <w:lang w:val="en-US"/>
                <w:rPrChange w:id="6679" w:author="Borja Gonzalez" w:date="2017-09-28T19:30:00Z">
                  <w:rPr>
                    <w:ins w:id="6680" w:author="Borja Gonzalez" w:date="2017-09-28T19:30:00Z"/>
                    <w:rFonts w:ascii="Monaco" w:eastAsiaTheme="majorEastAsia" w:hAnsi="Monaco" w:cs="Monaco"/>
                    <w:color w:val="243F60" w:themeColor="accent1" w:themeShade="7F"/>
                    <w:sz w:val="32"/>
                    <w:szCs w:val="32"/>
                    <w:lang w:val="en-US"/>
                  </w:rPr>
                </w:rPrChange>
              </w:rPr>
              <w:pPrChange w:id="6681" w:author="GONZALEZ DIAZ, BORJA" w:date="2017-09-29T19:26:00Z">
                <w:pPr>
                  <w:keepNext/>
                  <w:keepLines/>
                  <w:widowControl w:val="0"/>
                  <w:autoSpaceDE w:val="0"/>
                  <w:autoSpaceDN w:val="0"/>
                  <w:adjustRightInd w:val="0"/>
                  <w:spacing w:before="200"/>
                  <w:outlineLvl w:val="4"/>
                </w:pPr>
              </w:pPrChange>
            </w:pPr>
            <w:ins w:id="6682" w:author="Borja Gonzalez" w:date="2017-09-28T19:30:00Z">
              <w:r w:rsidRPr="00E066BD">
                <w:rPr>
                  <w:b/>
                  <w:bCs/>
                  <w:color w:val="204A87"/>
                  <w:lang w:val="en-US"/>
                  <w:rPrChange w:id="6683" w:author="Borja Gonzalez" w:date="2017-09-28T19:30:00Z">
                    <w:rPr>
                      <w:rFonts w:ascii="Monaco" w:hAnsi="Monaco" w:cs="Monaco"/>
                      <w:b/>
                      <w:bCs/>
                      <w:color w:val="204A87"/>
                      <w:sz w:val="32"/>
                      <w:szCs w:val="32"/>
                      <w:lang w:val="en-US"/>
                    </w:rPr>
                  </w:rPrChange>
                </w:rPr>
                <w:t>function</w:t>
              </w:r>
              <w:r w:rsidRPr="00E066BD">
                <w:rPr>
                  <w:lang w:val="en-US"/>
                  <w:rPrChange w:id="6684" w:author="Borja Gonzalez" w:date="2017-09-28T19:30:00Z">
                    <w:rPr>
                      <w:rFonts w:ascii="Monaco" w:hAnsi="Monaco" w:cs="Monaco"/>
                      <w:sz w:val="32"/>
                      <w:szCs w:val="32"/>
                      <w:lang w:val="en-US"/>
                    </w:rPr>
                  </w:rPrChange>
                </w:rPr>
                <w:t xml:space="preserve"> Evolucion</w:t>
              </w:r>
              <w:r w:rsidRPr="00E066BD">
                <w:rPr>
                  <w:b/>
                  <w:bCs/>
                  <w:lang w:val="en-US"/>
                  <w:rPrChange w:id="6685" w:author="Borja Gonzalez" w:date="2017-09-28T19:30:00Z">
                    <w:rPr>
                      <w:rFonts w:ascii="Monaco" w:hAnsi="Monaco" w:cs="Monaco"/>
                      <w:b/>
                      <w:bCs/>
                      <w:color w:val="000000"/>
                      <w:sz w:val="32"/>
                      <w:szCs w:val="32"/>
                      <w:lang w:val="en-US"/>
                    </w:rPr>
                  </w:rPrChange>
                </w:rPr>
                <w:t>(</w:t>
              </w:r>
              <w:r w:rsidRPr="00E066BD">
                <w:rPr>
                  <w:lang w:val="en-US"/>
                  <w:rPrChange w:id="6686" w:author="Borja Gonzalez" w:date="2017-09-28T19:30:00Z">
                    <w:rPr>
                      <w:rFonts w:ascii="Monaco" w:hAnsi="Monaco" w:cs="Monaco"/>
                      <w:color w:val="000000"/>
                      <w:sz w:val="32"/>
                      <w:szCs w:val="32"/>
                      <w:lang w:val="en-US"/>
                    </w:rPr>
                  </w:rPrChange>
                </w:rPr>
                <w:t>move</w:t>
              </w:r>
              <w:proofErr w:type="gramStart"/>
              <w:r w:rsidRPr="00E066BD">
                <w:rPr>
                  <w:b/>
                  <w:bCs/>
                  <w:lang w:val="en-US"/>
                  <w:rPrChange w:id="6687" w:author="Borja Gonzalez" w:date="2017-09-28T19:30:00Z">
                    <w:rPr>
                      <w:rFonts w:ascii="Monaco" w:hAnsi="Monaco" w:cs="Monaco"/>
                      <w:b/>
                      <w:bCs/>
                      <w:color w:val="000000"/>
                      <w:sz w:val="32"/>
                      <w:szCs w:val="32"/>
                      <w:lang w:val="en-US"/>
                    </w:rPr>
                  </w:rPrChange>
                </w:rPr>
                <w:t>){</w:t>
              </w:r>
              <w:proofErr w:type="gramEnd"/>
            </w:ins>
          </w:p>
          <w:p w14:paraId="1BF8A5B7" w14:textId="77777777" w:rsidR="00E066BD" w:rsidRPr="00E066BD" w:rsidRDefault="00E066BD">
            <w:pPr>
              <w:rPr>
                <w:ins w:id="6688" w:author="Borja Gonzalez" w:date="2017-09-28T19:30:00Z"/>
                <w:lang w:val="en-US"/>
                <w:rPrChange w:id="6689" w:author="Borja Gonzalez" w:date="2017-09-28T19:30:00Z">
                  <w:rPr>
                    <w:ins w:id="6690" w:author="Borja Gonzalez" w:date="2017-09-28T19:30:00Z"/>
                    <w:rFonts w:ascii="Monaco" w:hAnsi="Monaco" w:cs="Monaco"/>
                    <w:sz w:val="32"/>
                    <w:szCs w:val="32"/>
                    <w:lang w:val="en-US"/>
                  </w:rPr>
                </w:rPrChange>
              </w:rPr>
              <w:pPrChange w:id="6691" w:author="GONZALEZ DIAZ, BORJA" w:date="2017-09-29T19:26:00Z">
                <w:pPr>
                  <w:widowControl w:val="0"/>
                  <w:autoSpaceDE w:val="0"/>
                  <w:autoSpaceDN w:val="0"/>
                  <w:adjustRightInd w:val="0"/>
                </w:pPr>
              </w:pPrChange>
            </w:pPr>
          </w:p>
          <w:p w14:paraId="2CFA1A06" w14:textId="77777777" w:rsidR="00E066BD" w:rsidRPr="00E066BD" w:rsidRDefault="00E066BD">
            <w:pPr>
              <w:rPr>
                <w:ins w:id="6692" w:author="Borja Gonzalez" w:date="2017-09-28T19:30:00Z"/>
                <w:lang w:val="en-US"/>
                <w:rPrChange w:id="6693" w:author="Borja Gonzalez" w:date="2017-09-28T19:30:00Z">
                  <w:rPr>
                    <w:ins w:id="6694" w:author="Borja Gonzalez" w:date="2017-09-28T19:30:00Z"/>
                    <w:rFonts w:ascii="Monaco" w:eastAsiaTheme="majorEastAsia" w:hAnsi="Monaco" w:cs="Monaco"/>
                    <w:color w:val="243F60" w:themeColor="accent1" w:themeShade="7F"/>
                    <w:sz w:val="32"/>
                    <w:szCs w:val="32"/>
                    <w:lang w:val="en-US"/>
                  </w:rPr>
                </w:rPrChange>
              </w:rPr>
              <w:pPrChange w:id="6695" w:author="GONZALEZ DIAZ, BORJA" w:date="2017-09-29T19:26:00Z">
                <w:pPr>
                  <w:keepNext/>
                  <w:keepLines/>
                  <w:widowControl w:val="0"/>
                  <w:autoSpaceDE w:val="0"/>
                  <w:autoSpaceDN w:val="0"/>
                  <w:adjustRightInd w:val="0"/>
                  <w:spacing w:before="200"/>
                  <w:outlineLvl w:val="4"/>
                </w:pPr>
              </w:pPrChange>
            </w:pPr>
            <w:ins w:id="6696" w:author="Borja Gonzalez" w:date="2017-09-28T19:30:00Z">
              <w:r w:rsidRPr="00E066BD">
                <w:rPr>
                  <w:lang w:val="en-US"/>
                  <w:rPrChange w:id="6697" w:author="Borja Gonzalez" w:date="2017-09-28T19:30:00Z">
                    <w:rPr>
                      <w:rFonts w:ascii="Monaco" w:hAnsi="Monaco" w:cs="Monaco"/>
                      <w:sz w:val="32"/>
                      <w:szCs w:val="32"/>
                      <w:lang w:val="en-US"/>
                    </w:rPr>
                  </w:rPrChange>
                </w:rPr>
                <w:t xml:space="preserve">    </w:t>
              </w:r>
              <w:r w:rsidRPr="00E066BD">
                <w:rPr>
                  <w:b/>
                  <w:bCs/>
                  <w:color w:val="204A87"/>
                  <w:lang w:val="en-US"/>
                  <w:rPrChange w:id="6698" w:author="Borja Gonzalez" w:date="2017-09-28T19:30:00Z">
                    <w:rPr>
                      <w:rFonts w:ascii="Monaco" w:hAnsi="Monaco" w:cs="Monaco"/>
                      <w:b/>
                      <w:bCs/>
                      <w:color w:val="204A87"/>
                      <w:sz w:val="32"/>
                      <w:szCs w:val="32"/>
                      <w:lang w:val="en-US"/>
                    </w:rPr>
                  </w:rPrChange>
                </w:rPr>
                <w:t>var</w:t>
              </w:r>
              <w:r w:rsidRPr="00E066BD">
                <w:rPr>
                  <w:lang w:val="en-US"/>
                  <w:rPrChange w:id="6699" w:author="Borja Gonzalez" w:date="2017-09-28T19:30:00Z">
                    <w:rPr>
                      <w:rFonts w:ascii="Monaco" w:hAnsi="Monaco" w:cs="Monaco"/>
                      <w:sz w:val="32"/>
                      <w:szCs w:val="32"/>
                      <w:lang w:val="en-US"/>
                    </w:rPr>
                  </w:rPrChange>
                </w:rPr>
                <w:t xml:space="preserve"> socket </w:t>
              </w:r>
              <w:r w:rsidRPr="00E066BD">
                <w:rPr>
                  <w:b/>
                  <w:bCs/>
                  <w:color w:val="CE5C00"/>
                  <w:lang w:val="en-US"/>
                  <w:rPrChange w:id="6700" w:author="Borja Gonzalez" w:date="2017-09-28T19:30:00Z">
                    <w:rPr>
                      <w:rFonts w:ascii="Monaco" w:hAnsi="Monaco" w:cs="Monaco"/>
                      <w:b/>
                      <w:bCs/>
                      <w:color w:val="CE5C00"/>
                      <w:sz w:val="32"/>
                      <w:szCs w:val="32"/>
                      <w:lang w:val="en-US"/>
                    </w:rPr>
                  </w:rPrChange>
                </w:rPr>
                <w:t>=</w:t>
              </w:r>
              <w:r w:rsidRPr="00E066BD">
                <w:rPr>
                  <w:lang w:val="en-US"/>
                  <w:rPrChange w:id="6701" w:author="Borja Gonzalez" w:date="2017-09-28T19:30:00Z">
                    <w:rPr>
                      <w:rFonts w:ascii="Monaco" w:hAnsi="Monaco" w:cs="Monaco"/>
                      <w:sz w:val="32"/>
                      <w:szCs w:val="32"/>
                      <w:lang w:val="en-US"/>
                    </w:rPr>
                  </w:rPrChange>
                </w:rPr>
                <w:t xml:space="preserve"> </w:t>
              </w:r>
              <w:proofErr w:type="gramStart"/>
              <w:r w:rsidRPr="00E066BD">
                <w:rPr>
                  <w:lang w:val="en-US"/>
                  <w:rPrChange w:id="6702" w:author="Borja Gonzalez" w:date="2017-09-28T19:30:00Z">
                    <w:rPr>
                      <w:rFonts w:ascii="Monaco" w:hAnsi="Monaco" w:cs="Monaco"/>
                      <w:sz w:val="32"/>
                      <w:szCs w:val="32"/>
                      <w:lang w:val="en-US"/>
                    </w:rPr>
                  </w:rPrChange>
                </w:rPr>
                <w:t>io</w:t>
              </w:r>
              <w:r w:rsidRPr="00E066BD">
                <w:rPr>
                  <w:b/>
                  <w:bCs/>
                  <w:lang w:val="en-US"/>
                  <w:rPrChange w:id="6703" w:author="Borja Gonzalez" w:date="2017-09-28T19:30:00Z">
                    <w:rPr>
                      <w:rFonts w:ascii="Monaco" w:hAnsi="Monaco" w:cs="Monaco"/>
                      <w:b/>
                      <w:bCs/>
                      <w:color w:val="000000"/>
                      <w:sz w:val="32"/>
                      <w:szCs w:val="32"/>
                      <w:lang w:val="en-US"/>
                    </w:rPr>
                  </w:rPrChange>
                </w:rPr>
                <w:t>.</w:t>
              </w:r>
              <w:r w:rsidRPr="00E066BD">
                <w:rPr>
                  <w:lang w:val="en-US"/>
                  <w:rPrChange w:id="6704" w:author="Borja Gonzalez" w:date="2017-09-28T19:30:00Z">
                    <w:rPr>
                      <w:rFonts w:ascii="Monaco" w:hAnsi="Monaco" w:cs="Monaco"/>
                      <w:color w:val="000000"/>
                      <w:sz w:val="32"/>
                      <w:szCs w:val="32"/>
                      <w:lang w:val="en-US"/>
                    </w:rPr>
                  </w:rPrChange>
                </w:rPr>
                <w:t>connect</w:t>
              </w:r>
              <w:proofErr w:type="gramEnd"/>
              <w:r w:rsidRPr="00E066BD">
                <w:rPr>
                  <w:b/>
                  <w:bCs/>
                  <w:lang w:val="en-US"/>
                  <w:rPrChange w:id="6705" w:author="Borja Gonzalez" w:date="2017-09-28T19:30:00Z">
                    <w:rPr>
                      <w:rFonts w:ascii="Monaco" w:hAnsi="Monaco" w:cs="Monaco"/>
                      <w:b/>
                      <w:bCs/>
                      <w:color w:val="000000"/>
                      <w:sz w:val="32"/>
                      <w:szCs w:val="32"/>
                      <w:lang w:val="en-US"/>
                    </w:rPr>
                  </w:rPrChange>
                </w:rPr>
                <w:t>(</w:t>
              </w:r>
              <w:r w:rsidRPr="00E066BD">
                <w:rPr>
                  <w:color w:val="4E9A06"/>
                  <w:lang w:val="en-US"/>
                  <w:rPrChange w:id="6706" w:author="Borja Gonzalez" w:date="2017-09-28T19:30:00Z">
                    <w:rPr>
                      <w:rFonts w:ascii="Monaco" w:hAnsi="Monaco" w:cs="Monaco"/>
                      <w:color w:val="4E9A06"/>
                      <w:sz w:val="32"/>
                      <w:szCs w:val="32"/>
                      <w:lang w:val="en-US"/>
                    </w:rPr>
                  </w:rPrChange>
                </w:rPr>
                <w:t>"http://172.20.10.5:8124"</w:t>
              </w:r>
              <w:r w:rsidRPr="00E066BD">
                <w:rPr>
                  <w:b/>
                  <w:bCs/>
                  <w:lang w:val="en-US"/>
                  <w:rPrChange w:id="6707"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6708" w:author="Borja Gonzalez" w:date="2017-09-28T19:30:00Z"/>
                <w:lang w:val="en-US"/>
                <w:rPrChange w:id="6709" w:author="Borja Gonzalez" w:date="2017-09-28T19:30:00Z">
                  <w:rPr>
                    <w:ins w:id="6710" w:author="Borja Gonzalez" w:date="2017-09-28T19:30:00Z"/>
                    <w:rFonts w:ascii="Monaco" w:hAnsi="Monaco" w:cs="Monaco"/>
                    <w:sz w:val="32"/>
                    <w:szCs w:val="32"/>
                    <w:lang w:val="en-US"/>
                  </w:rPr>
                </w:rPrChange>
              </w:rPr>
              <w:pPrChange w:id="6711" w:author="GONZALEZ DIAZ, BORJA" w:date="2017-09-29T19:26:00Z">
                <w:pPr>
                  <w:widowControl w:val="0"/>
                  <w:autoSpaceDE w:val="0"/>
                  <w:autoSpaceDN w:val="0"/>
                  <w:adjustRightInd w:val="0"/>
                </w:pPr>
              </w:pPrChange>
            </w:pPr>
          </w:p>
          <w:p w14:paraId="53C3CB02" w14:textId="77777777" w:rsidR="00E066BD" w:rsidRPr="00E066BD" w:rsidRDefault="00E066BD">
            <w:pPr>
              <w:rPr>
                <w:ins w:id="6712" w:author="Borja Gonzalez" w:date="2017-09-28T19:30:00Z"/>
                <w:lang w:val="en-US"/>
                <w:rPrChange w:id="6713" w:author="Borja Gonzalez" w:date="2017-09-28T19:30:00Z">
                  <w:rPr>
                    <w:ins w:id="6714" w:author="Borja Gonzalez" w:date="2017-09-28T19:30:00Z"/>
                    <w:rFonts w:ascii="Monaco" w:eastAsiaTheme="majorEastAsia" w:hAnsi="Monaco" w:cs="Monaco"/>
                    <w:color w:val="243F60" w:themeColor="accent1" w:themeShade="7F"/>
                    <w:sz w:val="32"/>
                    <w:szCs w:val="32"/>
                    <w:lang w:val="en-US"/>
                  </w:rPr>
                </w:rPrChange>
              </w:rPr>
              <w:pPrChange w:id="6715" w:author="GONZALEZ DIAZ, BORJA" w:date="2017-09-29T19:26:00Z">
                <w:pPr>
                  <w:keepNext/>
                  <w:keepLines/>
                  <w:widowControl w:val="0"/>
                  <w:autoSpaceDE w:val="0"/>
                  <w:autoSpaceDN w:val="0"/>
                  <w:adjustRightInd w:val="0"/>
                  <w:spacing w:before="200"/>
                  <w:outlineLvl w:val="4"/>
                </w:pPr>
              </w:pPrChange>
            </w:pPr>
            <w:ins w:id="6716" w:author="Borja Gonzalez" w:date="2017-09-28T19:30:00Z">
              <w:r w:rsidRPr="00E066BD">
                <w:rPr>
                  <w:lang w:val="en-US"/>
                  <w:rPrChange w:id="6717" w:author="Borja Gonzalez" w:date="2017-09-28T19:30:00Z">
                    <w:rPr>
                      <w:rFonts w:ascii="Monaco" w:hAnsi="Monaco" w:cs="Monaco"/>
                      <w:sz w:val="32"/>
                      <w:szCs w:val="32"/>
                      <w:lang w:val="en-US"/>
                    </w:rPr>
                  </w:rPrChange>
                </w:rPr>
                <w:t xml:space="preserve">    </w:t>
              </w:r>
              <w:proofErr w:type="gramStart"/>
              <w:r w:rsidRPr="00E066BD">
                <w:rPr>
                  <w:lang w:val="en-US"/>
                  <w:rPrChange w:id="6718" w:author="Borja Gonzalez" w:date="2017-09-28T19:30:00Z">
                    <w:rPr>
                      <w:rFonts w:ascii="Monaco" w:hAnsi="Monaco" w:cs="Monaco"/>
                      <w:sz w:val="32"/>
                      <w:szCs w:val="32"/>
                      <w:lang w:val="en-US"/>
                    </w:rPr>
                  </w:rPrChange>
                </w:rPr>
                <w:t>socket</w:t>
              </w:r>
              <w:r w:rsidRPr="00E066BD">
                <w:rPr>
                  <w:b/>
                  <w:bCs/>
                  <w:lang w:val="en-US"/>
                  <w:rPrChange w:id="6719" w:author="Borja Gonzalez" w:date="2017-09-28T19:30:00Z">
                    <w:rPr>
                      <w:rFonts w:ascii="Monaco" w:hAnsi="Monaco" w:cs="Monaco"/>
                      <w:b/>
                      <w:bCs/>
                      <w:color w:val="000000"/>
                      <w:sz w:val="32"/>
                      <w:szCs w:val="32"/>
                      <w:lang w:val="en-US"/>
                    </w:rPr>
                  </w:rPrChange>
                </w:rPr>
                <w:t>.</w:t>
              </w:r>
              <w:r w:rsidRPr="00E066BD">
                <w:rPr>
                  <w:lang w:val="en-US"/>
                  <w:rPrChange w:id="6720" w:author="Borja Gonzalez" w:date="2017-09-28T19:30:00Z">
                    <w:rPr>
                      <w:rFonts w:ascii="Monaco" w:hAnsi="Monaco" w:cs="Monaco"/>
                      <w:color w:val="000000"/>
                      <w:sz w:val="32"/>
                      <w:szCs w:val="32"/>
                      <w:lang w:val="en-US"/>
                    </w:rPr>
                  </w:rPrChange>
                </w:rPr>
                <w:t>on</w:t>
              </w:r>
              <w:proofErr w:type="gramEnd"/>
              <w:r w:rsidRPr="00E066BD">
                <w:rPr>
                  <w:b/>
                  <w:bCs/>
                  <w:lang w:val="en-US"/>
                  <w:rPrChange w:id="6721" w:author="Borja Gonzalez" w:date="2017-09-28T19:30:00Z">
                    <w:rPr>
                      <w:rFonts w:ascii="Monaco" w:hAnsi="Monaco" w:cs="Monaco"/>
                      <w:b/>
                      <w:bCs/>
                      <w:color w:val="000000"/>
                      <w:sz w:val="32"/>
                      <w:szCs w:val="32"/>
                      <w:lang w:val="en-US"/>
                    </w:rPr>
                  </w:rPrChange>
                </w:rPr>
                <w:t>(</w:t>
              </w:r>
              <w:r w:rsidRPr="00E066BD">
                <w:rPr>
                  <w:color w:val="4E9A06"/>
                  <w:lang w:val="en-US"/>
                  <w:rPrChange w:id="6722" w:author="Borja Gonzalez" w:date="2017-09-28T19:30:00Z">
                    <w:rPr>
                      <w:rFonts w:ascii="Monaco" w:hAnsi="Monaco" w:cs="Monaco"/>
                      <w:color w:val="4E9A06"/>
                      <w:sz w:val="32"/>
                      <w:szCs w:val="32"/>
                      <w:lang w:val="en-US"/>
                    </w:rPr>
                  </w:rPrChange>
                </w:rPr>
                <w:t>"message"</w:t>
              </w:r>
              <w:r w:rsidRPr="00E066BD">
                <w:rPr>
                  <w:b/>
                  <w:bCs/>
                  <w:lang w:val="en-US"/>
                  <w:rPrChange w:id="6723" w:author="Borja Gonzalez" w:date="2017-09-28T19:30:00Z">
                    <w:rPr>
                      <w:rFonts w:ascii="Monaco" w:hAnsi="Monaco" w:cs="Monaco"/>
                      <w:b/>
                      <w:bCs/>
                      <w:color w:val="000000"/>
                      <w:sz w:val="32"/>
                      <w:szCs w:val="32"/>
                      <w:lang w:val="en-US"/>
                    </w:rPr>
                  </w:rPrChange>
                </w:rPr>
                <w:t>,</w:t>
              </w:r>
              <w:r w:rsidRPr="00E066BD">
                <w:rPr>
                  <w:b/>
                  <w:bCs/>
                  <w:color w:val="204A87"/>
                  <w:lang w:val="en-US"/>
                  <w:rPrChange w:id="6724" w:author="Borja Gonzalez" w:date="2017-09-28T19:30:00Z">
                    <w:rPr>
                      <w:rFonts w:ascii="Monaco" w:hAnsi="Monaco" w:cs="Monaco"/>
                      <w:b/>
                      <w:bCs/>
                      <w:color w:val="204A87"/>
                      <w:sz w:val="32"/>
                      <w:szCs w:val="32"/>
                      <w:lang w:val="en-US"/>
                    </w:rPr>
                  </w:rPrChange>
                </w:rPr>
                <w:t>function</w:t>
              </w:r>
              <w:r w:rsidRPr="00E066BD">
                <w:rPr>
                  <w:b/>
                  <w:bCs/>
                  <w:lang w:val="en-US"/>
                  <w:rPrChange w:id="6725" w:author="Borja Gonzalez" w:date="2017-09-28T19:30:00Z">
                    <w:rPr>
                      <w:rFonts w:ascii="Monaco" w:hAnsi="Monaco" w:cs="Monaco"/>
                      <w:b/>
                      <w:bCs/>
                      <w:color w:val="000000"/>
                      <w:sz w:val="32"/>
                      <w:szCs w:val="32"/>
                      <w:lang w:val="en-US"/>
                    </w:rPr>
                  </w:rPrChange>
                </w:rPr>
                <w:t>(</w:t>
              </w:r>
              <w:r w:rsidRPr="00E066BD">
                <w:rPr>
                  <w:lang w:val="en-US"/>
                  <w:rPrChange w:id="6726" w:author="Borja Gonzalez" w:date="2017-09-28T19:30:00Z">
                    <w:rPr>
                      <w:rFonts w:ascii="Monaco" w:hAnsi="Monaco" w:cs="Monaco"/>
                      <w:color w:val="000000"/>
                      <w:sz w:val="32"/>
                      <w:szCs w:val="32"/>
                      <w:lang w:val="en-US"/>
                    </w:rPr>
                  </w:rPrChange>
                </w:rPr>
                <w:t>message</w:t>
              </w:r>
              <w:r w:rsidRPr="00E066BD">
                <w:rPr>
                  <w:b/>
                  <w:bCs/>
                  <w:lang w:val="en-US"/>
                  <w:rPrChange w:id="6727"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6728" w:author="Borja Gonzalez" w:date="2017-09-28T19:30:00Z"/>
                <w:lang w:val="es-ES"/>
                <w:rPrChange w:id="6729" w:author="Rodrigo García" w:date="2017-09-29T10:08:00Z">
                  <w:rPr>
                    <w:ins w:id="6730" w:author="Borja Gonzalez" w:date="2017-09-28T19:30:00Z"/>
                    <w:rFonts w:ascii="Monaco" w:eastAsiaTheme="majorEastAsia" w:hAnsi="Monaco" w:cs="Monaco"/>
                    <w:color w:val="243F60" w:themeColor="accent1" w:themeShade="7F"/>
                    <w:sz w:val="32"/>
                    <w:szCs w:val="32"/>
                    <w:lang w:val="en-US"/>
                  </w:rPr>
                </w:rPrChange>
              </w:rPr>
              <w:pPrChange w:id="6731" w:author="GONZALEZ DIAZ, BORJA" w:date="2017-09-29T19:26:00Z">
                <w:pPr>
                  <w:keepNext/>
                  <w:keepLines/>
                  <w:widowControl w:val="0"/>
                  <w:autoSpaceDE w:val="0"/>
                  <w:autoSpaceDN w:val="0"/>
                  <w:adjustRightInd w:val="0"/>
                  <w:spacing w:before="200"/>
                  <w:outlineLvl w:val="4"/>
                </w:pPr>
              </w:pPrChange>
            </w:pPr>
            <w:ins w:id="6732" w:author="Borja Gonzalez" w:date="2017-09-28T19:30:00Z">
              <w:r w:rsidRPr="00E066BD">
                <w:rPr>
                  <w:lang w:val="en-US"/>
                  <w:rPrChange w:id="6733" w:author="Borja Gonzalez" w:date="2017-09-28T19:30:00Z">
                    <w:rPr>
                      <w:rFonts w:ascii="Monaco" w:hAnsi="Monaco" w:cs="Monaco"/>
                      <w:sz w:val="32"/>
                      <w:szCs w:val="32"/>
                      <w:lang w:val="en-US"/>
                    </w:rPr>
                  </w:rPrChange>
                </w:rPr>
                <w:t xml:space="preserve">        </w:t>
              </w:r>
              <w:proofErr w:type="gramStart"/>
              <w:r w:rsidRPr="0079203F">
                <w:rPr>
                  <w:lang w:val="es-ES"/>
                  <w:rPrChange w:id="6734" w:author="Rodrigo García" w:date="2017-09-29T10:08:00Z">
                    <w:rPr>
                      <w:rFonts w:ascii="Monaco" w:hAnsi="Monaco" w:cs="Monaco"/>
                      <w:color w:val="000000"/>
                      <w:sz w:val="32"/>
                      <w:szCs w:val="32"/>
                      <w:lang w:val="en-US"/>
                    </w:rPr>
                  </w:rPrChange>
                </w:rPr>
                <w:t>console</w:t>
              </w:r>
              <w:r w:rsidRPr="0079203F">
                <w:rPr>
                  <w:b/>
                  <w:bCs/>
                  <w:lang w:val="es-ES"/>
                  <w:rPrChange w:id="6735" w:author="Rodrigo García" w:date="2017-09-29T10:08:00Z">
                    <w:rPr>
                      <w:rFonts w:ascii="Monaco" w:hAnsi="Monaco" w:cs="Monaco"/>
                      <w:b/>
                      <w:bCs/>
                      <w:color w:val="000000"/>
                      <w:sz w:val="32"/>
                      <w:szCs w:val="32"/>
                      <w:lang w:val="en-US"/>
                    </w:rPr>
                  </w:rPrChange>
                </w:rPr>
                <w:t>.</w:t>
              </w:r>
              <w:r w:rsidRPr="0079203F">
                <w:rPr>
                  <w:lang w:val="es-ES"/>
                  <w:rPrChange w:id="6736" w:author="Rodrigo García" w:date="2017-09-29T10:08:00Z">
                    <w:rPr>
                      <w:rFonts w:ascii="Monaco" w:hAnsi="Monaco" w:cs="Monaco"/>
                      <w:color w:val="000000"/>
                      <w:sz w:val="32"/>
                      <w:szCs w:val="32"/>
                      <w:lang w:val="en-US"/>
                    </w:rPr>
                  </w:rPrChange>
                </w:rPr>
                <w:t>log</w:t>
              </w:r>
              <w:r w:rsidRPr="0079203F">
                <w:rPr>
                  <w:b/>
                  <w:bCs/>
                  <w:lang w:val="es-ES"/>
                  <w:rPrChange w:id="6737" w:author="Rodrigo García" w:date="2017-09-29T10:08:00Z">
                    <w:rPr>
                      <w:rFonts w:ascii="Monaco" w:hAnsi="Monaco" w:cs="Monaco"/>
                      <w:b/>
                      <w:bCs/>
                      <w:color w:val="000000"/>
                      <w:sz w:val="32"/>
                      <w:szCs w:val="32"/>
                      <w:lang w:val="en-US"/>
                    </w:rPr>
                  </w:rPrChange>
                </w:rPr>
                <w:t>(</w:t>
              </w:r>
              <w:proofErr w:type="gramEnd"/>
              <w:r w:rsidRPr="0079203F">
                <w:rPr>
                  <w:color w:val="4E9A06"/>
                  <w:lang w:val="es-ES"/>
                  <w:rPrChange w:id="6738" w:author="Rodrigo García" w:date="2017-09-29T10:08:00Z">
                    <w:rPr>
                      <w:rFonts w:ascii="Monaco" w:hAnsi="Monaco" w:cs="Monaco"/>
                      <w:color w:val="4E9A06"/>
                      <w:sz w:val="32"/>
                      <w:szCs w:val="32"/>
                      <w:lang w:val="en-US"/>
                    </w:rPr>
                  </w:rPrChange>
                </w:rPr>
                <w:t>"El servidor ha enviado un mensaje:"</w:t>
              </w:r>
              <w:r w:rsidRPr="0079203F">
                <w:rPr>
                  <w:b/>
                  <w:bCs/>
                  <w:lang w:val="es-ES"/>
                  <w:rPrChange w:id="6739"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6740" w:author="Borja Gonzalez" w:date="2017-09-28T19:30:00Z"/>
                <w:lang w:val="en-US"/>
                <w:rPrChange w:id="6741" w:author="Borja Gonzalez" w:date="2017-09-28T19:30:00Z">
                  <w:rPr>
                    <w:ins w:id="6742" w:author="Borja Gonzalez" w:date="2017-09-28T19:30:00Z"/>
                    <w:rFonts w:ascii="Monaco" w:eastAsiaTheme="majorEastAsia" w:hAnsi="Monaco" w:cs="Monaco"/>
                    <w:color w:val="243F60" w:themeColor="accent1" w:themeShade="7F"/>
                    <w:sz w:val="32"/>
                    <w:szCs w:val="32"/>
                    <w:lang w:val="en-US"/>
                  </w:rPr>
                </w:rPrChange>
              </w:rPr>
              <w:pPrChange w:id="6743" w:author="GONZALEZ DIAZ, BORJA" w:date="2017-09-29T19:26:00Z">
                <w:pPr>
                  <w:keepNext/>
                  <w:keepLines/>
                  <w:widowControl w:val="0"/>
                  <w:autoSpaceDE w:val="0"/>
                  <w:autoSpaceDN w:val="0"/>
                  <w:adjustRightInd w:val="0"/>
                  <w:spacing w:before="200"/>
                  <w:outlineLvl w:val="4"/>
                </w:pPr>
              </w:pPrChange>
            </w:pPr>
            <w:ins w:id="6744" w:author="Borja Gonzalez" w:date="2017-09-28T19:30:00Z">
              <w:r w:rsidRPr="0079203F">
                <w:rPr>
                  <w:lang w:val="es-ES"/>
                  <w:rPrChange w:id="6745" w:author="Rodrigo García" w:date="2017-09-29T10:08:00Z">
                    <w:rPr>
                      <w:rFonts w:ascii="Monaco" w:hAnsi="Monaco" w:cs="Monaco"/>
                      <w:sz w:val="32"/>
                      <w:szCs w:val="32"/>
                      <w:lang w:val="en-US"/>
                    </w:rPr>
                  </w:rPrChange>
                </w:rPr>
                <w:t xml:space="preserve">        </w:t>
              </w:r>
              <w:r w:rsidRPr="00E066BD">
                <w:rPr>
                  <w:lang w:val="en-US"/>
                  <w:rPrChange w:id="6746"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6747" w:author="Borja Gonzalez" w:date="2017-09-28T19:30:00Z">
                    <w:rPr>
                      <w:rFonts w:ascii="Monaco" w:hAnsi="Monaco" w:cs="Monaco"/>
                      <w:b/>
                      <w:bCs/>
                      <w:color w:val="CE5C00"/>
                      <w:sz w:val="32"/>
                      <w:szCs w:val="32"/>
                      <w:lang w:val="en-US"/>
                    </w:rPr>
                  </w:rPrChange>
                </w:rPr>
                <w:t>=</w:t>
              </w:r>
              <w:r w:rsidRPr="00E066BD">
                <w:rPr>
                  <w:lang w:val="en-US"/>
                  <w:rPrChange w:id="6748" w:author="Borja Gonzalez" w:date="2017-09-28T19:30:00Z">
                    <w:rPr>
                      <w:rFonts w:ascii="Monaco" w:hAnsi="Monaco" w:cs="Monaco"/>
                      <w:sz w:val="32"/>
                      <w:szCs w:val="32"/>
                      <w:lang w:val="en-US"/>
                    </w:rPr>
                  </w:rPrChange>
                </w:rPr>
                <w:t xml:space="preserve"> JSON</w:t>
              </w:r>
              <w:r w:rsidRPr="00E066BD">
                <w:rPr>
                  <w:b/>
                  <w:bCs/>
                  <w:lang w:val="en-US"/>
                  <w:rPrChange w:id="6749" w:author="Borja Gonzalez" w:date="2017-09-28T19:30:00Z">
                    <w:rPr>
                      <w:rFonts w:ascii="Monaco" w:hAnsi="Monaco" w:cs="Monaco"/>
                      <w:b/>
                      <w:bCs/>
                      <w:color w:val="000000"/>
                      <w:sz w:val="32"/>
                      <w:szCs w:val="32"/>
                      <w:lang w:val="en-US"/>
                    </w:rPr>
                  </w:rPrChange>
                </w:rPr>
                <w:t>.</w:t>
              </w:r>
              <w:r w:rsidRPr="00E066BD">
                <w:rPr>
                  <w:lang w:val="en-US"/>
                  <w:rPrChange w:id="6750" w:author="Borja Gonzalez" w:date="2017-09-28T19:30:00Z">
                    <w:rPr>
                      <w:rFonts w:ascii="Monaco" w:hAnsi="Monaco" w:cs="Monaco"/>
                      <w:color w:val="000000"/>
                      <w:sz w:val="32"/>
                      <w:szCs w:val="32"/>
                      <w:lang w:val="en-US"/>
                    </w:rPr>
                  </w:rPrChange>
                </w:rPr>
                <w:t>parse</w:t>
              </w:r>
              <w:r w:rsidRPr="00E066BD">
                <w:rPr>
                  <w:b/>
                  <w:bCs/>
                  <w:lang w:val="en-US"/>
                  <w:rPrChange w:id="6751" w:author="Borja Gonzalez" w:date="2017-09-28T19:30:00Z">
                    <w:rPr>
                      <w:rFonts w:ascii="Monaco" w:hAnsi="Monaco" w:cs="Monaco"/>
                      <w:b/>
                      <w:bCs/>
                      <w:color w:val="000000"/>
                      <w:sz w:val="32"/>
                      <w:szCs w:val="32"/>
                      <w:lang w:val="en-US"/>
                    </w:rPr>
                  </w:rPrChange>
                </w:rPr>
                <w:t>(</w:t>
              </w:r>
              <w:r w:rsidRPr="00E066BD">
                <w:rPr>
                  <w:lang w:val="en-US"/>
                  <w:rPrChange w:id="6752" w:author="Borja Gonzalez" w:date="2017-09-28T19:30:00Z">
                    <w:rPr>
                      <w:rFonts w:ascii="Monaco" w:hAnsi="Monaco" w:cs="Monaco"/>
                      <w:color w:val="000000"/>
                      <w:sz w:val="32"/>
                      <w:szCs w:val="32"/>
                      <w:lang w:val="en-US"/>
                    </w:rPr>
                  </w:rPrChange>
                </w:rPr>
                <w:t>message</w:t>
              </w:r>
              <w:r w:rsidRPr="00E066BD">
                <w:rPr>
                  <w:b/>
                  <w:bCs/>
                  <w:lang w:val="en-US"/>
                  <w:rPrChange w:id="6753"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6754" w:author="Borja Gonzalez" w:date="2017-09-28T19:30:00Z"/>
                <w:i/>
                <w:iCs/>
                <w:color w:val="8F5902"/>
                <w:lang w:val="en-US"/>
                <w:rPrChange w:id="6755" w:author="Borja Gonzalez" w:date="2017-09-28T19:30:00Z">
                  <w:rPr>
                    <w:ins w:id="6756" w:author="Borja Gonzalez" w:date="2017-09-28T19:30:00Z"/>
                    <w:rFonts w:ascii="Monaco" w:eastAsiaTheme="majorEastAsia" w:hAnsi="Monaco" w:cs="Monaco"/>
                    <w:i/>
                    <w:iCs/>
                    <w:color w:val="8F5902"/>
                    <w:sz w:val="32"/>
                    <w:szCs w:val="32"/>
                    <w:lang w:val="en-US"/>
                  </w:rPr>
                </w:rPrChange>
              </w:rPr>
              <w:pPrChange w:id="6757" w:author="GONZALEZ DIAZ, BORJA" w:date="2017-09-29T19:26:00Z">
                <w:pPr>
                  <w:keepNext/>
                  <w:keepLines/>
                  <w:widowControl w:val="0"/>
                  <w:autoSpaceDE w:val="0"/>
                  <w:autoSpaceDN w:val="0"/>
                  <w:adjustRightInd w:val="0"/>
                  <w:spacing w:before="200"/>
                  <w:outlineLvl w:val="4"/>
                </w:pPr>
              </w:pPrChange>
            </w:pPr>
            <w:ins w:id="6758" w:author="Borja Gonzalez" w:date="2017-09-28T19:30:00Z">
              <w:r w:rsidRPr="00E066BD">
                <w:rPr>
                  <w:lang w:val="en-US"/>
                  <w:rPrChange w:id="6759" w:author="Borja Gonzalez" w:date="2017-09-28T19:30:00Z">
                    <w:rPr>
                      <w:rFonts w:ascii="Monaco" w:hAnsi="Monaco" w:cs="Monaco"/>
                      <w:sz w:val="32"/>
                      <w:szCs w:val="32"/>
                      <w:lang w:val="en-US"/>
                    </w:rPr>
                  </w:rPrChange>
                </w:rPr>
                <w:t xml:space="preserve">        </w:t>
              </w:r>
              <w:r w:rsidRPr="00E066BD">
                <w:rPr>
                  <w:i/>
                  <w:iCs/>
                  <w:color w:val="8F5902"/>
                  <w:lang w:val="en-US"/>
                  <w:rPrChange w:id="6760"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6761" w:author="Borja Gonzalez" w:date="2017-09-28T19:30:00Z"/>
                <w:lang w:val="es-ES"/>
                <w:rPrChange w:id="6762" w:author="Rodrigo García" w:date="2017-09-29T10:08:00Z">
                  <w:rPr>
                    <w:ins w:id="6763" w:author="Borja Gonzalez" w:date="2017-09-28T19:30:00Z"/>
                    <w:rFonts w:ascii="Monaco" w:eastAsiaTheme="majorEastAsia" w:hAnsi="Monaco" w:cs="Monaco"/>
                    <w:color w:val="243F60" w:themeColor="accent1" w:themeShade="7F"/>
                    <w:sz w:val="32"/>
                    <w:szCs w:val="32"/>
                    <w:lang w:val="en-US"/>
                  </w:rPr>
                </w:rPrChange>
              </w:rPr>
              <w:pPrChange w:id="6764" w:author="GONZALEZ DIAZ, BORJA" w:date="2017-09-29T19:26:00Z">
                <w:pPr>
                  <w:keepNext/>
                  <w:keepLines/>
                  <w:widowControl w:val="0"/>
                  <w:autoSpaceDE w:val="0"/>
                  <w:autoSpaceDN w:val="0"/>
                  <w:adjustRightInd w:val="0"/>
                  <w:spacing w:before="200"/>
                  <w:outlineLvl w:val="4"/>
                </w:pPr>
              </w:pPrChange>
            </w:pPr>
            <w:ins w:id="6765" w:author="Borja Gonzalez" w:date="2017-09-28T19:30:00Z">
              <w:r w:rsidRPr="00E066BD">
                <w:rPr>
                  <w:lang w:val="en-US"/>
                  <w:rPrChange w:id="6766" w:author="Borja Gonzalez" w:date="2017-09-28T19:30:00Z">
                    <w:rPr>
                      <w:rFonts w:ascii="Monaco" w:hAnsi="Monaco" w:cs="Monaco"/>
                      <w:sz w:val="32"/>
                      <w:szCs w:val="32"/>
                      <w:lang w:val="en-US"/>
                    </w:rPr>
                  </w:rPrChange>
                </w:rPr>
                <w:t xml:space="preserve">    </w:t>
              </w:r>
              <w:r w:rsidRPr="0079203F">
                <w:rPr>
                  <w:b/>
                  <w:bCs/>
                  <w:lang w:val="es-ES"/>
                  <w:rPrChange w:id="6767"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6768" w:author="Borja Gonzalez" w:date="2017-09-28T19:30:00Z"/>
                <w:lang w:val="es-ES"/>
                <w:rPrChange w:id="6769" w:author="Rodrigo García" w:date="2017-09-29T10:08:00Z">
                  <w:rPr>
                    <w:ins w:id="6770" w:author="Borja Gonzalez" w:date="2017-09-28T19:30:00Z"/>
                    <w:rFonts w:ascii="Monaco" w:hAnsi="Monaco" w:cs="Monaco"/>
                    <w:sz w:val="32"/>
                    <w:szCs w:val="32"/>
                    <w:lang w:val="en-US"/>
                  </w:rPr>
                </w:rPrChange>
              </w:rPr>
              <w:pPrChange w:id="6771" w:author="GONZALEZ DIAZ, BORJA" w:date="2017-09-29T19:26:00Z">
                <w:pPr>
                  <w:widowControl w:val="0"/>
                  <w:autoSpaceDE w:val="0"/>
                  <w:autoSpaceDN w:val="0"/>
                  <w:adjustRightInd w:val="0"/>
                </w:pPr>
              </w:pPrChange>
            </w:pPr>
          </w:p>
          <w:p w14:paraId="49B3C41E" w14:textId="77777777" w:rsidR="00E066BD" w:rsidRPr="0079203F" w:rsidRDefault="00E066BD">
            <w:pPr>
              <w:rPr>
                <w:ins w:id="6772" w:author="Borja Gonzalez" w:date="2017-09-28T19:30:00Z"/>
                <w:lang w:val="es-ES"/>
                <w:rPrChange w:id="6773" w:author="Rodrigo García" w:date="2017-09-29T10:08:00Z">
                  <w:rPr>
                    <w:ins w:id="6774" w:author="Borja Gonzalez" w:date="2017-09-28T19:30:00Z"/>
                    <w:rFonts w:ascii="Monaco" w:eastAsiaTheme="majorEastAsia" w:hAnsi="Monaco" w:cs="Monaco"/>
                    <w:color w:val="243F60" w:themeColor="accent1" w:themeShade="7F"/>
                    <w:sz w:val="32"/>
                    <w:szCs w:val="32"/>
                    <w:lang w:val="en-US"/>
                  </w:rPr>
                </w:rPrChange>
              </w:rPr>
              <w:pPrChange w:id="6775" w:author="GONZALEZ DIAZ, BORJA" w:date="2017-09-29T19:26:00Z">
                <w:pPr>
                  <w:keepNext/>
                  <w:keepLines/>
                  <w:widowControl w:val="0"/>
                  <w:autoSpaceDE w:val="0"/>
                  <w:autoSpaceDN w:val="0"/>
                  <w:adjustRightInd w:val="0"/>
                  <w:spacing w:before="200"/>
                  <w:outlineLvl w:val="4"/>
                </w:pPr>
              </w:pPrChange>
            </w:pPr>
            <w:ins w:id="6776" w:author="Borja Gonzalez" w:date="2017-09-28T19:30:00Z">
              <w:r w:rsidRPr="0079203F">
                <w:rPr>
                  <w:lang w:val="es-ES"/>
                  <w:rPrChange w:id="6777" w:author="Rodrigo García" w:date="2017-09-29T10:08:00Z">
                    <w:rPr>
                      <w:rFonts w:ascii="Monaco" w:hAnsi="Monaco" w:cs="Monaco"/>
                      <w:sz w:val="32"/>
                      <w:szCs w:val="32"/>
                      <w:lang w:val="en-US"/>
                    </w:rPr>
                  </w:rPrChange>
                </w:rPr>
                <w:t xml:space="preserve">     </w:t>
              </w:r>
              <w:r w:rsidRPr="0079203F">
                <w:rPr>
                  <w:b/>
                  <w:bCs/>
                  <w:color w:val="204A87"/>
                  <w:lang w:val="es-ES"/>
                  <w:rPrChange w:id="6778" w:author="Rodrigo García" w:date="2017-09-29T10:08:00Z">
                    <w:rPr>
                      <w:rFonts w:ascii="Monaco" w:hAnsi="Monaco" w:cs="Monaco"/>
                      <w:b/>
                      <w:bCs/>
                      <w:color w:val="204A87"/>
                      <w:sz w:val="32"/>
                      <w:szCs w:val="32"/>
                      <w:lang w:val="en-US"/>
                    </w:rPr>
                  </w:rPrChange>
                </w:rPr>
                <w:t>var</w:t>
              </w:r>
              <w:r w:rsidRPr="0079203F">
                <w:rPr>
                  <w:lang w:val="es-ES"/>
                  <w:rPrChange w:id="6779" w:author="Rodrigo García" w:date="2017-09-29T10:08:00Z">
                    <w:rPr>
                      <w:rFonts w:ascii="Monaco" w:hAnsi="Monaco" w:cs="Monaco"/>
                      <w:sz w:val="32"/>
                      <w:szCs w:val="32"/>
                      <w:lang w:val="en-US"/>
                    </w:rPr>
                  </w:rPrChange>
                </w:rPr>
                <w:t xml:space="preserve"> datos2 </w:t>
              </w:r>
              <w:r w:rsidRPr="0079203F">
                <w:rPr>
                  <w:b/>
                  <w:bCs/>
                  <w:color w:val="CE5C00"/>
                  <w:lang w:val="es-ES"/>
                  <w:rPrChange w:id="6780" w:author="Rodrigo García" w:date="2017-09-29T10:08:00Z">
                    <w:rPr>
                      <w:rFonts w:ascii="Monaco" w:hAnsi="Monaco" w:cs="Monaco"/>
                      <w:b/>
                      <w:bCs/>
                      <w:color w:val="CE5C00"/>
                      <w:sz w:val="32"/>
                      <w:szCs w:val="32"/>
                      <w:lang w:val="en-US"/>
                    </w:rPr>
                  </w:rPrChange>
                </w:rPr>
                <w:t>=</w:t>
              </w:r>
              <w:r w:rsidRPr="0079203F">
                <w:rPr>
                  <w:lang w:val="es-ES"/>
                  <w:rPrChange w:id="6781" w:author="Rodrigo García" w:date="2017-09-29T10:08:00Z">
                    <w:rPr>
                      <w:rFonts w:ascii="Monaco" w:hAnsi="Monaco" w:cs="Monaco"/>
                      <w:sz w:val="32"/>
                      <w:szCs w:val="32"/>
                      <w:lang w:val="en-US"/>
                    </w:rPr>
                  </w:rPrChange>
                </w:rPr>
                <w:t xml:space="preserve"> </w:t>
              </w:r>
              <w:r w:rsidRPr="0079203F">
                <w:rPr>
                  <w:b/>
                  <w:bCs/>
                  <w:lang w:val="es-ES"/>
                  <w:rPrChange w:id="6782"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6783" w:author="Borja Gonzalez" w:date="2017-09-28T19:30:00Z"/>
                <w:lang w:val="es-ES"/>
                <w:rPrChange w:id="6784" w:author="Rodrigo García" w:date="2017-09-29T10:08:00Z">
                  <w:rPr>
                    <w:ins w:id="6785" w:author="Borja Gonzalez" w:date="2017-09-28T19:30:00Z"/>
                    <w:rFonts w:ascii="Monaco" w:eastAsiaTheme="majorEastAsia" w:hAnsi="Monaco" w:cs="Monaco"/>
                    <w:color w:val="243F60" w:themeColor="accent1" w:themeShade="7F"/>
                    <w:sz w:val="32"/>
                    <w:szCs w:val="32"/>
                    <w:lang w:val="en-US"/>
                  </w:rPr>
                </w:rPrChange>
              </w:rPr>
              <w:pPrChange w:id="6786" w:author="GONZALEZ DIAZ, BORJA" w:date="2017-09-29T19:26:00Z">
                <w:pPr>
                  <w:keepNext/>
                  <w:keepLines/>
                  <w:widowControl w:val="0"/>
                  <w:autoSpaceDE w:val="0"/>
                  <w:autoSpaceDN w:val="0"/>
                  <w:adjustRightInd w:val="0"/>
                  <w:spacing w:before="200"/>
                  <w:outlineLvl w:val="4"/>
                </w:pPr>
              </w:pPrChange>
            </w:pPr>
            <w:ins w:id="6787" w:author="Borja Gonzalez" w:date="2017-09-28T19:30:00Z">
              <w:r w:rsidRPr="0079203F">
                <w:rPr>
                  <w:lang w:val="es-ES"/>
                  <w:rPrChange w:id="6788" w:author="Rodrigo García" w:date="2017-09-29T10:08:00Z">
                    <w:rPr>
                      <w:rFonts w:ascii="Monaco" w:hAnsi="Monaco" w:cs="Monaco"/>
                      <w:sz w:val="32"/>
                      <w:szCs w:val="32"/>
                      <w:lang w:val="en-US"/>
                    </w:rPr>
                  </w:rPrChange>
                </w:rPr>
                <w:t xml:space="preserve">            operacion</w:t>
              </w:r>
              <w:r w:rsidRPr="0079203F">
                <w:rPr>
                  <w:b/>
                  <w:bCs/>
                  <w:color w:val="CE5C00"/>
                  <w:lang w:val="es-ES"/>
                  <w:rPrChange w:id="6789" w:author="Rodrigo García" w:date="2017-09-29T10:08:00Z">
                    <w:rPr>
                      <w:rFonts w:ascii="Monaco" w:hAnsi="Monaco" w:cs="Monaco"/>
                      <w:b/>
                      <w:bCs/>
                      <w:color w:val="CE5C00"/>
                      <w:sz w:val="32"/>
                      <w:szCs w:val="32"/>
                      <w:lang w:val="en-US"/>
                    </w:rPr>
                  </w:rPrChange>
                </w:rPr>
                <w:t>:</w:t>
              </w:r>
              <w:r w:rsidRPr="0079203F">
                <w:rPr>
                  <w:lang w:val="es-ES"/>
                  <w:rPrChange w:id="6790" w:author="Rodrigo García" w:date="2017-09-29T10:08:00Z">
                    <w:rPr>
                      <w:rFonts w:ascii="Monaco" w:hAnsi="Monaco" w:cs="Monaco"/>
                      <w:sz w:val="32"/>
                      <w:szCs w:val="32"/>
                      <w:lang w:val="en-US"/>
                    </w:rPr>
                  </w:rPrChange>
                </w:rPr>
                <w:t xml:space="preserve"> </w:t>
              </w:r>
              <w:r w:rsidRPr="0079203F">
                <w:rPr>
                  <w:color w:val="4E9A06"/>
                  <w:lang w:val="es-ES"/>
                  <w:rPrChange w:id="6791" w:author="Rodrigo García" w:date="2017-09-29T10:08:00Z">
                    <w:rPr>
                      <w:rFonts w:ascii="Monaco" w:hAnsi="Monaco" w:cs="Monaco"/>
                      <w:color w:val="4E9A06"/>
                      <w:sz w:val="32"/>
                      <w:szCs w:val="32"/>
                      <w:lang w:val="en-US"/>
                    </w:rPr>
                  </w:rPrChange>
                </w:rPr>
                <w:t>"Datos de Evolucion paciente"</w:t>
              </w:r>
              <w:r w:rsidRPr="0079203F">
                <w:rPr>
                  <w:b/>
                  <w:bCs/>
                  <w:lang w:val="es-ES"/>
                  <w:rPrChange w:id="6792"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6793" w:author="Borja Gonzalez" w:date="2017-09-28T19:30:00Z"/>
                <w:lang w:val="en-US"/>
                <w:rPrChange w:id="6794" w:author="Borja Gonzalez" w:date="2017-09-28T19:30:00Z">
                  <w:rPr>
                    <w:ins w:id="6795" w:author="Borja Gonzalez" w:date="2017-09-28T19:30:00Z"/>
                    <w:rFonts w:ascii="Monaco" w:eastAsiaTheme="majorEastAsia" w:hAnsi="Monaco" w:cs="Monaco"/>
                    <w:color w:val="243F60" w:themeColor="accent1" w:themeShade="7F"/>
                    <w:sz w:val="32"/>
                    <w:szCs w:val="32"/>
                    <w:lang w:val="en-US"/>
                  </w:rPr>
                </w:rPrChange>
              </w:rPr>
              <w:pPrChange w:id="6796" w:author="GONZALEZ DIAZ, BORJA" w:date="2017-09-29T19:26:00Z">
                <w:pPr>
                  <w:keepNext/>
                  <w:keepLines/>
                  <w:widowControl w:val="0"/>
                  <w:autoSpaceDE w:val="0"/>
                  <w:autoSpaceDN w:val="0"/>
                  <w:adjustRightInd w:val="0"/>
                  <w:spacing w:before="200"/>
                  <w:outlineLvl w:val="4"/>
                </w:pPr>
              </w:pPrChange>
            </w:pPr>
            <w:ins w:id="6797" w:author="Borja Gonzalez" w:date="2017-09-28T19:30:00Z">
              <w:r w:rsidRPr="0079203F">
                <w:rPr>
                  <w:lang w:val="es-ES"/>
                  <w:rPrChange w:id="6798" w:author="Rodrigo García" w:date="2017-09-29T10:08:00Z">
                    <w:rPr>
                      <w:rFonts w:ascii="Monaco" w:hAnsi="Monaco" w:cs="Monaco"/>
                      <w:sz w:val="32"/>
                      <w:szCs w:val="32"/>
                      <w:lang w:val="en-US"/>
                    </w:rPr>
                  </w:rPrChange>
                </w:rPr>
                <w:t xml:space="preserve">            </w:t>
              </w:r>
              <w:r w:rsidRPr="00E066BD">
                <w:rPr>
                  <w:lang w:val="en-US"/>
                  <w:rPrChange w:id="6799" w:author="Borja Gonzalez" w:date="2017-09-28T19:30:00Z">
                    <w:rPr>
                      <w:rFonts w:ascii="Monaco" w:hAnsi="Monaco" w:cs="Monaco"/>
                      <w:color w:val="000000"/>
                      <w:sz w:val="32"/>
                      <w:szCs w:val="32"/>
                      <w:lang w:val="en-US"/>
                    </w:rPr>
                  </w:rPrChange>
                </w:rPr>
                <w:t>id</w:t>
              </w:r>
              <w:r w:rsidRPr="00E066BD">
                <w:rPr>
                  <w:b/>
                  <w:bCs/>
                  <w:color w:val="CE5C00"/>
                  <w:lang w:val="en-US"/>
                  <w:rPrChange w:id="6800" w:author="Borja Gonzalez" w:date="2017-09-28T19:30:00Z">
                    <w:rPr>
                      <w:rFonts w:ascii="Monaco" w:hAnsi="Monaco" w:cs="Monaco"/>
                      <w:b/>
                      <w:bCs/>
                      <w:color w:val="CE5C00"/>
                      <w:sz w:val="32"/>
                      <w:szCs w:val="32"/>
                      <w:lang w:val="en-US"/>
                    </w:rPr>
                  </w:rPrChange>
                </w:rPr>
                <w:t>:</w:t>
              </w:r>
              <w:r w:rsidRPr="00E066BD">
                <w:rPr>
                  <w:lang w:val="en-US"/>
                  <w:rPrChange w:id="6801" w:author="Borja Gonzalez" w:date="2017-09-28T19:30:00Z">
                    <w:rPr>
                      <w:rFonts w:ascii="Monaco" w:hAnsi="Monaco" w:cs="Monaco"/>
                      <w:sz w:val="32"/>
                      <w:szCs w:val="32"/>
                      <w:lang w:val="en-US"/>
                    </w:rPr>
                  </w:rPrChange>
                </w:rPr>
                <w:t xml:space="preserve"> url1</w:t>
              </w:r>
              <w:r w:rsidRPr="00E066BD">
                <w:rPr>
                  <w:b/>
                  <w:bCs/>
                  <w:lang w:val="en-US"/>
                  <w:rPrChange w:id="6802" w:author="Borja Gonzalez" w:date="2017-09-28T19:30:00Z">
                    <w:rPr>
                      <w:rFonts w:ascii="Monaco" w:hAnsi="Monaco" w:cs="Monaco"/>
                      <w:b/>
                      <w:bCs/>
                      <w:color w:val="000000"/>
                      <w:sz w:val="32"/>
                      <w:szCs w:val="32"/>
                      <w:lang w:val="en-US"/>
                    </w:rPr>
                  </w:rPrChange>
                </w:rPr>
                <w:t>.</w:t>
              </w:r>
              <w:r w:rsidRPr="00E066BD">
                <w:rPr>
                  <w:lang w:val="en-US"/>
                  <w:rPrChange w:id="6803" w:author="Borja Gonzalez" w:date="2017-09-28T19:30:00Z">
                    <w:rPr>
                      <w:rFonts w:ascii="Monaco" w:hAnsi="Monaco" w:cs="Monaco"/>
                      <w:color w:val="000000"/>
                      <w:sz w:val="32"/>
                      <w:szCs w:val="32"/>
                      <w:lang w:val="en-US"/>
                    </w:rPr>
                  </w:rPrChange>
                </w:rPr>
                <w:t>searchParams</w:t>
              </w:r>
              <w:r w:rsidRPr="00E066BD">
                <w:rPr>
                  <w:b/>
                  <w:bCs/>
                  <w:lang w:val="en-US"/>
                  <w:rPrChange w:id="6804" w:author="Borja Gonzalez" w:date="2017-09-28T19:30:00Z">
                    <w:rPr>
                      <w:rFonts w:ascii="Monaco" w:hAnsi="Monaco" w:cs="Monaco"/>
                      <w:b/>
                      <w:bCs/>
                      <w:color w:val="000000"/>
                      <w:sz w:val="32"/>
                      <w:szCs w:val="32"/>
                      <w:lang w:val="en-US"/>
                    </w:rPr>
                  </w:rPrChange>
                </w:rPr>
                <w:t>.</w:t>
              </w:r>
              <w:r w:rsidRPr="00E066BD">
                <w:rPr>
                  <w:lang w:val="en-US"/>
                  <w:rPrChange w:id="6805" w:author="Borja Gonzalez" w:date="2017-09-28T19:30:00Z">
                    <w:rPr>
                      <w:rFonts w:ascii="Monaco" w:hAnsi="Monaco" w:cs="Monaco"/>
                      <w:color w:val="000000"/>
                      <w:sz w:val="32"/>
                      <w:szCs w:val="32"/>
                      <w:lang w:val="en-US"/>
                    </w:rPr>
                  </w:rPrChange>
                </w:rPr>
                <w:t>get</w:t>
              </w:r>
              <w:r w:rsidRPr="00E066BD">
                <w:rPr>
                  <w:b/>
                  <w:bCs/>
                  <w:lang w:val="en-US"/>
                  <w:rPrChange w:id="6806" w:author="Borja Gonzalez" w:date="2017-09-28T19:30:00Z">
                    <w:rPr>
                      <w:rFonts w:ascii="Monaco" w:hAnsi="Monaco" w:cs="Monaco"/>
                      <w:b/>
                      <w:bCs/>
                      <w:color w:val="000000"/>
                      <w:sz w:val="32"/>
                      <w:szCs w:val="32"/>
                      <w:lang w:val="en-US"/>
                    </w:rPr>
                  </w:rPrChange>
                </w:rPr>
                <w:t>(</w:t>
              </w:r>
              <w:r w:rsidRPr="00E066BD">
                <w:rPr>
                  <w:color w:val="4E9A06"/>
                  <w:lang w:val="en-US"/>
                  <w:rPrChange w:id="6807" w:author="Borja Gonzalez" w:date="2017-09-28T19:30:00Z">
                    <w:rPr>
                      <w:rFonts w:ascii="Monaco" w:hAnsi="Monaco" w:cs="Monaco"/>
                      <w:color w:val="4E9A06"/>
                      <w:sz w:val="32"/>
                      <w:szCs w:val="32"/>
                      <w:lang w:val="en-US"/>
                    </w:rPr>
                  </w:rPrChange>
                </w:rPr>
                <w:t>"var1"</w:t>
              </w:r>
              <w:r w:rsidRPr="00E066BD">
                <w:rPr>
                  <w:b/>
                  <w:bCs/>
                  <w:lang w:val="en-US"/>
                  <w:rPrChange w:id="6808"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6809" w:author="Borja Gonzalez" w:date="2017-09-28T19:30:00Z"/>
                <w:lang w:val="en-US"/>
                <w:rPrChange w:id="6810" w:author="Borja Gonzalez" w:date="2017-09-28T19:30:00Z">
                  <w:rPr>
                    <w:ins w:id="6811" w:author="Borja Gonzalez" w:date="2017-09-28T19:30:00Z"/>
                    <w:rFonts w:ascii="Monaco" w:eastAsiaTheme="majorEastAsia" w:hAnsi="Monaco" w:cs="Monaco"/>
                    <w:color w:val="243F60" w:themeColor="accent1" w:themeShade="7F"/>
                    <w:sz w:val="32"/>
                    <w:szCs w:val="32"/>
                    <w:lang w:val="en-US"/>
                  </w:rPr>
                </w:rPrChange>
              </w:rPr>
              <w:pPrChange w:id="6812" w:author="GONZALEZ DIAZ, BORJA" w:date="2017-09-29T19:26:00Z">
                <w:pPr>
                  <w:keepNext/>
                  <w:keepLines/>
                  <w:widowControl w:val="0"/>
                  <w:autoSpaceDE w:val="0"/>
                  <w:autoSpaceDN w:val="0"/>
                  <w:adjustRightInd w:val="0"/>
                  <w:spacing w:before="200"/>
                  <w:outlineLvl w:val="4"/>
                </w:pPr>
              </w:pPrChange>
            </w:pPr>
            <w:ins w:id="6813" w:author="Borja Gonzalez" w:date="2017-09-28T19:30:00Z">
              <w:r w:rsidRPr="00E066BD">
                <w:rPr>
                  <w:lang w:val="en-US"/>
                  <w:rPrChange w:id="6814" w:author="Borja Gonzalez" w:date="2017-09-28T19:30:00Z">
                    <w:rPr>
                      <w:rFonts w:ascii="Monaco" w:hAnsi="Monaco" w:cs="Monaco"/>
                      <w:sz w:val="32"/>
                      <w:szCs w:val="32"/>
                      <w:lang w:val="en-US"/>
                    </w:rPr>
                  </w:rPrChange>
                </w:rPr>
                <w:t xml:space="preserve">            n</w:t>
              </w:r>
              <w:r w:rsidRPr="00E066BD">
                <w:rPr>
                  <w:b/>
                  <w:bCs/>
                  <w:color w:val="CE5C00"/>
                  <w:lang w:val="en-US"/>
                  <w:rPrChange w:id="6815" w:author="Borja Gonzalez" w:date="2017-09-28T19:30:00Z">
                    <w:rPr>
                      <w:rFonts w:ascii="Monaco" w:hAnsi="Monaco" w:cs="Monaco"/>
                      <w:b/>
                      <w:bCs/>
                      <w:color w:val="CE5C00"/>
                      <w:sz w:val="32"/>
                      <w:szCs w:val="32"/>
                      <w:lang w:val="en-US"/>
                    </w:rPr>
                  </w:rPrChange>
                </w:rPr>
                <w:t>:</w:t>
              </w:r>
              <w:r w:rsidRPr="00E066BD">
                <w:rPr>
                  <w:lang w:val="en-US"/>
                  <w:rPrChange w:id="6816" w:author="Borja Gonzalez" w:date="2017-09-28T19:30:00Z">
                    <w:rPr>
                      <w:rFonts w:ascii="Monaco" w:hAnsi="Monaco" w:cs="Monaco"/>
                      <w:sz w:val="32"/>
                      <w:szCs w:val="32"/>
                      <w:lang w:val="en-US"/>
                    </w:rPr>
                  </w:rPrChange>
                </w:rPr>
                <w:t xml:space="preserve">  url1</w:t>
              </w:r>
              <w:r w:rsidRPr="00E066BD">
                <w:rPr>
                  <w:b/>
                  <w:bCs/>
                  <w:lang w:val="en-US"/>
                  <w:rPrChange w:id="6817" w:author="Borja Gonzalez" w:date="2017-09-28T19:30:00Z">
                    <w:rPr>
                      <w:rFonts w:ascii="Monaco" w:hAnsi="Monaco" w:cs="Monaco"/>
                      <w:b/>
                      <w:bCs/>
                      <w:color w:val="000000"/>
                      <w:sz w:val="32"/>
                      <w:szCs w:val="32"/>
                      <w:lang w:val="en-US"/>
                    </w:rPr>
                  </w:rPrChange>
                </w:rPr>
                <w:t>.</w:t>
              </w:r>
              <w:r w:rsidRPr="00E066BD">
                <w:rPr>
                  <w:lang w:val="en-US"/>
                  <w:rPrChange w:id="6818" w:author="Borja Gonzalez" w:date="2017-09-28T19:30:00Z">
                    <w:rPr>
                      <w:rFonts w:ascii="Monaco" w:hAnsi="Monaco" w:cs="Monaco"/>
                      <w:color w:val="000000"/>
                      <w:sz w:val="32"/>
                      <w:szCs w:val="32"/>
                      <w:lang w:val="en-US"/>
                    </w:rPr>
                  </w:rPrChange>
                </w:rPr>
                <w:t>searchParams</w:t>
              </w:r>
              <w:r w:rsidRPr="00E066BD">
                <w:rPr>
                  <w:b/>
                  <w:bCs/>
                  <w:lang w:val="en-US"/>
                  <w:rPrChange w:id="6819" w:author="Borja Gonzalez" w:date="2017-09-28T19:30:00Z">
                    <w:rPr>
                      <w:rFonts w:ascii="Monaco" w:hAnsi="Monaco" w:cs="Monaco"/>
                      <w:b/>
                      <w:bCs/>
                      <w:color w:val="000000"/>
                      <w:sz w:val="32"/>
                      <w:szCs w:val="32"/>
                      <w:lang w:val="en-US"/>
                    </w:rPr>
                  </w:rPrChange>
                </w:rPr>
                <w:t>.</w:t>
              </w:r>
              <w:r w:rsidRPr="00E066BD">
                <w:rPr>
                  <w:lang w:val="en-US"/>
                  <w:rPrChange w:id="6820" w:author="Borja Gonzalez" w:date="2017-09-28T19:30:00Z">
                    <w:rPr>
                      <w:rFonts w:ascii="Monaco" w:hAnsi="Monaco" w:cs="Monaco"/>
                      <w:color w:val="000000"/>
                      <w:sz w:val="32"/>
                      <w:szCs w:val="32"/>
                      <w:lang w:val="en-US"/>
                    </w:rPr>
                  </w:rPrChange>
                </w:rPr>
                <w:t>get</w:t>
              </w:r>
              <w:r w:rsidRPr="00E066BD">
                <w:rPr>
                  <w:b/>
                  <w:bCs/>
                  <w:lang w:val="en-US"/>
                  <w:rPrChange w:id="6821" w:author="Borja Gonzalez" w:date="2017-09-28T19:30:00Z">
                    <w:rPr>
                      <w:rFonts w:ascii="Monaco" w:hAnsi="Monaco" w:cs="Monaco"/>
                      <w:b/>
                      <w:bCs/>
                      <w:color w:val="000000"/>
                      <w:sz w:val="32"/>
                      <w:szCs w:val="32"/>
                      <w:lang w:val="en-US"/>
                    </w:rPr>
                  </w:rPrChange>
                </w:rPr>
                <w:t>(</w:t>
              </w:r>
              <w:r w:rsidRPr="00E066BD">
                <w:rPr>
                  <w:color w:val="4E9A06"/>
                  <w:lang w:val="en-US"/>
                  <w:rPrChange w:id="6822" w:author="Borja Gonzalez" w:date="2017-09-28T19:30:00Z">
                    <w:rPr>
                      <w:rFonts w:ascii="Monaco" w:hAnsi="Monaco" w:cs="Monaco"/>
                      <w:color w:val="4E9A06"/>
                      <w:sz w:val="32"/>
                      <w:szCs w:val="32"/>
                      <w:lang w:val="en-US"/>
                    </w:rPr>
                  </w:rPrChange>
                </w:rPr>
                <w:t>"var2"</w:t>
              </w:r>
              <w:r w:rsidRPr="00E066BD">
                <w:rPr>
                  <w:b/>
                  <w:bCs/>
                  <w:lang w:val="en-US"/>
                  <w:rPrChange w:id="6823"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6824" w:author="Borja Gonzalez" w:date="2017-09-28T19:30:00Z"/>
                <w:lang w:val="en-US"/>
                <w:rPrChange w:id="6825" w:author="Borja Gonzalez" w:date="2017-09-28T19:30:00Z">
                  <w:rPr>
                    <w:ins w:id="6826" w:author="Borja Gonzalez" w:date="2017-09-28T19:30:00Z"/>
                    <w:rFonts w:ascii="Monaco" w:eastAsiaTheme="majorEastAsia" w:hAnsi="Monaco" w:cs="Monaco"/>
                    <w:color w:val="243F60" w:themeColor="accent1" w:themeShade="7F"/>
                    <w:sz w:val="32"/>
                    <w:szCs w:val="32"/>
                    <w:lang w:val="en-US"/>
                  </w:rPr>
                </w:rPrChange>
              </w:rPr>
              <w:pPrChange w:id="6827" w:author="GONZALEZ DIAZ, BORJA" w:date="2017-09-29T19:26:00Z">
                <w:pPr>
                  <w:keepNext/>
                  <w:keepLines/>
                  <w:widowControl w:val="0"/>
                  <w:autoSpaceDE w:val="0"/>
                  <w:autoSpaceDN w:val="0"/>
                  <w:adjustRightInd w:val="0"/>
                  <w:spacing w:before="200"/>
                  <w:outlineLvl w:val="4"/>
                </w:pPr>
              </w:pPrChange>
            </w:pPr>
            <w:ins w:id="6828" w:author="Borja Gonzalez" w:date="2017-09-28T19:30:00Z">
              <w:r w:rsidRPr="00E066BD">
                <w:rPr>
                  <w:lang w:val="en-US"/>
                  <w:rPrChange w:id="6829" w:author="Borja Gonzalez" w:date="2017-09-28T19:30:00Z">
                    <w:rPr>
                      <w:rFonts w:ascii="Monaco" w:hAnsi="Monaco" w:cs="Monaco"/>
                      <w:sz w:val="32"/>
                      <w:szCs w:val="32"/>
                      <w:lang w:val="en-US"/>
                    </w:rPr>
                  </w:rPrChange>
                </w:rPr>
                <w:t xml:space="preserve">    </w:t>
              </w:r>
              <w:r w:rsidRPr="00E066BD">
                <w:rPr>
                  <w:b/>
                  <w:bCs/>
                  <w:lang w:val="en-US"/>
                  <w:rPrChange w:id="6830"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6831" w:author="Borja Gonzalez" w:date="2017-09-28T19:30:00Z"/>
                <w:lang w:val="en-US"/>
                <w:rPrChange w:id="6832" w:author="Borja Gonzalez" w:date="2017-09-28T19:30:00Z">
                  <w:rPr>
                    <w:ins w:id="6833" w:author="Borja Gonzalez" w:date="2017-09-28T19:30:00Z"/>
                    <w:rFonts w:ascii="Monaco" w:eastAsiaTheme="majorEastAsia" w:hAnsi="Monaco" w:cs="Monaco"/>
                    <w:color w:val="243F60" w:themeColor="accent1" w:themeShade="7F"/>
                    <w:sz w:val="32"/>
                    <w:szCs w:val="32"/>
                    <w:lang w:val="en-US"/>
                  </w:rPr>
                </w:rPrChange>
              </w:rPr>
              <w:pPrChange w:id="6834" w:author="GONZALEZ DIAZ, BORJA" w:date="2017-09-29T19:26:00Z">
                <w:pPr>
                  <w:keepNext/>
                  <w:keepLines/>
                  <w:widowControl w:val="0"/>
                  <w:autoSpaceDE w:val="0"/>
                  <w:autoSpaceDN w:val="0"/>
                  <w:adjustRightInd w:val="0"/>
                  <w:spacing w:before="200"/>
                  <w:outlineLvl w:val="4"/>
                </w:pPr>
              </w:pPrChange>
            </w:pPr>
            <w:ins w:id="6835" w:author="Borja Gonzalez" w:date="2017-09-28T19:30:00Z">
              <w:r w:rsidRPr="00E066BD">
                <w:rPr>
                  <w:lang w:val="en-US"/>
                  <w:rPrChange w:id="6836" w:author="Borja Gonzalez" w:date="2017-09-28T19:30:00Z">
                    <w:rPr>
                      <w:rFonts w:ascii="Monaco" w:hAnsi="Monaco" w:cs="Monaco"/>
                      <w:sz w:val="32"/>
                      <w:szCs w:val="32"/>
                      <w:lang w:val="en-US"/>
                    </w:rPr>
                  </w:rPrChange>
                </w:rPr>
                <w:t xml:space="preserve">    </w:t>
              </w:r>
              <w:proofErr w:type="gramStart"/>
              <w:r w:rsidRPr="00E066BD">
                <w:rPr>
                  <w:lang w:val="en-US"/>
                  <w:rPrChange w:id="6837" w:author="Borja Gonzalez" w:date="2017-09-28T19:30:00Z">
                    <w:rPr>
                      <w:rFonts w:ascii="Monaco" w:hAnsi="Monaco" w:cs="Monaco"/>
                      <w:sz w:val="32"/>
                      <w:szCs w:val="32"/>
                      <w:lang w:val="en-US"/>
                    </w:rPr>
                  </w:rPrChange>
                </w:rPr>
                <w:t>socket</w:t>
              </w:r>
              <w:r w:rsidRPr="00E066BD">
                <w:rPr>
                  <w:b/>
                  <w:bCs/>
                  <w:lang w:val="en-US"/>
                  <w:rPrChange w:id="6838" w:author="Borja Gonzalez" w:date="2017-09-28T19:30:00Z">
                    <w:rPr>
                      <w:rFonts w:ascii="Monaco" w:hAnsi="Monaco" w:cs="Monaco"/>
                      <w:b/>
                      <w:bCs/>
                      <w:color w:val="000000"/>
                      <w:sz w:val="32"/>
                      <w:szCs w:val="32"/>
                      <w:lang w:val="en-US"/>
                    </w:rPr>
                  </w:rPrChange>
                </w:rPr>
                <w:t>.</w:t>
              </w:r>
              <w:r w:rsidRPr="00E066BD">
                <w:rPr>
                  <w:lang w:val="en-US"/>
                  <w:rPrChange w:id="6839" w:author="Borja Gonzalez" w:date="2017-09-28T19:30:00Z">
                    <w:rPr>
                      <w:rFonts w:ascii="Monaco" w:hAnsi="Monaco" w:cs="Monaco"/>
                      <w:color w:val="000000"/>
                      <w:sz w:val="32"/>
                      <w:szCs w:val="32"/>
                      <w:lang w:val="en-US"/>
                    </w:rPr>
                  </w:rPrChange>
                </w:rPr>
                <w:t>send</w:t>
              </w:r>
              <w:proofErr w:type="gramEnd"/>
              <w:r w:rsidRPr="00E066BD">
                <w:rPr>
                  <w:b/>
                  <w:bCs/>
                  <w:lang w:val="en-US"/>
                  <w:rPrChange w:id="6840" w:author="Borja Gonzalez" w:date="2017-09-28T19:30:00Z">
                    <w:rPr>
                      <w:rFonts w:ascii="Monaco" w:hAnsi="Monaco" w:cs="Monaco"/>
                      <w:b/>
                      <w:bCs/>
                      <w:color w:val="000000"/>
                      <w:sz w:val="32"/>
                      <w:szCs w:val="32"/>
                      <w:lang w:val="en-US"/>
                    </w:rPr>
                  </w:rPrChange>
                </w:rPr>
                <w:t>(</w:t>
              </w:r>
              <w:r w:rsidRPr="00E066BD">
                <w:rPr>
                  <w:lang w:val="en-US"/>
                  <w:rPrChange w:id="6841" w:author="Borja Gonzalez" w:date="2017-09-28T19:30:00Z">
                    <w:rPr>
                      <w:rFonts w:ascii="Monaco" w:hAnsi="Monaco" w:cs="Monaco"/>
                      <w:color w:val="000000"/>
                      <w:sz w:val="32"/>
                      <w:szCs w:val="32"/>
                      <w:lang w:val="en-US"/>
                    </w:rPr>
                  </w:rPrChange>
                </w:rPr>
                <w:t>JSON</w:t>
              </w:r>
              <w:r w:rsidRPr="00E066BD">
                <w:rPr>
                  <w:b/>
                  <w:bCs/>
                  <w:lang w:val="en-US"/>
                  <w:rPrChange w:id="6842" w:author="Borja Gonzalez" w:date="2017-09-28T19:30:00Z">
                    <w:rPr>
                      <w:rFonts w:ascii="Monaco" w:hAnsi="Monaco" w:cs="Monaco"/>
                      <w:b/>
                      <w:bCs/>
                      <w:color w:val="000000"/>
                      <w:sz w:val="32"/>
                      <w:szCs w:val="32"/>
                      <w:lang w:val="en-US"/>
                    </w:rPr>
                  </w:rPrChange>
                </w:rPr>
                <w:t>.</w:t>
              </w:r>
              <w:r w:rsidRPr="00E066BD">
                <w:rPr>
                  <w:lang w:val="en-US"/>
                  <w:rPrChange w:id="6843" w:author="Borja Gonzalez" w:date="2017-09-28T19:30:00Z">
                    <w:rPr>
                      <w:rFonts w:ascii="Monaco" w:hAnsi="Monaco" w:cs="Monaco"/>
                      <w:color w:val="000000"/>
                      <w:sz w:val="32"/>
                      <w:szCs w:val="32"/>
                      <w:lang w:val="en-US"/>
                    </w:rPr>
                  </w:rPrChange>
                </w:rPr>
                <w:t>stringify</w:t>
              </w:r>
              <w:r w:rsidRPr="00E066BD">
                <w:rPr>
                  <w:b/>
                  <w:bCs/>
                  <w:lang w:val="en-US"/>
                  <w:rPrChange w:id="6844" w:author="Borja Gonzalez" w:date="2017-09-28T19:30:00Z">
                    <w:rPr>
                      <w:rFonts w:ascii="Monaco" w:hAnsi="Monaco" w:cs="Monaco"/>
                      <w:b/>
                      <w:bCs/>
                      <w:color w:val="000000"/>
                      <w:sz w:val="32"/>
                      <w:szCs w:val="32"/>
                      <w:lang w:val="en-US"/>
                    </w:rPr>
                  </w:rPrChange>
                </w:rPr>
                <w:t>(</w:t>
              </w:r>
              <w:r w:rsidRPr="00E066BD">
                <w:rPr>
                  <w:lang w:val="en-US"/>
                  <w:rPrChange w:id="6845" w:author="Borja Gonzalez" w:date="2017-09-28T19:30:00Z">
                    <w:rPr>
                      <w:rFonts w:ascii="Monaco" w:hAnsi="Monaco" w:cs="Monaco"/>
                      <w:color w:val="000000"/>
                      <w:sz w:val="32"/>
                      <w:szCs w:val="32"/>
                      <w:lang w:val="en-US"/>
                    </w:rPr>
                  </w:rPrChange>
                </w:rPr>
                <w:t>datos2</w:t>
              </w:r>
              <w:r w:rsidRPr="00E066BD">
                <w:rPr>
                  <w:b/>
                  <w:bCs/>
                  <w:lang w:val="en-US"/>
                  <w:rPrChange w:id="6846"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6847" w:author="Borja Gonzalez" w:date="2017-09-28T19:30:00Z"/>
                <w:lang w:val="es-ES"/>
                <w:rPrChange w:id="6848" w:author="Rodrigo García" w:date="2017-09-29T10:08:00Z">
                  <w:rPr>
                    <w:ins w:id="6849" w:author="Borja Gonzalez" w:date="2017-09-28T19:30:00Z"/>
                    <w:rFonts w:ascii="Monaco" w:eastAsiaTheme="majorEastAsia" w:hAnsi="Monaco" w:cs="Monaco"/>
                    <w:color w:val="243F60" w:themeColor="accent1" w:themeShade="7F"/>
                    <w:sz w:val="32"/>
                    <w:szCs w:val="32"/>
                    <w:lang w:val="en-US"/>
                  </w:rPr>
                </w:rPrChange>
              </w:rPr>
              <w:pPrChange w:id="6850" w:author="GONZALEZ DIAZ, BORJA" w:date="2017-09-29T19:26:00Z">
                <w:pPr>
                  <w:keepNext/>
                  <w:keepLines/>
                  <w:widowControl w:val="0"/>
                  <w:autoSpaceDE w:val="0"/>
                  <w:autoSpaceDN w:val="0"/>
                  <w:adjustRightInd w:val="0"/>
                  <w:spacing w:before="200"/>
                  <w:outlineLvl w:val="4"/>
                </w:pPr>
              </w:pPrChange>
            </w:pPr>
            <w:ins w:id="6851" w:author="Borja Gonzalez" w:date="2017-09-28T19:30:00Z">
              <w:r w:rsidRPr="00E066BD">
                <w:rPr>
                  <w:lang w:val="en-US"/>
                  <w:rPrChange w:id="6852" w:author="Borja Gonzalez" w:date="2017-09-28T19:30:00Z">
                    <w:rPr>
                      <w:rFonts w:ascii="Monaco" w:hAnsi="Monaco" w:cs="Monaco"/>
                      <w:sz w:val="32"/>
                      <w:szCs w:val="32"/>
                      <w:lang w:val="en-US"/>
                    </w:rPr>
                  </w:rPrChange>
                </w:rPr>
                <w:t xml:space="preserve">    </w:t>
              </w:r>
              <w:proofErr w:type="gramStart"/>
              <w:r w:rsidRPr="0079203F">
                <w:rPr>
                  <w:lang w:val="es-ES"/>
                  <w:rPrChange w:id="6853" w:author="Rodrigo García" w:date="2017-09-29T10:08:00Z">
                    <w:rPr>
                      <w:rFonts w:ascii="Monaco" w:hAnsi="Monaco" w:cs="Monaco"/>
                      <w:color w:val="000000"/>
                      <w:sz w:val="32"/>
                      <w:szCs w:val="32"/>
                      <w:lang w:val="en-US"/>
                    </w:rPr>
                  </w:rPrChange>
                </w:rPr>
                <w:t>socket</w:t>
              </w:r>
              <w:r w:rsidRPr="0079203F">
                <w:rPr>
                  <w:b/>
                  <w:bCs/>
                  <w:lang w:val="es-ES"/>
                  <w:rPrChange w:id="6854" w:author="Rodrigo García" w:date="2017-09-29T10:08:00Z">
                    <w:rPr>
                      <w:rFonts w:ascii="Monaco" w:hAnsi="Monaco" w:cs="Monaco"/>
                      <w:b/>
                      <w:bCs/>
                      <w:color w:val="000000"/>
                      <w:sz w:val="32"/>
                      <w:szCs w:val="32"/>
                      <w:lang w:val="en-US"/>
                    </w:rPr>
                  </w:rPrChange>
                </w:rPr>
                <w:t>.</w:t>
              </w:r>
              <w:r w:rsidRPr="0079203F">
                <w:rPr>
                  <w:lang w:val="es-ES"/>
                  <w:rPrChange w:id="6855" w:author="Rodrigo García" w:date="2017-09-29T10:08:00Z">
                    <w:rPr>
                      <w:rFonts w:ascii="Monaco" w:hAnsi="Monaco" w:cs="Monaco"/>
                      <w:color w:val="000000"/>
                      <w:sz w:val="32"/>
                      <w:szCs w:val="32"/>
                      <w:lang w:val="en-US"/>
                    </w:rPr>
                  </w:rPrChange>
                </w:rPr>
                <w:t>on</w:t>
              </w:r>
              <w:proofErr w:type="gramEnd"/>
              <w:r w:rsidRPr="0079203F">
                <w:rPr>
                  <w:b/>
                  <w:bCs/>
                  <w:lang w:val="es-ES"/>
                  <w:rPrChange w:id="6856" w:author="Rodrigo García" w:date="2017-09-29T10:08:00Z">
                    <w:rPr>
                      <w:rFonts w:ascii="Monaco" w:hAnsi="Monaco" w:cs="Monaco"/>
                      <w:b/>
                      <w:bCs/>
                      <w:color w:val="000000"/>
                      <w:sz w:val="32"/>
                      <w:szCs w:val="32"/>
                      <w:lang w:val="en-US"/>
                    </w:rPr>
                  </w:rPrChange>
                </w:rPr>
                <w:t>(</w:t>
              </w:r>
              <w:r w:rsidRPr="0079203F">
                <w:rPr>
                  <w:color w:val="4E9A06"/>
                  <w:lang w:val="es-ES"/>
                  <w:rPrChange w:id="6857" w:author="Rodrigo García" w:date="2017-09-29T10:08:00Z">
                    <w:rPr>
                      <w:rFonts w:ascii="Monaco" w:hAnsi="Monaco" w:cs="Monaco"/>
                      <w:color w:val="4E9A06"/>
                      <w:sz w:val="32"/>
                      <w:szCs w:val="32"/>
                      <w:lang w:val="en-US"/>
                    </w:rPr>
                  </w:rPrChange>
                </w:rPr>
                <w:t>"datos_evolucion_paciente"</w:t>
              </w:r>
              <w:r w:rsidRPr="0079203F">
                <w:rPr>
                  <w:b/>
                  <w:bCs/>
                  <w:lang w:val="es-ES"/>
                  <w:rPrChange w:id="6858" w:author="Rodrigo García" w:date="2017-09-29T10:08:00Z">
                    <w:rPr>
                      <w:rFonts w:ascii="Monaco" w:hAnsi="Monaco" w:cs="Monaco"/>
                      <w:b/>
                      <w:bCs/>
                      <w:color w:val="000000"/>
                      <w:sz w:val="32"/>
                      <w:szCs w:val="32"/>
                      <w:lang w:val="en-US"/>
                    </w:rPr>
                  </w:rPrChange>
                </w:rPr>
                <w:t>,</w:t>
              </w:r>
              <w:r w:rsidRPr="0079203F">
                <w:rPr>
                  <w:lang w:val="es-ES"/>
                  <w:rPrChange w:id="6859" w:author="Rodrigo García" w:date="2017-09-29T10:08:00Z">
                    <w:rPr>
                      <w:rFonts w:ascii="Monaco" w:hAnsi="Monaco" w:cs="Monaco"/>
                      <w:sz w:val="32"/>
                      <w:szCs w:val="32"/>
                      <w:lang w:val="en-US"/>
                    </w:rPr>
                  </w:rPrChange>
                </w:rPr>
                <w:t xml:space="preserve"> </w:t>
              </w:r>
              <w:r w:rsidRPr="0079203F">
                <w:rPr>
                  <w:b/>
                  <w:bCs/>
                  <w:color w:val="204A87"/>
                  <w:lang w:val="es-ES"/>
                  <w:rPrChange w:id="6860" w:author="Rodrigo García" w:date="2017-09-29T10:08:00Z">
                    <w:rPr>
                      <w:rFonts w:ascii="Monaco" w:hAnsi="Monaco" w:cs="Monaco"/>
                      <w:b/>
                      <w:bCs/>
                      <w:color w:val="204A87"/>
                      <w:sz w:val="32"/>
                      <w:szCs w:val="32"/>
                      <w:lang w:val="en-US"/>
                    </w:rPr>
                  </w:rPrChange>
                </w:rPr>
                <w:t>function</w:t>
              </w:r>
              <w:r w:rsidRPr="0079203F">
                <w:rPr>
                  <w:lang w:val="es-ES"/>
                  <w:rPrChange w:id="6861" w:author="Rodrigo García" w:date="2017-09-29T10:08:00Z">
                    <w:rPr>
                      <w:rFonts w:ascii="Monaco" w:hAnsi="Monaco" w:cs="Monaco"/>
                      <w:sz w:val="32"/>
                      <w:szCs w:val="32"/>
                      <w:lang w:val="en-US"/>
                    </w:rPr>
                  </w:rPrChange>
                </w:rPr>
                <w:t xml:space="preserve"> </w:t>
              </w:r>
              <w:r w:rsidRPr="0079203F">
                <w:rPr>
                  <w:b/>
                  <w:bCs/>
                  <w:lang w:val="es-ES"/>
                  <w:rPrChange w:id="6862" w:author="Rodrigo García" w:date="2017-09-29T10:08:00Z">
                    <w:rPr>
                      <w:rFonts w:ascii="Monaco" w:hAnsi="Monaco" w:cs="Monaco"/>
                      <w:b/>
                      <w:bCs/>
                      <w:color w:val="000000"/>
                      <w:sz w:val="32"/>
                      <w:szCs w:val="32"/>
                      <w:lang w:val="en-US"/>
                    </w:rPr>
                  </w:rPrChange>
                </w:rPr>
                <w:t>(</w:t>
              </w:r>
              <w:r w:rsidRPr="0079203F">
                <w:rPr>
                  <w:lang w:val="es-ES"/>
                  <w:rPrChange w:id="6863" w:author="Rodrigo García" w:date="2017-09-29T10:08:00Z">
                    <w:rPr>
                      <w:rFonts w:ascii="Monaco" w:hAnsi="Monaco" w:cs="Monaco"/>
                      <w:color w:val="000000"/>
                      <w:sz w:val="32"/>
                      <w:szCs w:val="32"/>
                      <w:lang w:val="en-US"/>
                    </w:rPr>
                  </w:rPrChange>
                </w:rPr>
                <w:t>max_minimo</w:t>
              </w:r>
              <w:r w:rsidRPr="0079203F">
                <w:rPr>
                  <w:b/>
                  <w:bCs/>
                  <w:lang w:val="es-ES"/>
                  <w:rPrChange w:id="6864" w:author="Rodrigo García" w:date="2017-09-29T10:08:00Z">
                    <w:rPr>
                      <w:rFonts w:ascii="Monaco" w:hAnsi="Monaco" w:cs="Monaco"/>
                      <w:b/>
                      <w:bCs/>
                      <w:color w:val="000000"/>
                      <w:sz w:val="32"/>
                      <w:szCs w:val="32"/>
                      <w:lang w:val="en-US"/>
                    </w:rPr>
                  </w:rPrChange>
                </w:rPr>
                <w:t>)</w:t>
              </w:r>
              <w:r w:rsidRPr="0079203F">
                <w:rPr>
                  <w:lang w:val="es-ES"/>
                  <w:rPrChange w:id="6865" w:author="Rodrigo García" w:date="2017-09-29T10:08:00Z">
                    <w:rPr>
                      <w:rFonts w:ascii="Monaco" w:hAnsi="Monaco" w:cs="Monaco"/>
                      <w:sz w:val="32"/>
                      <w:szCs w:val="32"/>
                      <w:lang w:val="en-US"/>
                    </w:rPr>
                  </w:rPrChange>
                </w:rPr>
                <w:t xml:space="preserve"> </w:t>
              </w:r>
              <w:r w:rsidRPr="0079203F">
                <w:rPr>
                  <w:b/>
                  <w:bCs/>
                  <w:lang w:val="es-ES"/>
                  <w:rPrChange w:id="6866"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6867" w:author="Borja Gonzalez" w:date="2017-09-28T19:30:00Z"/>
                <w:lang w:val="es-ES"/>
                <w:rPrChange w:id="6868" w:author="Rodrigo García" w:date="2017-09-29T10:08:00Z">
                  <w:rPr>
                    <w:ins w:id="6869" w:author="Borja Gonzalez" w:date="2017-09-28T19:30:00Z"/>
                    <w:rFonts w:ascii="Monaco" w:hAnsi="Monaco" w:cs="Monaco"/>
                    <w:sz w:val="32"/>
                    <w:szCs w:val="32"/>
                    <w:lang w:val="en-US"/>
                  </w:rPr>
                </w:rPrChange>
              </w:rPr>
              <w:pPrChange w:id="6870" w:author="GONZALEZ DIAZ, BORJA" w:date="2017-09-29T19:26:00Z">
                <w:pPr>
                  <w:widowControl w:val="0"/>
                  <w:autoSpaceDE w:val="0"/>
                  <w:autoSpaceDN w:val="0"/>
                  <w:adjustRightInd w:val="0"/>
                </w:pPr>
              </w:pPrChange>
            </w:pPr>
          </w:p>
          <w:p w14:paraId="7544E7C1" w14:textId="77777777" w:rsidR="00E066BD" w:rsidRPr="0079203F" w:rsidRDefault="00E066BD">
            <w:pPr>
              <w:rPr>
                <w:ins w:id="6871" w:author="Borja Gonzalez" w:date="2017-09-28T19:30:00Z"/>
                <w:lang w:val="es-ES"/>
                <w:rPrChange w:id="6872" w:author="Rodrigo García" w:date="2017-09-29T10:08:00Z">
                  <w:rPr>
                    <w:ins w:id="6873" w:author="Borja Gonzalez" w:date="2017-09-28T19:30:00Z"/>
                    <w:rFonts w:ascii="Monaco" w:eastAsiaTheme="majorEastAsia" w:hAnsi="Monaco" w:cs="Monaco"/>
                    <w:color w:val="243F60" w:themeColor="accent1" w:themeShade="7F"/>
                    <w:sz w:val="32"/>
                    <w:szCs w:val="32"/>
                    <w:lang w:val="en-US"/>
                  </w:rPr>
                </w:rPrChange>
              </w:rPr>
              <w:pPrChange w:id="6874" w:author="GONZALEZ DIAZ, BORJA" w:date="2017-09-29T19:26:00Z">
                <w:pPr>
                  <w:keepNext/>
                  <w:keepLines/>
                  <w:widowControl w:val="0"/>
                  <w:autoSpaceDE w:val="0"/>
                  <w:autoSpaceDN w:val="0"/>
                  <w:adjustRightInd w:val="0"/>
                  <w:spacing w:before="200"/>
                  <w:outlineLvl w:val="4"/>
                </w:pPr>
              </w:pPrChange>
            </w:pPr>
            <w:ins w:id="6875" w:author="Borja Gonzalez" w:date="2017-09-28T19:30:00Z">
              <w:r w:rsidRPr="0079203F">
                <w:rPr>
                  <w:lang w:val="es-ES"/>
                  <w:rPrChange w:id="6876" w:author="Rodrigo García" w:date="2017-09-29T10:08:00Z">
                    <w:rPr>
                      <w:rFonts w:ascii="Monaco" w:hAnsi="Monaco" w:cs="Monaco"/>
                      <w:sz w:val="32"/>
                      <w:szCs w:val="32"/>
                      <w:lang w:val="en-US"/>
                    </w:rPr>
                  </w:rPrChange>
                </w:rPr>
                <w:t xml:space="preserve">        </w:t>
              </w:r>
              <w:r w:rsidRPr="0079203F">
                <w:rPr>
                  <w:b/>
                  <w:bCs/>
                  <w:color w:val="204A87"/>
                  <w:lang w:val="es-ES"/>
                  <w:rPrChange w:id="6877" w:author="Rodrigo García" w:date="2017-09-29T10:08:00Z">
                    <w:rPr>
                      <w:rFonts w:ascii="Monaco" w:hAnsi="Monaco" w:cs="Monaco"/>
                      <w:b/>
                      <w:bCs/>
                      <w:color w:val="204A87"/>
                      <w:sz w:val="32"/>
                      <w:szCs w:val="32"/>
                      <w:lang w:val="en-US"/>
                    </w:rPr>
                  </w:rPrChange>
                </w:rPr>
                <w:t>var</w:t>
              </w:r>
              <w:r w:rsidRPr="0079203F">
                <w:rPr>
                  <w:lang w:val="es-ES"/>
                  <w:rPrChange w:id="6878" w:author="Rodrigo García" w:date="2017-09-29T10:08:00Z">
                    <w:rPr>
                      <w:rFonts w:ascii="Monaco" w:hAnsi="Monaco" w:cs="Monaco"/>
                      <w:sz w:val="32"/>
                      <w:szCs w:val="32"/>
                      <w:lang w:val="en-US"/>
                    </w:rPr>
                  </w:rPrChange>
                </w:rPr>
                <w:t xml:space="preserve"> genero </w:t>
              </w:r>
              <w:r w:rsidRPr="0079203F">
                <w:rPr>
                  <w:b/>
                  <w:bCs/>
                  <w:color w:val="CE5C00"/>
                  <w:lang w:val="es-ES"/>
                  <w:rPrChange w:id="6879" w:author="Rodrigo García" w:date="2017-09-29T10:08:00Z">
                    <w:rPr>
                      <w:rFonts w:ascii="Monaco" w:hAnsi="Monaco" w:cs="Monaco"/>
                      <w:b/>
                      <w:bCs/>
                      <w:color w:val="CE5C00"/>
                      <w:sz w:val="32"/>
                      <w:szCs w:val="32"/>
                      <w:lang w:val="en-US"/>
                    </w:rPr>
                  </w:rPrChange>
                </w:rPr>
                <w:t>=</w:t>
              </w:r>
              <w:r w:rsidRPr="0079203F">
                <w:rPr>
                  <w:lang w:val="es-ES"/>
                  <w:rPrChange w:id="6880" w:author="Rodrigo García" w:date="2017-09-29T10:08:00Z">
                    <w:rPr>
                      <w:rFonts w:ascii="Monaco" w:hAnsi="Monaco" w:cs="Monaco"/>
                      <w:sz w:val="32"/>
                      <w:szCs w:val="32"/>
                      <w:lang w:val="en-US"/>
                    </w:rPr>
                  </w:rPrChange>
                </w:rPr>
                <w:t xml:space="preserve"> url1</w:t>
              </w:r>
              <w:r w:rsidRPr="0079203F">
                <w:rPr>
                  <w:b/>
                  <w:bCs/>
                  <w:lang w:val="es-ES"/>
                  <w:rPrChange w:id="6881" w:author="Rodrigo García" w:date="2017-09-29T10:08:00Z">
                    <w:rPr>
                      <w:rFonts w:ascii="Monaco" w:hAnsi="Monaco" w:cs="Monaco"/>
                      <w:b/>
                      <w:bCs/>
                      <w:color w:val="000000"/>
                      <w:sz w:val="32"/>
                      <w:szCs w:val="32"/>
                      <w:lang w:val="en-US"/>
                    </w:rPr>
                  </w:rPrChange>
                </w:rPr>
                <w:t>.</w:t>
              </w:r>
              <w:r w:rsidRPr="0079203F">
                <w:rPr>
                  <w:lang w:val="es-ES"/>
                  <w:rPrChange w:id="6882" w:author="Rodrigo García" w:date="2017-09-29T10:08:00Z">
                    <w:rPr>
                      <w:rFonts w:ascii="Monaco" w:hAnsi="Monaco" w:cs="Monaco"/>
                      <w:color w:val="000000"/>
                      <w:sz w:val="32"/>
                      <w:szCs w:val="32"/>
                      <w:lang w:val="en-US"/>
                    </w:rPr>
                  </w:rPrChange>
                </w:rPr>
                <w:t>searchParams</w:t>
              </w:r>
              <w:r w:rsidRPr="0079203F">
                <w:rPr>
                  <w:b/>
                  <w:bCs/>
                  <w:lang w:val="es-ES"/>
                  <w:rPrChange w:id="6883" w:author="Rodrigo García" w:date="2017-09-29T10:08:00Z">
                    <w:rPr>
                      <w:rFonts w:ascii="Monaco" w:hAnsi="Monaco" w:cs="Monaco"/>
                      <w:b/>
                      <w:bCs/>
                      <w:color w:val="000000"/>
                      <w:sz w:val="32"/>
                      <w:szCs w:val="32"/>
                      <w:lang w:val="en-US"/>
                    </w:rPr>
                  </w:rPrChange>
                </w:rPr>
                <w:t>.</w:t>
              </w:r>
              <w:r w:rsidRPr="0079203F">
                <w:rPr>
                  <w:lang w:val="es-ES"/>
                  <w:rPrChange w:id="6884" w:author="Rodrigo García" w:date="2017-09-29T10:08:00Z">
                    <w:rPr>
                      <w:rFonts w:ascii="Monaco" w:hAnsi="Monaco" w:cs="Monaco"/>
                      <w:color w:val="000000"/>
                      <w:sz w:val="32"/>
                      <w:szCs w:val="32"/>
                      <w:lang w:val="en-US"/>
                    </w:rPr>
                  </w:rPrChange>
                </w:rPr>
                <w:t>get</w:t>
              </w:r>
              <w:r w:rsidRPr="0079203F">
                <w:rPr>
                  <w:b/>
                  <w:bCs/>
                  <w:lang w:val="es-ES"/>
                  <w:rPrChange w:id="6885" w:author="Rodrigo García" w:date="2017-09-29T10:08:00Z">
                    <w:rPr>
                      <w:rFonts w:ascii="Monaco" w:hAnsi="Monaco" w:cs="Monaco"/>
                      <w:b/>
                      <w:bCs/>
                      <w:color w:val="000000"/>
                      <w:sz w:val="32"/>
                      <w:szCs w:val="32"/>
                      <w:lang w:val="en-US"/>
                    </w:rPr>
                  </w:rPrChange>
                </w:rPr>
                <w:t>(</w:t>
              </w:r>
              <w:r w:rsidRPr="0079203F">
                <w:rPr>
                  <w:color w:val="4E9A06"/>
                  <w:lang w:val="es-ES"/>
                  <w:rPrChange w:id="6886" w:author="Rodrigo García" w:date="2017-09-29T10:08:00Z">
                    <w:rPr>
                      <w:rFonts w:ascii="Monaco" w:hAnsi="Monaco" w:cs="Monaco"/>
                      <w:color w:val="4E9A06"/>
                      <w:sz w:val="32"/>
                      <w:szCs w:val="32"/>
                      <w:lang w:val="en-US"/>
                    </w:rPr>
                  </w:rPrChange>
                </w:rPr>
                <w:t>"var4"</w:t>
              </w:r>
              <w:r w:rsidRPr="0079203F">
                <w:rPr>
                  <w:b/>
                  <w:bCs/>
                  <w:lang w:val="es-ES"/>
                  <w:rPrChange w:id="6887"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6888" w:author="Borja Gonzalez" w:date="2017-09-28T19:30:00Z"/>
                <w:lang w:val="es-ES"/>
                <w:rPrChange w:id="6889" w:author="Rodrigo García" w:date="2017-09-29T10:08:00Z">
                  <w:rPr>
                    <w:ins w:id="6890" w:author="Borja Gonzalez" w:date="2017-09-28T19:30:00Z"/>
                    <w:rFonts w:ascii="Monaco" w:hAnsi="Monaco" w:cs="Monaco"/>
                    <w:sz w:val="32"/>
                    <w:szCs w:val="32"/>
                    <w:lang w:val="en-US"/>
                  </w:rPr>
                </w:rPrChange>
              </w:rPr>
              <w:pPrChange w:id="6891" w:author="GONZALEZ DIAZ, BORJA" w:date="2017-09-29T19:26:00Z">
                <w:pPr>
                  <w:widowControl w:val="0"/>
                  <w:autoSpaceDE w:val="0"/>
                  <w:autoSpaceDN w:val="0"/>
                  <w:adjustRightInd w:val="0"/>
                </w:pPr>
              </w:pPrChange>
            </w:pPr>
          </w:p>
          <w:p w14:paraId="7B034723" w14:textId="77777777" w:rsidR="00E066BD" w:rsidRPr="0079203F" w:rsidRDefault="00E066BD">
            <w:pPr>
              <w:rPr>
                <w:ins w:id="6892" w:author="Borja Gonzalez" w:date="2017-09-28T19:30:00Z"/>
                <w:lang w:val="es-ES"/>
                <w:rPrChange w:id="6893" w:author="Rodrigo García" w:date="2017-09-29T10:08:00Z">
                  <w:rPr>
                    <w:ins w:id="6894" w:author="Borja Gonzalez" w:date="2017-09-28T19:30:00Z"/>
                    <w:rFonts w:ascii="Monaco" w:eastAsiaTheme="majorEastAsia" w:hAnsi="Monaco" w:cs="Monaco"/>
                    <w:color w:val="243F60" w:themeColor="accent1" w:themeShade="7F"/>
                    <w:sz w:val="32"/>
                    <w:szCs w:val="32"/>
                    <w:lang w:val="en-US"/>
                  </w:rPr>
                </w:rPrChange>
              </w:rPr>
              <w:pPrChange w:id="6895" w:author="GONZALEZ DIAZ, BORJA" w:date="2017-09-29T19:26:00Z">
                <w:pPr>
                  <w:keepNext/>
                  <w:keepLines/>
                  <w:widowControl w:val="0"/>
                  <w:autoSpaceDE w:val="0"/>
                  <w:autoSpaceDN w:val="0"/>
                  <w:adjustRightInd w:val="0"/>
                  <w:spacing w:before="200"/>
                  <w:outlineLvl w:val="4"/>
                </w:pPr>
              </w:pPrChange>
            </w:pPr>
            <w:ins w:id="6896" w:author="Borja Gonzalez" w:date="2017-09-28T19:30:00Z">
              <w:r w:rsidRPr="0079203F">
                <w:rPr>
                  <w:lang w:val="es-ES"/>
                  <w:rPrChange w:id="6897" w:author="Rodrigo García" w:date="2017-09-29T10:08:00Z">
                    <w:rPr>
                      <w:rFonts w:ascii="Monaco" w:hAnsi="Monaco" w:cs="Monaco"/>
                      <w:sz w:val="32"/>
                      <w:szCs w:val="32"/>
                      <w:lang w:val="en-US"/>
                    </w:rPr>
                  </w:rPrChange>
                </w:rPr>
                <w:t xml:space="preserve">        </w:t>
              </w:r>
              <w:r w:rsidRPr="0079203F">
                <w:rPr>
                  <w:b/>
                  <w:bCs/>
                  <w:color w:val="204A87"/>
                  <w:lang w:val="es-ES"/>
                  <w:rPrChange w:id="6898" w:author="Rodrigo García" w:date="2017-09-29T10:08:00Z">
                    <w:rPr>
                      <w:rFonts w:ascii="Monaco" w:hAnsi="Monaco" w:cs="Monaco"/>
                      <w:b/>
                      <w:bCs/>
                      <w:color w:val="204A87"/>
                      <w:sz w:val="32"/>
                      <w:szCs w:val="32"/>
                      <w:lang w:val="en-US"/>
                    </w:rPr>
                  </w:rPrChange>
                </w:rPr>
                <w:t>var</w:t>
              </w:r>
              <w:r w:rsidRPr="0079203F">
                <w:rPr>
                  <w:lang w:val="es-ES"/>
                  <w:rPrChange w:id="6899" w:author="Rodrigo García" w:date="2017-09-29T10:08:00Z">
                    <w:rPr>
                      <w:rFonts w:ascii="Monaco" w:hAnsi="Monaco" w:cs="Monaco"/>
                      <w:sz w:val="32"/>
                      <w:szCs w:val="32"/>
                      <w:lang w:val="en-US"/>
                    </w:rPr>
                  </w:rPrChange>
                </w:rPr>
                <w:t xml:space="preserve"> max </w:t>
              </w:r>
              <w:r w:rsidRPr="0079203F">
                <w:rPr>
                  <w:b/>
                  <w:bCs/>
                  <w:color w:val="CE5C00"/>
                  <w:lang w:val="es-ES"/>
                  <w:rPrChange w:id="6900" w:author="Rodrigo García" w:date="2017-09-29T10:08:00Z">
                    <w:rPr>
                      <w:rFonts w:ascii="Monaco" w:hAnsi="Monaco" w:cs="Monaco"/>
                      <w:b/>
                      <w:bCs/>
                      <w:color w:val="CE5C00"/>
                      <w:sz w:val="32"/>
                      <w:szCs w:val="32"/>
                      <w:lang w:val="en-US"/>
                    </w:rPr>
                  </w:rPrChange>
                </w:rPr>
                <w:t>=</w:t>
              </w:r>
              <w:r w:rsidRPr="0079203F">
                <w:rPr>
                  <w:lang w:val="es-ES"/>
                  <w:rPrChange w:id="6901" w:author="Rodrigo García" w:date="2017-09-29T10:08:00Z">
                    <w:rPr>
                      <w:rFonts w:ascii="Monaco" w:hAnsi="Monaco" w:cs="Monaco"/>
                      <w:sz w:val="32"/>
                      <w:szCs w:val="32"/>
                      <w:lang w:val="en-US"/>
                    </w:rPr>
                  </w:rPrChange>
                </w:rPr>
                <w:t xml:space="preserve"> </w:t>
              </w:r>
              <w:r w:rsidRPr="0079203F">
                <w:rPr>
                  <w:b/>
                  <w:bCs/>
                  <w:lang w:val="es-ES"/>
                  <w:rPrChange w:id="6902"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6903" w:author="Borja Gonzalez" w:date="2017-09-28T19:30:00Z"/>
                <w:lang w:val="es-ES"/>
                <w:rPrChange w:id="6904" w:author="Rodrigo García" w:date="2017-09-29T10:08:00Z">
                  <w:rPr>
                    <w:ins w:id="6905" w:author="Borja Gonzalez" w:date="2017-09-28T19:30:00Z"/>
                    <w:rFonts w:ascii="Monaco" w:eastAsiaTheme="majorEastAsia" w:hAnsi="Monaco" w:cs="Monaco"/>
                    <w:color w:val="243F60" w:themeColor="accent1" w:themeShade="7F"/>
                    <w:sz w:val="32"/>
                    <w:szCs w:val="32"/>
                    <w:lang w:val="en-US"/>
                  </w:rPr>
                </w:rPrChange>
              </w:rPr>
              <w:pPrChange w:id="6906" w:author="GONZALEZ DIAZ, BORJA" w:date="2017-09-29T19:26:00Z">
                <w:pPr>
                  <w:keepNext/>
                  <w:keepLines/>
                  <w:widowControl w:val="0"/>
                  <w:autoSpaceDE w:val="0"/>
                  <w:autoSpaceDN w:val="0"/>
                  <w:adjustRightInd w:val="0"/>
                  <w:spacing w:before="200"/>
                  <w:outlineLvl w:val="4"/>
                </w:pPr>
              </w:pPrChange>
            </w:pPr>
            <w:ins w:id="6907" w:author="Borja Gonzalez" w:date="2017-09-28T19:30:00Z">
              <w:r w:rsidRPr="0079203F">
                <w:rPr>
                  <w:lang w:val="es-ES"/>
                  <w:rPrChange w:id="6908" w:author="Rodrigo García" w:date="2017-09-29T10:08:00Z">
                    <w:rPr>
                      <w:rFonts w:ascii="Monaco" w:hAnsi="Monaco" w:cs="Monaco"/>
                      <w:sz w:val="32"/>
                      <w:szCs w:val="32"/>
                      <w:lang w:val="en-US"/>
                    </w:rPr>
                  </w:rPrChange>
                </w:rPr>
                <w:t xml:space="preserve">        </w:t>
              </w:r>
              <w:r w:rsidRPr="0079203F">
                <w:rPr>
                  <w:b/>
                  <w:bCs/>
                  <w:color w:val="204A87"/>
                  <w:lang w:val="es-ES"/>
                  <w:rPrChange w:id="6909" w:author="Rodrigo García" w:date="2017-09-29T10:08:00Z">
                    <w:rPr>
                      <w:rFonts w:ascii="Monaco" w:hAnsi="Monaco" w:cs="Monaco"/>
                      <w:b/>
                      <w:bCs/>
                      <w:color w:val="204A87"/>
                      <w:sz w:val="32"/>
                      <w:szCs w:val="32"/>
                      <w:lang w:val="en-US"/>
                    </w:rPr>
                  </w:rPrChange>
                </w:rPr>
                <w:t>var</w:t>
              </w:r>
              <w:r w:rsidRPr="0079203F">
                <w:rPr>
                  <w:lang w:val="es-ES"/>
                  <w:rPrChange w:id="6910" w:author="Rodrigo García" w:date="2017-09-29T10:08:00Z">
                    <w:rPr>
                      <w:rFonts w:ascii="Monaco" w:hAnsi="Monaco" w:cs="Monaco"/>
                      <w:sz w:val="32"/>
                      <w:szCs w:val="32"/>
                      <w:lang w:val="en-US"/>
                    </w:rPr>
                  </w:rPrChange>
                </w:rPr>
                <w:t xml:space="preserve"> max_max </w:t>
              </w:r>
              <w:r w:rsidRPr="0079203F">
                <w:rPr>
                  <w:b/>
                  <w:bCs/>
                  <w:color w:val="CE5C00"/>
                  <w:lang w:val="es-ES"/>
                  <w:rPrChange w:id="6911" w:author="Rodrigo García" w:date="2017-09-29T10:08:00Z">
                    <w:rPr>
                      <w:rFonts w:ascii="Monaco" w:hAnsi="Monaco" w:cs="Monaco"/>
                      <w:b/>
                      <w:bCs/>
                      <w:color w:val="CE5C00"/>
                      <w:sz w:val="32"/>
                      <w:szCs w:val="32"/>
                      <w:lang w:val="en-US"/>
                    </w:rPr>
                  </w:rPrChange>
                </w:rPr>
                <w:t>=</w:t>
              </w:r>
              <w:r w:rsidRPr="0079203F">
                <w:rPr>
                  <w:lang w:val="es-ES"/>
                  <w:rPrChange w:id="6912" w:author="Rodrigo García" w:date="2017-09-29T10:08:00Z">
                    <w:rPr>
                      <w:rFonts w:ascii="Monaco" w:hAnsi="Monaco" w:cs="Monaco"/>
                      <w:sz w:val="32"/>
                      <w:szCs w:val="32"/>
                      <w:lang w:val="en-US"/>
                    </w:rPr>
                  </w:rPrChange>
                </w:rPr>
                <w:t xml:space="preserve"> </w:t>
              </w:r>
              <w:r w:rsidRPr="0079203F">
                <w:rPr>
                  <w:b/>
                  <w:bCs/>
                  <w:lang w:val="es-ES"/>
                  <w:rPrChange w:id="6913"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6914" w:author="Borja Gonzalez" w:date="2017-09-28T19:30:00Z"/>
                <w:lang w:val="es-ES"/>
                <w:rPrChange w:id="6915" w:author="Rodrigo García" w:date="2017-09-29T10:08:00Z">
                  <w:rPr>
                    <w:ins w:id="6916" w:author="Borja Gonzalez" w:date="2017-09-28T19:30:00Z"/>
                    <w:rFonts w:ascii="Monaco" w:eastAsiaTheme="majorEastAsia" w:hAnsi="Monaco" w:cs="Monaco"/>
                    <w:color w:val="243F60" w:themeColor="accent1" w:themeShade="7F"/>
                    <w:sz w:val="32"/>
                    <w:szCs w:val="32"/>
                    <w:lang w:val="en-US"/>
                  </w:rPr>
                </w:rPrChange>
              </w:rPr>
              <w:pPrChange w:id="6917" w:author="GONZALEZ DIAZ, BORJA" w:date="2017-09-29T19:26:00Z">
                <w:pPr>
                  <w:keepNext/>
                  <w:keepLines/>
                  <w:widowControl w:val="0"/>
                  <w:autoSpaceDE w:val="0"/>
                  <w:autoSpaceDN w:val="0"/>
                  <w:adjustRightInd w:val="0"/>
                  <w:spacing w:before="200"/>
                  <w:outlineLvl w:val="4"/>
                </w:pPr>
              </w:pPrChange>
            </w:pPr>
            <w:ins w:id="6918" w:author="Borja Gonzalez" w:date="2017-09-28T19:30:00Z">
              <w:r w:rsidRPr="0079203F">
                <w:rPr>
                  <w:lang w:val="es-ES"/>
                  <w:rPrChange w:id="6919" w:author="Rodrigo García" w:date="2017-09-29T10:08:00Z">
                    <w:rPr>
                      <w:rFonts w:ascii="Monaco" w:hAnsi="Monaco" w:cs="Monaco"/>
                      <w:sz w:val="32"/>
                      <w:szCs w:val="32"/>
                      <w:lang w:val="en-US"/>
                    </w:rPr>
                  </w:rPrChange>
                </w:rPr>
                <w:t xml:space="preserve">        </w:t>
              </w:r>
              <w:r w:rsidRPr="0079203F">
                <w:rPr>
                  <w:b/>
                  <w:bCs/>
                  <w:color w:val="204A87"/>
                  <w:lang w:val="es-ES"/>
                  <w:rPrChange w:id="6920" w:author="Rodrigo García" w:date="2017-09-29T10:08:00Z">
                    <w:rPr>
                      <w:rFonts w:ascii="Monaco" w:hAnsi="Monaco" w:cs="Monaco"/>
                      <w:b/>
                      <w:bCs/>
                      <w:color w:val="204A87"/>
                      <w:sz w:val="32"/>
                      <w:szCs w:val="32"/>
                      <w:lang w:val="en-US"/>
                    </w:rPr>
                  </w:rPrChange>
                </w:rPr>
                <w:t>var</w:t>
              </w:r>
              <w:r w:rsidRPr="0079203F">
                <w:rPr>
                  <w:lang w:val="es-ES"/>
                  <w:rPrChange w:id="6921" w:author="Rodrigo García" w:date="2017-09-29T10:08:00Z">
                    <w:rPr>
                      <w:rFonts w:ascii="Monaco" w:hAnsi="Monaco" w:cs="Monaco"/>
                      <w:sz w:val="32"/>
                      <w:szCs w:val="32"/>
                      <w:lang w:val="en-US"/>
                    </w:rPr>
                  </w:rPrChange>
                </w:rPr>
                <w:t xml:space="preserve"> max_min </w:t>
              </w:r>
              <w:r w:rsidRPr="0079203F">
                <w:rPr>
                  <w:b/>
                  <w:bCs/>
                  <w:color w:val="CE5C00"/>
                  <w:lang w:val="es-ES"/>
                  <w:rPrChange w:id="6922" w:author="Rodrigo García" w:date="2017-09-29T10:08:00Z">
                    <w:rPr>
                      <w:rFonts w:ascii="Monaco" w:hAnsi="Monaco" w:cs="Monaco"/>
                      <w:b/>
                      <w:bCs/>
                      <w:color w:val="CE5C00"/>
                      <w:sz w:val="32"/>
                      <w:szCs w:val="32"/>
                      <w:lang w:val="en-US"/>
                    </w:rPr>
                  </w:rPrChange>
                </w:rPr>
                <w:t>=</w:t>
              </w:r>
              <w:r w:rsidRPr="0079203F">
                <w:rPr>
                  <w:lang w:val="es-ES"/>
                  <w:rPrChange w:id="6923" w:author="Rodrigo García" w:date="2017-09-29T10:08:00Z">
                    <w:rPr>
                      <w:rFonts w:ascii="Monaco" w:hAnsi="Monaco" w:cs="Monaco"/>
                      <w:sz w:val="32"/>
                      <w:szCs w:val="32"/>
                      <w:lang w:val="en-US"/>
                    </w:rPr>
                  </w:rPrChange>
                </w:rPr>
                <w:t xml:space="preserve"> </w:t>
              </w:r>
              <w:r w:rsidRPr="0079203F">
                <w:rPr>
                  <w:b/>
                  <w:bCs/>
                  <w:lang w:val="es-ES"/>
                  <w:rPrChange w:id="6924"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6925" w:author="Borja Gonzalez" w:date="2017-09-28T19:30:00Z"/>
                <w:lang w:val="es-ES"/>
                <w:rPrChange w:id="6926" w:author="Rodrigo García" w:date="2017-09-29T10:08:00Z">
                  <w:rPr>
                    <w:ins w:id="6927" w:author="Borja Gonzalez" w:date="2017-09-28T19:30:00Z"/>
                    <w:rFonts w:ascii="Monaco" w:eastAsiaTheme="majorEastAsia" w:hAnsi="Monaco" w:cs="Monaco"/>
                    <w:color w:val="243F60" w:themeColor="accent1" w:themeShade="7F"/>
                    <w:sz w:val="32"/>
                    <w:szCs w:val="32"/>
                    <w:lang w:val="en-US"/>
                  </w:rPr>
                </w:rPrChange>
              </w:rPr>
              <w:pPrChange w:id="6928" w:author="GONZALEZ DIAZ, BORJA" w:date="2017-09-29T19:26:00Z">
                <w:pPr>
                  <w:keepNext/>
                  <w:keepLines/>
                  <w:widowControl w:val="0"/>
                  <w:autoSpaceDE w:val="0"/>
                  <w:autoSpaceDN w:val="0"/>
                  <w:adjustRightInd w:val="0"/>
                  <w:spacing w:before="200"/>
                  <w:outlineLvl w:val="4"/>
                </w:pPr>
              </w:pPrChange>
            </w:pPr>
            <w:ins w:id="6929" w:author="Borja Gonzalez" w:date="2017-09-28T19:30:00Z">
              <w:r w:rsidRPr="0079203F">
                <w:rPr>
                  <w:lang w:val="es-ES"/>
                  <w:rPrChange w:id="6930" w:author="Rodrigo García" w:date="2017-09-29T10:08:00Z">
                    <w:rPr>
                      <w:rFonts w:ascii="Monaco" w:hAnsi="Monaco" w:cs="Monaco"/>
                      <w:sz w:val="32"/>
                      <w:szCs w:val="32"/>
                      <w:lang w:val="en-US"/>
                    </w:rPr>
                  </w:rPrChange>
                </w:rPr>
                <w:t xml:space="preserve">        </w:t>
              </w:r>
              <w:r w:rsidRPr="0079203F">
                <w:rPr>
                  <w:b/>
                  <w:bCs/>
                  <w:color w:val="204A87"/>
                  <w:lang w:val="es-ES"/>
                  <w:rPrChange w:id="6931" w:author="Rodrigo García" w:date="2017-09-29T10:08:00Z">
                    <w:rPr>
                      <w:rFonts w:ascii="Monaco" w:hAnsi="Monaco" w:cs="Monaco"/>
                      <w:b/>
                      <w:bCs/>
                      <w:color w:val="204A87"/>
                      <w:sz w:val="32"/>
                      <w:szCs w:val="32"/>
                      <w:lang w:val="en-US"/>
                    </w:rPr>
                  </w:rPrChange>
                </w:rPr>
                <w:t>var</w:t>
              </w:r>
              <w:r w:rsidRPr="0079203F">
                <w:rPr>
                  <w:lang w:val="es-ES"/>
                  <w:rPrChange w:id="6932" w:author="Rodrigo García" w:date="2017-09-29T10:08:00Z">
                    <w:rPr>
                      <w:rFonts w:ascii="Monaco" w:hAnsi="Monaco" w:cs="Monaco"/>
                      <w:sz w:val="32"/>
                      <w:szCs w:val="32"/>
                      <w:lang w:val="en-US"/>
                    </w:rPr>
                  </w:rPrChange>
                </w:rPr>
                <w:t xml:space="preserve"> min </w:t>
              </w:r>
              <w:r w:rsidRPr="0079203F">
                <w:rPr>
                  <w:b/>
                  <w:bCs/>
                  <w:color w:val="CE5C00"/>
                  <w:lang w:val="es-ES"/>
                  <w:rPrChange w:id="6933" w:author="Rodrigo García" w:date="2017-09-29T10:08:00Z">
                    <w:rPr>
                      <w:rFonts w:ascii="Monaco" w:hAnsi="Monaco" w:cs="Monaco"/>
                      <w:b/>
                      <w:bCs/>
                      <w:color w:val="CE5C00"/>
                      <w:sz w:val="32"/>
                      <w:szCs w:val="32"/>
                      <w:lang w:val="en-US"/>
                    </w:rPr>
                  </w:rPrChange>
                </w:rPr>
                <w:t>=</w:t>
              </w:r>
              <w:r w:rsidRPr="0079203F">
                <w:rPr>
                  <w:lang w:val="es-ES"/>
                  <w:rPrChange w:id="6934" w:author="Rodrigo García" w:date="2017-09-29T10:08:00Z">
                    <w:rPr>
                      <w:rFonts w:ascii="Monaco" w:hAnsi="Monaco" w:cs="Monaco"/>
                      <w:sz w:val="32"/>
                      <w:szCs w:val="32"/>
                      <w:lang w:val="en-US"/>
                    </w:rPr>
                  </w:rPrChange>
                </w:rPr>
                <w:t xml:space="preserve"> </w:t>
              </w:r>
              <w:r w:rsidRPr="0079203F">
                <w:rPr>
                  <w:b/>
                  <w:bCs/>
                  <w:lang w:val="es-ES"/>
                  <w:rPrChange w:id="6935"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6936" w:author="Borja Gonzalez" w:date="2017-09-28T19:30:00Z"/>
                <w:lang w:val="es-ES"/>
                <w:rPrChange w:id="6937" w:author="Rodrigo García" w:date="2017-09-29T10:08:00Z">
                  <w:rPr>
                    <w:ins w:id="6938" w:author="Borja Gonzalez" w:date="2017-09-28T19:30:00Z"/>
                    <w:rFonts w:ascii="Monaco" w:eastAsiaTheme="majorEastAsia" w:hAnsi="Monaco" w:cs="Monaco"/>
                    <w:color w:val="243F60" w:themeColor="accent1" w:themeShade="7F"/>
                    <w:sz w:val="32"/>
                    <w:szCs w:val="32"/>
                    <w:lang w:val="en-US"/>
                  </w:rPr>
                </w:rPrChange>
              </w:rPr>
              <w:pPrChange w:id="6939" w:author="GONZALEZ DIAZ, BORJA" w:date="2017-09-29T19:26:00Z">
                <w:pPr>
                  <w:keepNext/>
                  <w:keepLines/>
                  <w:widowControl w:val="0"/>
                  <w:autoSpaceDE w:val="0"/>
                  <w:autoSpaceDN w:val="0"/>
                  <w:adjustRightInd w:val="0"/>
                  <w:spacing w:before="200"/>
                  <w:outlineLvl w:val="4"/>
                </w:pPr>
              </w:pPrChange>
            </w:pPr>
            <w:ins w:id="6940" w:author="Borja Gonzalez" w:date="2017-09-28T19:30:00Z">
              <w:r w:rsidRPr="0079203F">
                <w:rPr>
                  <w:lang w:val="es-ES"/>
                  <w:rPrChange w:id="6941" w:author="Rodrigo García" w:date="2017-09-29T10:08:00Z">
                    <w:rPr>
                      <w:rFonts w:ascii="Monaco" w:hAnsi="Monaco" w:cs="Monaco"/>
                      <w:sz w:val="32"/>
                      <w:szCs w:val="32"/>
                      <w:lang w:val="en-US"/>
                    </w:rPr>
                  </w:rPrChange>
                </w:rPr>
                <w:t xml:space="preserve">        </w:t>
              </w:r>
              <w:r w:rsidRPr="0079203F">
                <w:rPr>
                  <w:b/>
                  <w:bCs/>
                  <w:color w:val="204A87"/>
                  <w:lang w:val="es-ES"/>
                  <w:rPrChange w:id="6942" w:author="Rodrigo García" w:date="2017-09-29T10:08:00Z">
                    <w:rPr>
                      <w:rFonts w:ascii="Monaco" w:hAnsi="Monaco" w:cs="Monaco"/>
                      <w:b/>
                      <w:bCs/>
                      <w:color w:val="204A87"/>
                      <w:sz w:val="32"/>
                      <w:szCs w:val="32"/>
                      <w:lang w:val="en-US"/>
                    </w:rPr>
                  </w:rPrChange>
                </w:rPr>
                <w:t>var</w:t>
              </w:r>
              <w:r w:rsidRPr="0079203F">
                <w:rPr>
                  <w:lang w:val="es-ES"/>
                  <w:rPrChange w:id="6943" w:author="Rodrigo García" w:date="2017-09-29T10:08:00Z">
                    <w:rPr>
                      <w:rFonts w:ascii="Monaco" w:hAnsi="Monaco" w:cs="Monaco"/>
                      <w:sz w:val="32"/>
                      <w:szCs w:val="32"/>
                      <w:lang w:val="en-US"/>
                    </w:rPr>
                  </w:rPrChange>
                </w:rPr>
                <w:t xml:space="preserve"> min_max </w:t>
              </w:r>
              <w:r w:rsidRPr="0079203F">
                <w:rPr>
                  <w:b/>
                  <w:bCs/>
                  <w:color w:val="CE5C00"/>
                  <w:lang w:val="es-ES"/>
                  <w:rPrChange w:id="6944" w:author="Rodrigo García" w:date="2017-09-29T10:08:00Z">
                    <w:rPr>
                      <w:rFonts w:ascii="Monaco" w:hAnsi="Monaco" w:cs="Monaco"/>
                      <w:b/>
                      <w:bCs/>
                      <w:color w:val="CE5C00"/>
                      <w:sz w:val="32"/>
                      <w:szCs w:val="32"/>
                      <w:lang w:val="en-US"/>
                    </w:rPr>
                  </w:rPrChange>
                </w:rPr>
                <w:t>=</w:t>
              </w:r>
              <w:r w:rsidRPr="0079203F">
                <w:rPr>
                  <w:lang w:val="es-ES"/>
                  <w:rPrChange w:id="6945" w:author="Rodrigo García" w:date="2017-09-29T10:08:00Z">
                    <w:rPr>
                      <w:rFonts w:ascii="Monaco" w:hAnsi="Monaco" w:cs="Monaco"/>
                      <w:sz w:val="32"/>
                      <w:szCs w:val="32"/>
                      <w:lang w:val="en-US"/>
                    </w:rPr>
                  </w:rPrChange>
                </w:rPr>
                <w:t xml:space="preserve"> </w:t>
              </w:r>
              <w:r w:rsidRPr="0079203F">
                <w:rPr>
                  <w:b/>
                  <w:bCs/>
                  <w:lang w:val="es-ES"/>
                  <w:rPrChange w:id="6946"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6947" w:author="Borja Gonzalez" w:date="2017-09-28T19:30:00Z"/>
                <w:lang w:val="es-ES"/>
                <w:rPrChange w:id="6948" w:author="Rodrigo García" w:date="2017-09-29T10:08:00Z">
                  <w:rPr>
                    <w:ins w:id="6949" w:author="Borja Gonzalez" w:date="2017-09-28T19:30:00Z"/>
                    <w:rFonts w:ascii="Monaco" w:eastAsiaTheme="majorEastAsia" w:hAnsi="Monaco" w:cs="Monaco"/>
                    <w:color w:val="243F60" w:themeColor="accent1" w:themeShade="7F"/>
                    <w:sz w:val="32"/>
                    <w:szCs w:val="32"/>
                    <w:lang w:val="en-US"/>
                  </w:rPr>
                </w:rPrChange>
              </w:rPr>
              <w:pPrChange w:id="6950" w:author="GONZALEZ DIAZ, BORJA" w:date="2017-09-29T19:26:00Z">
                <w:pPr>
                  <w:keepNext/>
                  <w:keepLines/>
                  <w:widowControl w:val="0"/>
                  <w:autoSpaceDE w:val="0"/>
                  <w:autoSpaceDN w:val="0"/>
                  <w:adjustRightInd w:val="0"/>
                  <w:spacing w:before="200"/>
                  <w:outlineLvl w:val="4"/>
                </w:pPr>
              </w:pPrChange>
            </w:pPr>
            <w:ins w:id="6951" w:author="Borja Gonzalez" w:date="2017-09-28T19:30:00Z">
              <w:r w:rsidRPr="0079203F">
                <w:rPr>
                  <w:lang w:val="es-ES"/>
                  <w:rPrChange w:id="6952" w:author="Rodrigo García" w:date="2017-09-29T10:08:00Z">
                    <w:rPr>
                      <w:rFonts w:ascii="Monaco" w:hAnsi="Monaco" w:cs="Monaco"/>
                      <w:sz w:val="32"/>
                      <w:szCs w:val="32"/>
                      <w:lang w:val="en-US"/>
                    </w:rPr>
                  </w:rPrChange>
                </w:rPr>
                <w:t xml:space="preserve">        </w:t>
              </w:r>
              <w:r w:rsidRPr="0079203F">
                <w:rPr>
                  <w:b/>
                  <w:bCs/>
                  <w:color w:val="204A87"/>
                  <w:lang w:val="es-ES"/>
                  <w:rPrChange w:id="6953" w:author="Rodrigo García" w:date="2017-09-29T10:08:00Z">
                    <w:rPr>
                      <w:rFonts w:ascii="Monaco" w:hAnsi="Monaco" w:cs="Monaco"/>
                      <w:b/>
                      <w:bCs/>
                      <w:color w:val="204A87"/>
                      <w:sz w:val="32"/>
                      <w:szCs w:val="32"/>
                      <w:lang w:val="en-US"/>
                    </w:rPr>
                  </w:rPrChange>
                </w:rPr>
                <w:t>var</w:t>
              </w:r>
              <w:r w:rsidRPr="0079203F">
                <w:rPr>
                  <w:lang w:val="es-ES"/>
                  <w:rPrChange w:id="6954" w:author="Rodrigo García" w:date="2017-09-29T10:08:00Z">
                    <w:rPr>
                      <w:rFonts w:ascii="Monaco" w:hAnsi="Monaco" w:cs="Monaco"/>
                      <w:sz w:val="32"/>
                      <w:szCs w:val="32"/>
                      <w:lang w:val="en-US"/>
                    </w:rPr>
                  </w:rPrChange>
                </w:rPr>
                <w:t xml:space="preserve"> min_min </w:t>
              </w:r>
              <w:r w:rsidRPr="0079203F">
                <w:rPr>
                  <w:b/>
                  <w:bCs/>
                  <w:color w:val="CE5C00"/>
                  <w:lang w:val="es-ES"/>
                  <w:rPrChange w:id="6955" w:author="Rodrigo García" w:date="2017-09-29T10:08:00Z">
                    <w:rPr>
                      <w:rFonts w:ascii="Monaco" w:hAnsi="Monaco" w:cs="Monaco"/>
                      <w:b/>
                      <w:bCs/>
                      <w:color w:val="CE5C00"/>
                      <w:sz w:val="32"/>
                      <w:szCs w:val="32"/>
                      <w:lang w:val="en-US"/>
                    </w:rPr>
                  </w:rPrChange>
                </w:rPr>
                <w:t>=</w:t>
              </w:r>
              <w:r w:rsidRPr="0079203F">
                <w:rPr>
                  <w:lang w:val="es-ES"/>
                  <w:rPrChange w:id="6956" w:author="Rodrigo García" w:date="2017-09-29T10:08:00Z">
                    <w:rPr>
                      <w:rFonts w:ascii="Monaco" w:hAnsi="Monaco" w:cs="Monaco"/>
                      <w:sz w:val="32"/>
                      <w:szCs w:val="32"/>
                      <w:lang w:val="en-US"/>
                    </w:rPr>
                  </w:rPrChange>
                </w:rPr>
                <w:t xml:space="preserve"> </w:t>
              </w:r>
              <w:r w:rsidRPr="0079203F">
                <w:rPr>
                  <w:b/>
                  <w:bCs/>
                  <w:lang w:val="es-ES"/>
                  <w:rPrChange w:id="6957"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6958" w:author="Borja Gonzalez" w:date="2017-09-28T19:30:00Z"/>
                <w:lang w:val="en-US"/>
                <w:rPrChange w:id="6959" w:author="Borja Gonzalez" w:date="2017-09-28T19:30:00Z">
                  <w:rPr>
                    <w:ins w:id="6960" w:author="Borja Gonzalez" w:date="2017-09-28T19:30:00Z"/>
                    <w:rFonts w:ascii="Monaco" w:eastAsiaTheme="majorEastAsia" w:hAnsi="Monaco" w:cs="Monaco"/>
                    <w:color w:val="243F60" w:themeColor="accent1" w:themeShade="7F"/>
                    <w:sz w:val="32"/>
                    <w:szCs w:val="32"/>
                    <w:lang w:val="en-US"/>
                  </w:rPr>
                </w:rPrChange>
              </w:rPr>
              <w:pPrChange w:id="6961" w:author="GONZALEZ DIAZ, BORJA" w:date="2017-09-29T19:26:00Z">
                <w:pPr>
                  <w:keepNext/>
                  <w:keepLines/>
                  <w:widowControl w:val="0"/>
                  <w:autoSpaceDE w:val="0"/>
                  <w:autoSpaceDN w:val="0"/>
                  <w:adjustRightInd w:val="0"/>
                  <w:spacing w:before="200"/>
                  <w:outlineLvl w:val="4"/>
                </w:pPr>
              </w:pPrChange>
            </w:pPr>
            <w:ins w:id="6962" w:author="Borja Gonzalez" w:date="2017-09-28T19:30:00Z">
              <w:r w:rsidRPr="0079203F">
                <w:rPr>
                  <w:lang w:val="es-ES"/>
                  <w:rPrChange w:id="6963" w:author="Rodrigo García" w:date="2017-09-29T10:08:00Z">
                    <w:rPr>
                      <w:rFonts w:ascii="Monaco" w:hAnsi="Monaco" w:cs="Monaco"/>
                      <w:sz w:val="32"/>
                      <w:szCs w:val="32"/>
                      <w:lang w:val="en-US"/>
                    </w:rPr>
                  </w:rPrChange>
                </w:rPr>
                <w:t xml:space="preserve">        </w:t>
              </w:r>
              <w:r w:rsidRPr="00E066BD">
                <w:rPr>
                  <w:b/>
                  <w:bCs/>
                  <w:color w:val="204A87"/>
                  <w:lang w:val="en-US"/>
                  <w:rPrChange w:id="6964" w:author="Borja Gonzalez" w:date="2017-09-28T19:30:00Z">
                    <w:rPr>
                      <w:rFonts w:ascii="Monaco" w:hAnsi="Monaco" w:cs="Monaco"/>
                      <w:b/>
                      <w:bCs/>
                      <w:color w:val="204A87"/>
                      <w:sz w:val="32"/>
                      <w:szCs w:val="32"/>
                      <w:lang w:val="en-US"/>
                    </w:rPr>
                  </w:rPrChange>
                </w:rPr>
                <w:t>var</w:t>
              </w:r>
              <w:r w:rsidRPr="00E066BD">
                <w:rPr>
                  <w:lang w:val="en-US"/>
                  <w:rPrChange w:id="6965" w:author="Borja Gonzalez" w:date="2017-09-28T19:30:00Z">
                    <w:rPr>
                      <w:rFonts w:ascii="Monaco" w:hAnsi="Monaco" w:cs="Monaco"/>
                      <w:sz w:val="32"/>
                      <w:szCs w:val="32"/>
                      <w:lang w:val="en-US"/>
                    </w:rPr>
                  </w:rPrChange>
                </w:rPr>
                <w:t xml:space="preserve"> fecha </w:t>
              </w:r>
              <w:r w:rsidRPr="00E066BD">
                <w:rPr>
                  <w:b/>
                  <w:bCs/>
                  <w:color w:val="CE5C00"/>
                  <w:lang w:val="en-US"/>
                  <w:rPrChange w:id="6966" w:author="Borja Gonzalez" w:date="2017-09-28T19:30:00Z">
                    <w:rPr>
                      <w:rFonts w:ascii="Monaco" w:hAnsi="Monaco" w:cs="Monaco"/>
                      <w:b/>
                      <w:bCs/>
                      <w:color w:val="CE5C00"/>
                      <w:sz w:val="32"/>
                      <w:szCs w:val="32"/>
                      <w:lang w:val="en-US"/>
                    </w:rPr>
                  </w:rPrChange>
                </w:rPr>
                <w:t>=</w:t>
              </w:r>
              <w:r w:rsidRPr="00E066BD">
                <w:rPr>
                  <w:lang w:val="en-US"/>
                  <w:rPrChange w:id="6967" w:author="Borja Gonzalez" w:date="2017-09-28T19:30:00Z">
                    <w:rPr>
                      <w:rFonts w:ascii="Monaco" w:hAnsi="Monaco" w:cs="Monaco"/>
                      <w:sz w:val="32"/>
                      <w:szCs w:val="32"/>
                      <w:lang w:val="en-US"/>
                    </w:rPr>
                  </w:rPrChange>
                </w:rPr>
                <w:t xml:space="preserve"> </w:t>
              </w:r>
              <w:r w:rsidRPr="00E066BD">
                <w:rPr>
                  <w:b/>
                  <w:bCs/>
                  <w:lang w:val="en-US"/>
                  <w:rPrChange w:id="6968"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6969" w:author="Borja Gonzalez" w:date="2017-09-28T19:30:00Z"/>
                <w:lang w:val="en-US"/>
                <w:rPrChange w:id="6970" w:author="Borja Gonzalez" w:date="2017-09-28T19:30:00Z">
                  <w:rPr>
                    <w:ins w:id="6971" w:author="Borja Gonzalez" w:date="2017-09-28T19:30:00Z"/>
                    <w:rFonts w:ascii="Monaco" w:hAnsi="Monaco" w:cs="Monaco"/>
                    <w:sz w:val="32"/>
                    <w:szCs w:val="32"/>
                    <w:lang w:val="en-US"/>
                  </w:rPr>
                </w:rPrChange>
              </w:rPr>
              <w:pPrChange w:id="6972" w:author="GONZALEZ DIAZ, BORJA" w:date="2017-09-29T19:26:00Z">
                <w:pPr>
                  <w:widowControl w:val="0"/>
                  <w:autoSpaceDE w:val="0"/>
                  <w:autoSpaceDN w:val="0"/>
                  <w:adjustRightInd w:val="0"/>
                </w:pPr>
              </w:pPrChange>
            </w:pPr>
          </w:p>
          <w:p w14:paraId="5600642F" w14:textId="77777777" w:rsidR="00E066BD" w:rsidRPr="00E066BD" w:rsidRDefault="00E066BD">
            <w:pPr>
              <w:rPr>
                <w:ins w:id="6973" w:author="Borja Gonzalez" w:date="2017-09-28T19:30:00Z"/>
                <w:lang w:val="en-US"/>
                <w:rPrChange w:id="6974" w:author="Borja Gonzalez" w:date="2017-09-28T19:30:00Z">
                  <w:rPr>
                    <w:ins w:id="6975" w:author="Borja Gonzalez" w:date="2017-09-28T19:30:00Z"/>
                    <w:rFonts w:ascii="Monaco" w:eastAsiaTheme="majorEastAsia" w:hAnsi="Monaco" w:cs="Monaco"/>
                    <w:color w:val="243F60" w:themeColor="accent1" w:themeShade="7F"/>
                    <w:sz w:val="32"/>
                    <w:szCs w:val="32"/>
                    <w:lang w:val="en-US"/>
                  </w:rPr>
                </w:rPrChange>
              </w:rPr>
              <w:pPrChange w:id="6976" w:author="GONZALEZ DIAZ, BORJA" w:date="2017-09-29T19:26:00Z">
                <w:pPr>
                  <w:keepNext/>
                  <w:keepLines/>
                  <w:widowControl w:val="0"/>
                  <w:autoSpaceDE w:val="0"/>
                  <w:autoSpaceDN w:val="0"/>
                  <w:adjustRightInd w:val="0"/>
                  <w:spacing w:before="200"/>
                  <w:outlineLvl w:val="4"/>
                </w:pPr>
              </w:pPrChange>
            </w:pPr>
            <w:ins w:id="6977" w:author="Borja Gonzalez" w:date="2017-09-28T19:30:00Z">
              <w:r w:rsidRPr="00E066BD">
                <w:rPr>
                  <w:lang w:val="en-US"/>
                  <w:rPrChange w:id="6978" w:author="Borja Gonzalez" w:date="2017-09-28T19:30:00Z">
                    <w:rPr>
                      <w:rFonts w:ascii="Monaco" w:hAnsi="Monaco" w:cs="Monaco"/>
                      <w:sz w:val="32"/>
                      <w:szCs w:val="32"/>
                      <w:lang w:val="en-US"/>
                    </w:rPr>
                  </w:rPrChange>
                </w:rPr>
                <w:t xml:space="preserve">        </w:t>
              </w:r>
              <w:r w:rsidRPr="00E066BD">
                <w:rPr>
                  <w:b/>
                  <w:bCs/>
                  <w:color w:val="204A87"/>
                  <w:lang w:val="en-US"/>
                  <w:rPrChange w:id="6979" w:author="Borja Gonzalez" w:date="2017-09-28T19:30:00Z">
                    <w:rPr>
                      <w:rFonts w:ascii="Monaco" w:hAnsi="Monaco" w:cs="Monaco"/>
                      <w:b/>
                      <w:bCs/>
                      <w:color w:val="204A87"/>
                      <w:sz w:val="32"/>
                      <w:szCs w:val="32"/>
                      <w:lang w:val="en-US"/>
                    </w:rPr>
                  </w:rPrChange>
                </w:rPr>
                <w:t>if</w:t>
              </w:r>
              <w:r w:rsidRPr="00E066BD">
                <w:rPr>
                  <w:b/>
                  <w:bCs/>
                  <w:lang w:val="en-US"/>
                  <w:rPrChange w:id="6980" w:author="Borja Gonzalez" w:date="2017-09-28T19:30:00Z">
                    <w:rPr>
                      <w:rFonts w:ascii="Monaco" w:hAnsi="Monaco" w:cs="Monaco"/>
                      <w:b/>
                      <w:bCs/>
                      <w:color w:val="000000"/>
                      <w:sz w:val="32"/>
                      <w:szCs w:val="32"/>
                      <w:lang w:val="en-US"/>
                    </w:rPr>
                  </w:rPrChange>
                </w:rPr>
                <w:t>(</w:t>
              </w:r>
              <w:r w:rsidRPr="00E066BD">
                <w:rPr>
                  <w:lang w:val="en-US"/>
                  <w:rPrChange w:id="6981" w:author="Borja Gonzalez" w:date="2017-09-28T19:30:00Z">
                    <w:rPr>
                      <w:rFonts w:ascii="Monaco" w:hAnsi="Monaco" w:cs="Monaco"/>
                      <w:color w:val="000000"/>
                      <w:sz w:val="32"/>
                      <w:szCs w:val="32"/>
                      <w:lang w:val="en-US"/>
                    </w:rPr>
                  </w:rPrChange>
                </w:rPr>
                <w:t>move</w:t>
              </w:r>
              <w:r w:rsidRPr="00E066BD">
                <w:rPr>
                  <w:b/>
                  <w:bCs/>
                  <w:color w:val="CE5C00"/>
                  <w:lang w:val="en-US"/>
                  <w:rPrChange w:id="6982"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6983" w:author="Borja Gonzalez" w:date="2017-09-28T19:30:00Z">
                    <w:rPr>
                      <w:rFonts w:ascii="Monaco" w:hAnsi="Monaco" w:cs="Monaco"/>
                      <w:b/>
                      <w:bCs/>
                      <w:color w:val="0000CF"/>
                      <w:sz w:val="32"/>
                      <w:szCs w:val="32"/>
                      <w:lang w:val="en-US"/>
                    </w:rPr>
                  </w:rPrChange>
                </w:rPr>
                <w:t>1</w:t>
              </w:r>
              <w:r w:rsidRPr="00E066BD">
                <w:rPr>
                  <w:b/>
                  <w:bCs/>
                  <w:lang w:val="en-US"/>
                  <w:rPrChange w:id="6984" w:author="Borja Gonzalez" w:date="2017-09-28T19:30:00Z">
                    <w:rPr>
                      <w:rFonts w:ascii="Monaco" w:hAnsi="Monaco" w:cs="Monaco"/>
                      <w:b/>
                      <w:bCs/>
                      <w:color w:val="000000"/>
                      <w:sz w:val="32"/>
                      <w:szCs w:val="32"/>
                      <w:lang w:val="en-US"/>
                    </w:rPr>
                  </w:rPrChange>
                </w:rPr>
                <w:t>){</w:t>
              </w:r>
              <w:proofErr w:type="gramEnd"/>
            </w:ins>
          </w:p>
          <w:p w14:paraId="68104DE4" w14:textId="77777777" w:rsidR="00E066BD" w:rsidRPr="00E066BD" w:rsidRDefault="00E066BD">
            <w:pPr>
              <w:rPr>
                <w:ins w:id="6985" w:author="Borja Gonzalez" w:date="2017-09-28T19:30:00Z"/>
                <w:lang w:val="en-US"/>
                <w:rPrChange w:id="6986" w:author="Borja Gonzalez" w:date="2017-09-28T19:30:00Z">
                  <w:rPr>
                    <w:ins w:id="6987" w:author="Borja Gonzalez" w:date="2017-09-28T19:30:00Z"/>
                    <w:rFonts w:ascii="Monaco" w:eastAsiaTheme="majorEastAsia" w:hAnsi="Monaco" w:cs="Monaco"/>
                    <w:color w:val="243F60" w:themeColor="accent1" w:themeShade="7F"/>
                    <w:sz w:val="32"/>
                    <w:szCs w:val="32"/>
                    <w:lang w:val="en-US"/>
                  </w:rPr>
                </w:rPrChange>
              </w:rPr>
              <w:pPrChange w:id="6988" w:author="GONZALEZ DIAZ, BORJA" w:date="2017-09-29T19:26:00Z">
                <w:pPr>
                  <w:keepNext/>
                  <w:keepLines/>
                  <w:widowControl w:val="0"/>
                  <w:autoSpaceDE w:val="0"/>
                  <w:autoSpaceDN w:val="0"/>
                  <w:adjustRightInd w:val="0"/>
                  <w:spacing w:before="200"/>
                  <w:outlineLvl w:val="4"/>
                </w:pPr>
              </w:pPrChange>
            </w:pPr>
            <w:ins w:id="6989" w:author="Borja Gonzalez" w:date="2017-09-28T19:30:00Z">
              <w:r w:rsidRPr="00E066BD">
                <w:rPr>
                  <w:lang w:val="en-US"/>
                  <w:rPrChange w:id="6990" w:author="Borja Gonzalez" w:date="2017-09-28T19:30:00Z">
                    <w:rPr>
                      <w:rFonts w:ascii="Monaco" w:hAnsi="Monaco" w:cs="Monaco"/>
                      <w:sz w:val="32"/>
                      <w:szCs w:val="32"/>
                      <w:lang w:val="en-US"/>
                    </w:rPr>
                  </w:rPrChange>
                </w:rPr>
                <w:t xml:space="preserve">            </w:t>
              </w:r>
              <w:r w:rsidRPr="00E066BD">
                <w:rPr>
                  <w:b/>
                  <w:bCs/>
                  <w:color w:val="204A87"/>
                  <w:lang w:val="en-US"/>
                  <w:rPrChange w:id="6991" w:author="Borja Gonzalez" w:date="2017-09-28T19:30:00Z">
                    <w:rPr>
                      <w:rFonts w:ascii="Monaco" w:hAnsi="Monaco" w:cs="Monaco"/>
                      <w:b/>
                      <w:bCs/>
                      <w:color w:val="204A87"/>
                      <w:sz w:val="32"/>
                      <w:szCs w:val="32"/>
                      <w:lang w:val="en-US"/>
                    </w:rPr>
                  </w:rPrChange>
                </w:rPr>
                <w:t>for</w:t>
              </w:r>
              <w:r w:rsidRPr="00E066BD">
                <w:rPr>
                  <w:b/>
                  <w:bCs/>
                  <w:lang w:val="en-US"/>
                  <w:rPrChange w:id="6992" w:author="Borja Gonzalez" w:date="2017-09-28T19:30:00Z">
                    <w:rPr>
                      <w:rFonts w:ascii="Monaco" w:hAnsi="Monaco" w:cs="Monaco"/>
                      <w:b/>
                      <w:bCs/>
                      <w:color w:val="000000"/>
                      <w:sz w:val="32"/>
                      <w:szCs w:val="32"/>
                      <w:lang w:val="en-US"/>
                    </w:rPr>
                  </w:rPrChange>
                </w:rPr>
                <w:t>(</w:t>
              </w:r>
              <w:r w:rsidRPr="00E066BD">
                <w:rPr>
                  <w:lang w:val="en-US"/>
                  <w:rPrChange w:id="6993" w:author="Borja Gonzalez" w:date="2017-09-28T19:30:00Z">
                    <w:rPr>
                      <w:rFonts w:ascii="Monaco" w:hAnsi="Monaco" w:cs="Monaco"/>
                      <w:color w:val="000000"/>
                      <w:sz w:val="32"/>
                      <w:szCs w:val="32"/>
                      <w:lang w:val="en-US"/>
                    </w:rPr>
                  </w:rPrChange>
                </w:rPr>
                <w:t>i</w:t>
              </w:r>
              <w:r w:rsidRPr="00E066BD">
                <w:rPr>
                  <w:b/>
                  <w:bCs/>
                  <w:color w:val="CE5C00"/>
                  <w:lang w:val="en-US"/>
                  <w:rPrChange w:id="6994"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6995" w:author="Borja Gonzalez" w:date="2017-09-28T19:30:00Z">
                    <w:rPr>
                      <w:rFonts w:ascii="Monaco" w:hAnsi="Monaco" w:cs="Monaco"/>
                      <w:b/>
                      <w:bCs/>
                      <w:color w:val="0000CF"/>
                      <w:sz w:val="32"/>
                      <w:szCs w:val="32"/>
                      <w:lang w:val="en-US"/>
                    </w:rPr>
                  </w:rPrChange>
                </w:rPr>
                <w:t>0</w:t>
              </w:r>
              <w:r w:rsidRPr="00E066BD">
                <w:rPr>
                  <w:b/>
                  <w:bCs/>
                  <w:lang w:val="en-US"/>
                  <w:rPrChange w:id="6996" w:author="Borja Gonzalez" w:date="2017-09-28T19:30:00Z">
                    <w:rPr>
                      <w:rFonts w:ascii="Monaco" w:hAnsi="Monaco" w:cs="Monaco"/>
                      <w:b/>
                      <w:bCs/>
                      <w:color w:val="000000"/>
                      <w:sz w:val="32"/>
                      <w:szCs w:val="32"/>
                      <w:lang w:val="en-US"/>
                    </w:rPr>
                  </w:rPrChange>
                </w:rPr>
                <w:t>;</w:t>
              </w:r>
              <w:r w:rsidRPr="00E066BD">
                <w:rPr>
                  <w:lang w:val="en-US"/>
                  <w:rPrChange w:id="6997"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6998" w:author="Borja Gonzalez" w:date="2017-09-28T19:30:00Z">
                    <w:rPr>
                      <w:rFonts w:ascii="Monaco" w:hAnsi="Monaco" w:cs="Monaco"/>
                      <w:b/>
                      <w:bCs/>
                      <w:color w:val="CE5C00"/>
                      <w:sz w:val="32"/>
                      <w:szCs w:val="32"/>
                      <w:lang w:val="en-US"/>
                    </w:rPr>
                  </w:rPrChange>
                </w:rPr>
                <w:t>&lt;</w:t>
              </w:r>
              <w:r w:rsidRPr="00E066BD">
                <w:rPr>
                  <w:lang w:val="en-US"/>
                  <w:rPrChange w:id="6999" w:author="Borja Gonzalez" w:date="2017-09-28T19:30:00Z">
                    <w:rPr>
                      <w:rFonts w:ascii="Monaco" w:hAnsi="Monaco" w:cs="Monaco"/>
                      <w:color w:val="000000"/>
                      <w:sz w:val="32"/>
                      <w:szCs w:val="32"/>
                      <w:lang w:val="en-US"/>
                    </w:rPr>
                  </w:rPrChange>
                </w:rPr>
                <w:t>max_minimo</w:t>
              </w:r>
              <w:r w:rsidRPr="00E066BD">
                <w:rPr>
                  <w:b/>
                  <w:bCs/>
                  <w:lang w:val="en-US"/>
                  <w:rPrChange w:id="7000" w:author="Borja Gonzalez" w:date="2017-09-28T19:30:00Z">
                    <w:rPr>
                      <w:rFonts w:ascii="Monaco" w:hAnsi="Monaco" w:cs="Monaco"/>
                      <w:b/>
                      <w:bCs/>
                      <w:color w:val="000000"/>
                      <w:sz w:val="32"/>
                      <w:szCs w:val="32"/>
                      <w:lang w:val="en-US"/>
                    </w:rPr>
                  </w:rPrChange>
                </w:rPr>
                <w:t>[</w:t>
              </w:r>
              <w:r w:rsidRPr="00E066BD">
                <w:rPr>
                  <w:b/>
                  <w:bCs/>
                  <w:color w:val="0000CF"/>
                  <w:lang w:val="en-US"/>
                  <w:rPrChange w:id="7001" w:author="Borja Gonzalez" w:date="2017-09-28T19:30:00Z">
                    <w:rPr>
                      <w:rFonts w:ascii="Monaco" w:hAnsi="Monaco" w:cs="Monaco"/>
                      <w:b/>
                      <w:bCs/>
                      <w:color w:val="0000CF"/>
                      <w:sz w:val="32"/>
                      <w:szCs w:val="32"/>
                      <w:lang w:val="en-US"/>
                    </w:rPr>
                  </w:rPrChange>
                </w:rPr>
                <w:t>0</w:t>
              </w:r>
              <w:r w:rsidRPr="00E066BD">
                <w:rPr>
                  <w:b/>
                  <w:bCs/>
                  <w:lang w:val="en-US"/>
                  <w:rPrChange w:id="7002" w:author="Borja Gonzalez" w:date="2017-09-28T19:30:00Z">
                    <w:rPr>
                      <w:rFonts w:ascii="Monaco" w:hAnsi="Monaco" w:cs="Monaco"/>
                      <w:b/>
                      <w:bCs/>
                      <w:color w:val="000000"/>
                      <w:sz w:val="32"/>
                      <w:szCs w:val="32"/>
                      <w:lang w:val="en-US"/>
                    </w:rPr>
                  </w:rPrChange>
                </w:rPr>
                <w:t>].</w:t>
              </w:r>
              <w:r w:rsidRPr="00E066BD">
                <w:rPr>
                  <w:lang w:val="en-US"/>
                  <w:rPrChange w:id="7003" w:author="Borja Gonzalez" w:date="2017-09-28T19:30:00Z">
                    <w:rPr>
                      <w:rFonts w:ascii="Monaco" w:hAnsi="Monaco" w:cs="Monaco"/>
                      <w:color w:val="000000"/>
                      <w:sz w:val="32"/>
                      <w:szCs w:val="32"/>
                      <w:lang w:val="en-US"/>
                    </w:rPr>
                  </w:rPrChange>
                </w:rPr>
                <w:t>values</w:t>
              </w:r>
              <w:r w:rsidRPr="00E066BD">
                <w:rPr>
                  <w:b/>
                  <w:bCs/>
                  <w:lang w:val="en-US"/>
                  <w:rPrChange w:id="7004" w:author="Borja Gonzalez" w:date="2017-09-28T19:30:00Z">
                    <w:rPr>
                      <w:rFonts w:ascii="Monaco" w:hAnsi="Monaco" w:cs="Monaco"/>
                      <w:b/>
                      <w:bCs/>
                      <w:color w:val="000000"/>
                      <w:sz w:val="32"/>
                      <w:szCs w:val="32"/>
                      <w:lang w:val="en-US"/>
                    </w:rPr>
                  </w:rPrChange>
                </w:rPr>
                <w:t>.</w:t>
              </w:r>
              <w:r w:rsidRPr="00E066BD">
                <w:rPr>
                  <w:lang w:val="en-US"/>
                  <w:rPrChange w:id="7005" w:author="Borja Gonzalez" w:date="2017-09-28T19:30:00Z">
                    <w:rPr>
                      <w:rFonts w:ascii="Monaco" w:hAnsi="Monaco" w:cs="Monaco"/>
                      <w:color w:val="000000"/>
                      <w:sz w:val="32"/>
                      <w:szCs w:val="32"/>
                      <w:lang w:val="en-US"/>
                    </w:rPr>
                  </w:rPrChange>
                </w:rPr>
                <w:t>length</w:t>
              </w:r>
              <w:r w:rsidRPr="00E066BD">
                <w:rPr>
                  <w:b/>
                  <w:bCs/>
                  <w:lang w:val="en-US"/>
                  <w:rPrChange w:id="7006" w:author="Borja Gonzalez" w:date="2017-09-28T19:30:00Z">
                    <w:rPr>
                      <w:rFonts w:ascii="Monaco" w:hAnsi="Monaco" w:cs="Monaco"/>
                      <w:b/>
                      <w:bCs/>
                      <w:color w:val="000000"/>
                      <w:sz w:val="32"/>
                      <w:szCs w:val="32"/>
                      <w:lang w:val="en-US"/>
                    </w:rPr>
                  </w:rPrChange>
                </w:rPr>
                <w:t>;</w:t>
              </w:r>
              <w:r w:rsidRPr="00E066BD">
                <w:rPr>
                  <w:lang w:val="en-US"/>
                  <w:rPrChange w:id="7007" w:author="Borja Gonzalez" w:date="2017-09-28T19:30:00Z">
                    <w:rPr>
                      <w:rFonts w:ascii="Monaco" w:hAnsi="Monaco" w:cs="Monaco"/>
                      <w:color w:val="000000"/>
                      <w:sz w:val="32"/>
                      <w:szCs w:val="32"/>
                      <w:lang w:val="en-US"/>
                    </w:rPr>
                  </w:rPrChange>
                </w:rPr>
                <w:t>i</w:t>
              </w:r>
              <w:r w:rsidRPr="00E066BD">
                <w:rPr>
                  <w:b/>
                  <w:bCs/>
                  <w:color w:val="CE5C00"/>
                  <w:lang w:val="en-US"/>
                  <w:rPrChange w:id="7008" w:author="Borja Gonzalez" w:date="2017-09-28T19:30:00Z">
                    <w:rPr>
                      <w:rFonts w:ascii="Monaco" w:hAnsi="Monaco" w:cs="Monaco"/>
                      <w:b/>
                      <w:bCs/>
                      <w:color w:val="CE5C00"/>
                      <w:sz w:val="32"/>
                      <w:szCs w:val="32"/>
                      <w:lang w:val="en-US"/>
                    </w:rPr>
                  </w:rPrChange>
                </w:rPr>
                <w:t>++</w:t>
              </w:r>
              <w:r w:rsidRPr="00E066BD">
                <w:rPr>
                  <w:b/>
                  <w:bCs/>
                  <w:lang w:val="en-US"/>
                  <w:rPrChange w:id="7009"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010" w:author="Borja Gonzalez" w:date="2017-09-28T19:30:00Z"/>
                <w:lang w:val="en-US"/>
                <w:rPrChange w:id="7011" w:author="Borja Gonzalez" w:date="2017-09-28T19:30:00Z">
                  <w:rPr>
                    <w:ins w:id="7012" w:author="Borja Gonzalez" w:date="2017-09-28T19:30:00Z"/>
                    <w:rFonts w:ascii="Monaco" w:eastAsiaTheme="majorEastAsia" w:hAnsi="Monaco" w:cs="Monaco"/>
                    <w:color w:val="243F60" w:themeColor="accent1" w:themeShade="7F"/>
                    <w:sz w:val="32"/>
                    <w:szCs w:val="32"/>
                    <w:lang w:val="en-US"/>
                  </w:rPr>
                </w:rPrChange>
              </w:rPr>
              <w:pPrChange w:id="7013" w:author="GONZALEZ DIAZ, BORJA" w:date="2017-09-29T19:26:00Z">
                <w:pPr>
                  <w:keepNext/>
                  <w:keepLines/>
                  <w:widowControl w:val="0"/>
                  <w:autoSpaceDE w:val="0"/>
                  <w:autoSpaceDN w:val="0"/>
                  <w:adjustRightInd w:val="0"/>
                  <w:spacing w:before="200"/>
                  <w:outlineLvl w:val="4"/>
                </w:pPr>
              </w:pPrChange>
            </w:pPr>
            <w:ins w:id="7014" w:author="Borja Gonzalez" w:date="2017-09-28T19:30:00Z">
              <w:r w:rsidRPr="00E066BD">
                <w:rPr>
                  <w:lang w:val="en-US"/>
                  <w:rPrChange w:id="7015" w:author="Borja Gonzalez" w:date="2017-09-28T19:30:00Z">
                    <w:rPr>
                      <w:rFonts w:ascii="Monaco" w:hAnsi="Monaco" w:cs="Monaco"/>
                      <w:sz w:val="32"/>
                      <w:szCs w:val="32"/>
                      <w:lang w:val="en-US"/>
                    </w:rPr>
                  </w:rPrChange>
                </w:rPr>
                <w:t xml:space="preserve">                </w:t>
              </w:r>
              <w:proofErr w:type="gramStart"/>
              <w:r w:rsidRPr="00E066BD">
                <w:rPr>
                  <w:lang w:val="en-US"/>
                  <w:rPrChange w:id="7016" w:author="Borja Gonzalez" w:date="2017-09-28T19:30:00Z">
                    <w:rPr>
                      <w:rFonts w:ascii="Monaco" w:hAnsi="Monaco" w:cs="Monaco"/>
                      <w:sz w:val="32"/>
                      <w:szCs w:val="32"/>
                      <w:lang w:val="en-US"/>
                    </w:rPr>
                  </w:rPrChange>
                </w:rPr>
                <w:t>max</w:t>
              </w:r>
              <w:r w:rsidRPr="00E066BD">
                <w:rPr>
                  <w:b/>
                  <w:bCs/>
                  <w:lang w:val="en-US"/>
                  <w:rPrChange w:id="7017" w:author="Borja Gonzalez" w:date="2017-09-28T19:30:00Z">
                    <w:rPr>
                      <w:rFonts w:ascii="Monaco" w:hAnsi="Monaco" w:cs="Monaco"/>
                      <w:b/>
                      <w:bCs/>
                      <w:color w:val="000000"/>
                      <w:sz w:val="32"/>
                      <w:szCs w:val="32"/>
                      <w:lang w:val="en-US"/>
                    </w:rPr>
                  </w:rPrChange>
                </w:rPr>
                <w:t>.</w:t>
              </w:r>
              <w:r w:rsidRPr="00E066BD">
                <w:rPr>
                  <w:lang w:val="en-US"/>
                  <w:rPrChange w:id="7018" w:author="Borja Gonzalez" w:date="2017-09-28T19:30:00Z">
                    <w:rPr>
                      <w:rFonts w:ascii="Monaco" w:hAnsi="Monaco" w:cs="Monaco"/>
                      <w:color w:val="000000"/>
                      <w:sz w:val="32"/>
                      <w:szCs w:val="32"/>
                      <w:lang w:val="en-US"/>
                    </w:rPr>
                  </w:rPrChange>
                </w:rPr>
                <w:t>push</w:t>
              </w:r>
              <w:proofErr w:type="gramEnd"/>
              <w:r w:rsidRPr="00E066BD">
                <w:rPr>
                  <w:b/>
                  <w:bCs/>
                  <w:lang w:val="en-US"/>
                  <w:rPrChange w:id="7019" w:author="Borja Gonzalez" w:date="2017-09-28T19:30:00Z">
                    <w:rPr>
                      <w:rFonts w:ascii="Monaco" w:hAnsi="Monaco" w:cs="Monaco"/>
                      <w:b/>
                      <w:bCs/>
                      <w:color w:val="000000"/>
                      <w:sz w:val="32"/>
                      <w:szCs w:val="32"/>
                      <w:lang w:val="en-US"/>
                    </w:rPr>
                  </w:rPrChange>
                </w:rPr>
                <w:t>(</w:t>
              </w:r>
              <w:r w:rsidRPr="00E066BD">
                <w:rPr>
                  <w:lang w:val="en-US"/>
                  <w:rPrChange w:id="7020" w:author="Borja Gonzalez" w:date="2017-09-28T19:30:00Z">
                    <w:rPr>
                      <w:rFonts w:ascii="Monaco" w:hAnsi="Monaco" w:cs="Monaco"/>
                      <w:color w:val="000000"/>
                      <w:sz w:val="32"/>
                      <w:szCs w:val="32"/>
                      <w:lang w:val="en-US"/>
                    </w:rPr>
                  </w:rPrChange>
                </w:rPr>
                <w:t>max_minimo</w:t>
              </w:r>
              <w:r w:rsidRPr="00E066BD">
                <w:rPr>
                  <w:b/>
                  <w:bCs/>
                  <w:lang w:val="en-US"/>
                  <w:rPrChange w:id="7021" w:author="Borja Gonzalez" w:date="2017-09-28T19:30:00Z">
                    <w:rPr>
                      <w:rFonts w:ascii="Monaco" w:hAnsi="Monaco" w:cs="Monaco"/>
                      <w:b/>
                      <w:bCs/>
                      <w:color w:val="000000"/>
                      <w:sz w:val="32"/>
                      <w:szCs w:val="32"/>
                      <w:lang w:val="en-US"/>
                    </w:rPr>
                  </w:rPrChange>
                </w:rPr>
                <w:t>[</w:t>
              </w:r>
              <w:r w:rsidRPr="00E066BD">
                <w:rPr>
                  <w:b/>
                  <w:bCs/>
                  <w:color w:val="0000CF"/>
                  <w:lang w:val="en-US"/>
                  <w:rPrChange w:id="7022" w:author="Borja Gonzalez" w:date="2017-09-28T19:30:00Z">
                    <w:rPr>
                      <w:rFonts w:ascii="Monaco" w:hAnsi="Monaco" w:cs="Monaco"/>
                      <w:b/>
                      <w:bCs/>
                      <w:color w:val="0000CF"/>
                      <w:sz w:val="32"/>
                      <w:szCs w:val="32"/>
                      <w:lang w:val="en-US"/>
                    </w:rPr>
                  </w:rPrChange>
                </w:rPr>
                <w:t>0</w:t>
              </w:r>
              <w:r w:rsidRPr="00E066BD">
                <w:rPr>
                  <w:b/>
                  <w:bCs/>
                  <w:lang w:val="en-US"/>
                  <w:rPrChange w:id="7023" w:author="Borja Gonzalez" w:date="2017-09-28T19:30:00Z">
                    <w:rPr>
                      <w:rFonts w:ascii="Monaco" w:hAnsi="Monaco" w:cs="Monaco"/>
                      <w:b/>
                      <w:bCs/>
                      <w:color w:val="000000"/>
                      <w:sz w:val="32"/>
                      <w:szCs w:val="32"/>
                      <w:lang w:val="en-US"/>
                    </w:rPr>
                  </w:rPrChange>
                </w:rPr>
                <w:t>].</w:t>
              </w:r>
              <w:r w:rsidRPr="00E066BD">
                <w:rPr>
                  <w:lang w:val="en-US"/>
                  <w:rPrChange w:id="7024" w:author="Borja Gonzalez" w:date="2017-09-28T19:30:00Z">
                    <w:rPr>
                      <w:rFonts w:ascii="Monaco" w:hAnsi="Monaco" w:cs="Monaco"/>
                      <w:color w:val="000000"/>
                      <w:sz w:val="32"/>
                      <w:szCs w:val="32"/>
                      <w:lang w:val="en-US"/>
                    </w:rPr>
                  </w:rPrChange>
                </w:rPr>
                <w:t>values</w:t>
              </w:r>
              <w:r w:rsidRPr="00E066BD">
                <w:rPr>
                  <w:b/>
                  <w:bCs/>
                  <w:lang w:val="en-US"/>
                  <w:rPrChange w:id="7025" w:author="Borja Gonzalez" w:date="2017-09-28T19:30:00Z">
                    <w:rPr>
                      <w:rFonts w:ascii="Monaco" w:hAnsi="Monaco" w:cs="Monaco"/>
                      <w:b/>
                      <w:bCs/>
                      <w:color w:val="000000"/>
                      <w:sz w:val="32"/>
                      <w:szCs w:val="32"/>
                      <w:lang w:val="en-US"/>
                    </w:rPr>
                  </w:rPrChange>
                </w:rPr>
                <w:t>[</w:t>
              </w:r>
              <w:r w:rsidRPr="00E066BD">
                <w:rPr>
                  <w:lang w:val="en-US"/>
                  <w:rPrChange w:id="7026" w:author="Borja Gonzalez" w:date="2017-09-28T19:30:00Z">
                    <w:rPr>
                      <w:rFonts w:ascii="Monaco" w:hAnsi="Monaco" w:cs="Monaco"/>
                      <w:color w:val="000000"/>
                      <w:sz w:val="32"/>
                      <w:szCs w:val="32"/>
                      <w:lang w:val="en-US"/>
                    </w:rPr>
                  </w:rPrChange>
                </w:rPr>
                <w:t>i</w:t>
              </w:r>
              <w:r w:rsidRPr="00E066BD">
                <w:rPr>
                  <w:b/>
                  <w:bCs/>
                  <w:lang w:val="en-US"/>
                  <w:rPrChange w:id="7027" w:author="Borja Gonzalez" w:date="2017-09-28T19:30:00Z">
                    <w:rPr>
                      <w:rFonts w:ascii="Monaco" w:hAnsi="Monaco" w:cs="Monaco"/>
                      <w:b/>
                      <w:bCs/>
                      <w:color w:val="000000"/>
                      <w:sz w:val="32"/>
                      <w:szCs w:val="32"/>
                      <w:lang w:val="en-US"/>
                    </w:rPr>
                  </w:rPrChange>
                </w:rPr>
                <w:t>][</w:t>
              </w:r>
              <w:r w:rsidRPr="00E066BD">
                <w:rPr>
                  <w:b/>
                  <w:bCs/>
                  <w:color w:val="0000CF"/>
                  <w:lang w:val="en-US"/>
                  <w:rPrChange w:id="7028" w:author="Borja Gonzalez" w:date="2017-09-28T19:30:00Z">
                    <w:rPr>
                      <w:rFonts w:ascii="Monaco" w:hAnsi="Monaco" w:cs="Monaco"/>
                      <w:b/>
                      <w:bCs/>
                      <w:color w:val="0000CF"/>
                      <w:sz w:val="32"/>
                      <w:szCs w:val="32"/>
                      <w:lang w:val="en-US"/>
                    </w:rPr>
                  </w:rPrChange>
                </w:rPr>
                <w:t>0</w:t>
              </w:r>
              <w:r w:rsidRPr="00E066BD">
                <w:rPr>
                  <w:b/>
                  <w:bCs/>
                  <w:lang w:val="en-US"/>
                  <w:rPrChange w:id="702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030" w:author="Borja Gonzalez" w:date="2017-09-28T19:30:00Z"/>
                <w:lang w:val="en-US"/>
                <w:rPrChange w:id="7031" w:author="Borja Gonzalez" w:date="2017-09-28T19:30:00Z">
                  <w:rPr>
                    <w:ins w:id="7032" w:author="Borja Gonzalez" w:date="2017-09-28T19:30:00Z"/>
                    <w:rFonts w:ascii="Monaco" w:eastAsiaTheme="majorEastAsia" w:hAnsi="Monaco" w:cs="Monaco"/>
                    <w:color w:val="243F60" w:themeColor="accent1" w:themeShade="7F"/>
                    <w:sz w:val="32"/>
                    <w:szCs w:val="32"/>
                    <w:lang w:val="en-US"/>
                  </w:rPr>
                </w:rPrChange>
              </w:rPr>
              <w:pPrChange w:id="7033" w:author="GONZALEZ DIAZ, BORJA" w:date="2017-09-29T19:26:00Z">
                <w:pPr>
                  <w:keepNext/>
                  <w:keepLines/>
                  <w:widowControl w:val="0"/>
                  <w:autoSpaceDE w:val="0"/>
                  <w:autoSpaceDN w:val="0"/>
                  <w:adjustRightInd w:val="0"/>
                  <w:spacing w:before="200"/>
                  <w:outlineLvl w:val="4"/>
                </w:pPr>
              </w:pPrChange>
            </w:pPr>
            <w:ins w:id="7034" w:author="Borja Gonzalez" w:date="2017-09-28T19:30:00Z">
              <w:r w:rsidRPr="00E066BD">
                <w:rPr>
                  <w:lang w:val="en-US"/>
                  <w:rPrChange w:id="7035" w:author="Borja Gonzalez" w:date="2017-09-28T19:30:00Z">
                    <w:rPr>
                      <w:rFonts w:ascii="Monaco" w:hAnsi="Monaco" w:cs="Monaco"/>
                      <w:sz w:val="32"/>
                      <w:szCs w:val="32"/>
                      <w:lang w:val="en-US"/>
                    </w:rPr>
                  </w:rPrChange>
                </w:rPr>
                <w:lastRenderedPageBreak/>
                <w:t xml:space="preserve">                </w:t>
              </w:r>
              <w:proofErr w:type="gramStart"/>
              <w:r w:rsidRPr="00E066BD">
                <w:rPr>
                  <w:lang w:val="en-US"/>
                  <w:rPrChange w:id="7036" w:author="Borja Gonzalez" w:date="2017-09-28T19:30:00Z">
                    <w:rPr>
                      <w:rFonts w:ascii="Monaco" w:hAnsi="Monaco" w:cs="Monaco"/>
                      <w:sz w:val="32"/>
                      <w:szCs w:val="32"/>
                      <w:lang w:val="en-US"/>
                    </w:rPr>
                  </w:rPrChange>
                </w:rPr>
                <w:t>min</w:t>
              </w:r>
              <w:r w:rsidRPr="00E066BD">
                <w:rPr>
                  <w:b/>
                  <w:bCs/>
                  <w:lang w:val="en-US"/>
                  <w:rPrChange w:id="7037" w:author="Borja Gonzalez" w:date="2017-09-28T19:30:00Z">
                    <w:rPr>
                      <w:rFonts w:ascii="Monaco" w:hAnsi="Monaco" w:cs="Monaco"/>
                      <w:b/>
                      <w:bCs/>
                      <w:color w:val="000000"/>
                      <w:sz w:val="32"/>
                      <w:szCs w:val="32"/>
                      <w:lang w:val="en-US"/>
                    </w:rPr>
                  </w:rPrChange>
                </w:rPr>
                <w:t>.</w:t>
              </w:r>
              <w:r w:rsidRPr="00E066BD">
                <w:rPr>
                  <w:lang w:val="en-US"/>
                  <w:rPrChange w:id="7038" w:author="Borja Gonzalez" w:date="2017-09-28T19:30:00Z">
                    <w:rPr>
                      <w:rFonts w:ascii="Monaco" w:hAnsi="Monaco" w:cs="Monaco"/>
                      <w:color w:val="000000"/>
                      <w:sz w:val="32"/>
                      <w:szCs w:val="32"/>
                      <w:lang w:val="en-US"/>
                    </w:rPr>
                  </w:rPrChange>
                </w:rPr>
                <w:t>push</w:t>
              </w:r>
              <w:proofErr w:type="gramEnd"/>
              <w:r w:rsidRPr="00E066BD">
                <w:rPr>
                  <w:b/>
                  <w:bCs/>
                  <w:lang w:val="en-US"/>
                  <w:rPrChange w:id="7039" w:author="Borja Gonzalez" w:date="2017-09-28T19:30:00Z">
                    <w:rPr>
                      <w:rFonts w:ascii="Monaco" w:hAnsi="Monaco" w:cs="Monaco"/>
                      <w:b/>
                      <w:bCs/>
                      <w:color w:val="000000"/>
                      <w:sz w:val="32"/>
                      <w:szCs w:val="32"/>
                      <w:lang w:val="en-US"/>
                    </w:rPr>
                  </w:rPrChange>
                </w:rPr>
                <w:t>(</w:t>
              </w:r>
              <w:r w:rsidRPr="00E066BD">
                <w:rPr>
                  <w:lang w:val="en-US"/>
                  <w:rPrChange w:id="7040" w:author="Borja Gonzalez" w:date="2017-09-28T19:30:00Z">
                    <w:rPr>
                      <w:rFonts w:ascii="Monaco" w:hAnsi="Monaco" w:cs="Monaco"/>
                      <w:color w:val="000000"/>
                      <w:sz w:val="32"/>
                      <w:szCs w:val="32"/>
                      <w:lang w:val="en-US"/>
                    </w:rPr>
                  </w:rPrChange>
                </w:rPr>
                <w:t>max_minimo</w:t>
              </w:r>
              <w:r w:rsidRPr="00E066BD">
                <w:rPr>
                  <w:b/>
                  <w:bCs/>
                  <w:lang w:val="en-US"/>
                  <w:rPrChange w:id="7041" w:author="Borja Gonzalez" w:date="2017-09-28T19:30:00Z">
                    <w:rPr>
                      <w:rFonts w:ascii="Monaco" w:hAnsi="Monaco" w:cs="Monaco"/>
                      <w:b/>
                      <w:bCs/>
                      <w:color w:val="000000"/>
                      <w:sz w:val="32"/>
                      <w:szCs w:val="32"/>
                      <w:lang w:val="en-US"/>
                    </w:rPr>
                  </w:rPrChange>
                </w:rPr>
                <w:t>[</w:t>
              </w:r>
              <w:r w:rsidRPr="00E066BD">
                <w:rPr>
                  <w:b/>
                  <w:bCs/>
                  <w:color w:val="0000CF"/>
                  <w:lang w:val="en-US"/>
                  <w:rPrChange w:id="7042" w:author="Borja Gonzalez" w:date="2017-09-28T19:30:00Z">
                    <w:rPr>
                      <w:rFonts w:ascii="Monaco" w:hAnsi="Monaco" w:cs="Monaco"/>
                      <w:b/>
                      <w:bCs/>
                      <w:color w:val="0000CF"/>
                      <w:sz w:val="32"/>
                      <w:szCs w:val="32"/>
                      <w:lang w:val="en-US"/>
                    </w:rPr>
                  </w:rPrChange>
                </w:rPr>
                <w:t>0</w:t>
              </w:r>
              <w:r w:rsidRPr="00E066BD">
                <w:rPr>
                  <w:b/>
                  <w:bCs/>
                  <w:lang w:val="en-US"/>
                  <w:rPrChange w:id="7043" w:author="Borja Gonzalez" w:date="2017-09-28T19:30:00Z">
                    <w:rPr>
                      <w:rFonts w:ascii="Monaco" w:hAnsi="Monaco" w:cs="Monaco"/>
                      <w:b/>
                      <w:bCs/>
                      <w:color w:val="000000"/>
                      <w:sz w:val="32"/>
                      <w:szCs w:val="32"/>
                      <w:lang w:val="en-US"/>
                    </w:rPr>
                  </w:rPrChange>
                </w:rPr>
                <w:t>].</w:t>
              </w:r>
              <w:r w:rsidRPr="00E066BD">
                <w:rPr>
                  <w:lang w:val="en-US"/>
                  <w:rPrChange w:id="7044" w:author="Borja Gonzalez" w:date="2017-09-28T19:30:00Z">
                    <w:rPr>
                      <w:rFonts w:ascii="Monaco" w:hAnsi="Monaco" w:cs="Monaco"/>
                      <w:color w:val="000000"/>
                      <w:sz w:val="32"/>
                      <w:szCs w:val="32"/>
                      <w:lang w:val="en-US"/>
                    </w:rPr>
                  </w:rPrChange>
                </w:rPr>
                <w:t>values</w:t>
              </w:r>
              <w:r w:rsidRPr="00E066BD">
                <w:rPr>
                  <w:b/>
                  <w:bCs/>
                  <w:lang w:val="en-US"/>
                  <w:rPrChange w:id="7045" w:author="Borja Gonzalez" w:date="2017-09-28T19:30:00Z">
                    <w:rPr>
                      <w:rFonts w:ascii="Monaco" w:hAnsi="Monaco" w:cs="Monaco"/>
                      <w:b/>
                      <w:bCs/>
                      <w:color w:val="000000"/>
                      <w:sz w:val="32"/>
                      <w:szCs w:val="32"/>
                      <w:lang w:val="en-US"/>
                    </w:rPr>
                  </w:rPrChange>
                </w:rPr>
                <w:t>[</w:t>
              </w:r>
              <w:r w:rsidRPr="00E066BD">
                <w:rPr>
                  <w:lang w:val="en-US"/>
                  <w:rPrChange w:id="7046" w:author="Borja Gonzalez" w:date="2017-09-28T19:30:00Z">
                    <w:rPr>
                      <w:rFonts w:ascii="Monaco" w:hAnsi="Monaco" w:cs="Monaco"/>
                      <w:color w:val="000000"/>
                      <w:sz w:val="32"/>
                      <w:szCs w:val="32"/>
                      <w:lang w:val="en-US"/>
                    </w:rPr>
                  </w:rPrChange>
                </w:rPr>
                <w:t>i</w:t>
              </w:r>
              <w:r w:rsidRPr="00E066BD">
                <w:rPr>
                  <w:b/>
                  <w:bCs/>
                  <w:lang w:val="en-US"/>
                  <w:rPrChange w:id="7047" w:author="Borja Gonzalez" w:date="2017-09-28T19:30:00Z">
                    <w:rPr>
                      <w:rFonts w:ascii="Monaco" w:hAnsi="Monaco" w:cs="Monaco"/>
                      <w:b/>
                      <w:bCs/>
                      <w:color w:val="000000"/>
                      <w:sz w:val="32"/>
                      <w:szCs w:val="32"/>
                      <w:lang w:val="en-US"/>
                    </w:rPr>
                  </w:rPrChange>
                </w:rPr>
                <w:t>][</w:t>
              </w:r>
              <w:r w:rsidRPr="00E066BD">
                <w:rPr>
                  <w:b/>
                  <w:bCs/>
                  <w:color w:val="0000CF"/>
                  <w:lang w:val="en-US"/>
                  <w:rPrChange w:id="7048" w:author="Borja Gonzalez" w:date="2017-09-28T19:30:00Z">
                    <w:rPr>
                      <w:rFonts w:ascii="Monaco" w:hAnsi="Monaco" w:cs="Monaco"/>
                      <w:b/>
                      <w:bCs/>
                      <w:color w:val="0000CF"/>
                      <w:sz w:val="32"/>
                      <w:szCs w:val="32"/>
                      <w:lang w:val="en-US"/>
                    </w:rPr>
                  </w:rPrChange>
                </w:rPr>
                <w:t>1</w:t>
              </w:r>
              <w:r w:rsidRPr="00E066BD">
                <w:rPr>
                  <w:b/>
                  <w:bCs/>
                  <w:lang w:val="en-US"/>
                  <w:rPrChange w:id="7049"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050" w:author="Borja Gonzalez" w:date="2017-09-28T19:30:00Z"/>
                <w:lang w:val="en-US"/>
                <w:rPrChange w:id="7051" w:author="Borja Gonzalez" w:date="2017-09-28T19:30:00Z">
                  <w:rPr>
                    <w:ins w:id="7052" w:author="Borja Gonzalez" w:date="2017-09-28T19:30:00Z"/>
                    <w:rFonts w:ascii="Monaco" w:eastAsiaTheme="majorEastAsia" w:hAnsi="Monaco" w:cs="Monaco"/>
                    <w:color w:val="243F60" w:themeColor="accent1" w:themeShade="7F"/>
                    <w:sz w:val="32"/>
                    <w:szCs w:val="32"/>
                    <w:lang w:val="en-US"/>
                  </w:rPr>
                </w:rPrChange>
              </w:rPr>
              <w:pPrChange w:id="7053" w:author="GONZALEZ DIAZ, BORJA" w:date="2017-09-29T19:26:00Z">
                <w:pPr>
                  <w:keepNext/>
                  <w:keepLines/>
                  <w:widowControl w:val="0"/>
                  <w:autoSpaceDE w:val="0"/>
                  <w:autoSpaceDN w:val="0"/>
                  <w:adjustRightInd w:val="0"/>
                  <w:spacing w:before="200"/>
                  <w:outlineLvl w:val="4"/>
                </w:pPr>
              </w:pPrChange>
            </w:pPr>
            <w:ins w:id="7054" w:author="Borja Gonzalez" w:date="2017-09-28T19:30:00Z">
              <w:r w:rsidRPr="00E066BD">
                <w:rPr>
                  <w:lang w:val="en-US"/>
                  <w:rPrChange w:id="7055" w:author="Borja Gonzalez" w:date="2017-09-28T19:30:00Z">
                    <w:rPr>
                      <w:rFonts w:ascii="Monaco" w:hAnsi="Monaco" w:cs="Monaco"/>
                      <w:sz w:val="32"/>
                      <w:szCs w:val="32"/>
                      <w:lang w:val="en-US"/>
                    </w:rPr>
                  </w:rPrChange>
                </w:rPr>
                <w:t xml:space="preserve">                </w:t>
              </w:r>
              <w:proofErr w:type="gramStart"/>
              <w:r w:rsidRPr="00E066BD">
                <w:rPr>
                  <w:lang w:val="en-US"/>
                  <w:rPrChange w:id="7056" w:author="Borja Gonzalez" w:date="2017-09-28T19:30:00Z">
                    <w:rPr>
                      <w:rFonts w:ascii="Monaco" w:hAnsi="Monaco" w:cs="Monaco"/>
                      <w:sz w:val="32"/>
                      <w:szCs w:val="32"/>
                      <w:lang w:val="en-US"/>
                    </w:rPr>
                  </w:rPrChange>
                </w:rPr>
                <w:t>fecha</w:t>
              </w:r>
              <w:r w:rsidRPr="00E066BD">
                <w:rPr>
                  <w:b/>
                  <w:bCs/>
                  <w:lang w:val="en-US"/>
                  <w:rPrChange w:id="7057" w:author="Borja Gonzalez" w:date="2017-09-28T19:30:00Z">
                    <w:rPr>
                      <w:rFonts w:ascii="Monaco" w:hAnsi="Monaco" w:cs="Monaco"/>
                      <w:b/>
                      <w:bCs/>
                      <w:color w:val="000000"/>
                      <w:sz w:val="32"/>
                      <w:szCs w:val="32"/>
                      <w:lang w:val="en-US"/>
                    </w:rPr>
                  </w:rPrChange>
                </w:rPr>
                <w:t>.</w:t>
              </w:r>
              <w:r w:rsidRPr="00E066BD">
                <w:rPr>
                  <w:lang w:val="en-US"/>
                  <w:rPrChange w:id="7058" w:author="Borja Gonzalez" w:date="2017-09-28T19:30:00Z">
                    <w:rPr>
                      <w:rFonts w:ascii="Monaco" w:hAnsi="Monaco" w:cs="Monaco"/>
                      <w:color w:val="000000"/>
                      <w:sz w:val="32"/>
                      <w:szCs w:val="32"/>
                      <w:lang w:val="en-US"/>
                    </w:rPr>
                  </w:rPrChange>
                </w:rPr>
                <w:t>push</w:t>
              </w:r>
              <w:proofErr w:type="gramEnd"/>
              <w:r w:rsidRPr="00E066BD">
                <w:rPr>
                  <w:b/>
                  <w:bCs/>
                  <w:lang w:val="en-US"/>
                  <w:rPrChange w:id="7059" w:author="Borja Gonzalez" w:date="2017-09-28T19:30:00Z">
                    <w:rPr>
                      <w:rFonts w:ascii="Monaco" w:hAnsi="Monaco" w:cs="Monaco"/>
                      <w:b/>
                      <w:bCs/>
                      <w:color w:val="000000"/>
                      <w:sz w:val="32"/>
                      <w:szCs w:val="32"/>
                      <w:lang w:val="en-US"/>
                    </w:rPr>
                  </w:rPrChange>
                </w:rPr>
                <w:t>(</w:t>
              </w:r>
              <w:r w:rsidRPr="00E066BD">
                <w:rPr>
                  <w:lang w:val="en-US"/>
                  <w:rPrChange w:id="7060" w:author="Borja Gonzalez" w:date="2017-09-28T19:30:00Z">
                    <w:rPr>
                      <w:rFonts w:ascii="Monaco" w:hAnsi="Monaco" w:cs="Monaco"/>
                      <w:color w:val="000000"/>
                      <w:sz w:val="32"/>
                      <w:szCs w:val="32"/>
                      <w:lang w:val="en-US"/>
                    </w:rPr>
                  </w:rPrChange>
                </w:rPr>
                <w:t>max_minimo</w:t>
              </w:r>
              <w:r w:rsidRPr="00E066BD">
                <w:rPr>
                  <w:b/>
                  <w:bCs/>
                  <w:lang w:val="en-US"/>
                  <w:rPrChange w:id="7061" w:author="Borja Gonzalez" w:date="2017-09-28T19:30:00Z">
                    <w:rPr>
                      <w:rFonts w:ascii="Monaco" w:hAnsi="Monaco" w:cs="Monaco"/>
                      <w:b/>
                      <w:bCs/>
                      <w:color w:val="000000"/>
                      <w:sz w:val="32"/>
                      <w:szCs w:val="32"/>
                      <w:lang w:val="en-US"/>
                    </w:rPr>
                  </w:rPrChange>
                </w:rPr>
                <w:t>[</w:t>
              </w:r>
              <w:r w:rsidRPr="00E066BD">
                <w:rPr>
                  <w:b/>
                  <w:bCs/>
                  <w:color w:val="0000CF"/>
                  <w:lang w:val="en-US"/>
                  <w:rPrChange w:id="7062" w:author="Borja Gonzalez" w:date="2017-09-28T19:30:00Z">
                    <w:rPr>
                      <w:rFonts w:ascii="Monaco" w:hAnsi="Monaco" w:cs="Monaco"/>
                      <w:b/>
                      <w:bCs/>
                      <w:color w:val="0000CF"/>
                      <w:sz w:val="32"/>
                      <w:szCs w:val="32"/>
                      <w:lang w:val="en-US"/>
                    </w:rPr>
                  </w:rPrChange>
                </w:rPr>
                <w:t>0</w:t>
              </w:r>
              <w:r w:rsidRPr="00E066BD">
                <w:rPr>
                  <w:b/>
                  <w:bCs/>
                  <w:lang w:val="en-US"/>
                  <w:rPrChange w:id="7063" w:author="Borja Gonzalez" w:date="2017-09-28T19:30:00Z">
                    <w:rPr>
                      <w:rFonts w:ascii="Monaco" w:hAnsi="Monaco" w:cs="Monaco"/>
                      <w:b/>
                      <w:bCs/>
                      <w:color w:val="000000"/>
                      <w:sz w:val="32"/>
                      <w:szCs w:val="32"/>
                      <w:lang w:val="en-US"/>
                    </w:rPr>
                  </w:rPrChange>
                </w:rPr>
                <w:t>].</w:t>
              </w:r>
              <w:r w:rsidRPr="00E066BD">
                <w:rPr>
                  <w:lang w:val="en-US"/>
                  <w:rPrChange w:id="7064" w:author="Borja Gonzalez" w:date="2017-09-28T19:30:00Z">
                    <w:rPr>
                      <w:rFonts w:ascii="Monaco" w:hAnsi="Monaco" w:cs="Monaco"/>
                      <w:color w:val="000000"/>
                      <w:sz w:val="32"/>
                      <w:szCs w:val="32"/>
                      <w:lang w:val="en-US"/>
                    </w:rPr>
                  </w:rPrChange>
                </w:rPr>
                <w:t>values</w:t>
              </w:r>
              <w:r w:rsidRPr="00E066BD">
                <w:rPr>
                  <w:b/>
                  <w:bCs/>
                  <w:lang w:val="en-US"/>
                  <w:rPrChange w:id="7065" w:author="Borja Gonzalez" w:date="2017-09-28T19:30:00Z">
                    <w:rPr>
                      <w:rFonts w:ascii="Monaco" w:hAnsi="Monaco" w:cs="Monaco"/>
                      <w:b/>
                      <w:bCs/>
                      <w:color w:val="000000"/>
                      <w:sz w:val="32"/>
                      <w:szCs w:val="32"/>
                      <w:lang w:val="en-US"/>
                    </w:rPr>
                  </w:rPrChange>
                </w:rPr>
                <w:t>[</w:t>
              </w:r>
              <w:r w:rsidRPr="00E066BD">
                <w:rPr>
                  <w:lang w:val="en-US"/>
                  <w:rPrChange w:id="7066" w:author="Borja Gonzalez" w:date="2017-09-28T19:30:00Z">
                    <w:rPr>
                      <w:rFonts w:ascii="Monaco" w:hAnsi="Monaco" w:cs="Monaco"/>
                      <w:color w:val="000000"/>
                      <w:sz w:val="32"/>
                      <w:szCs w:val="32"/>
                      <w:lang w:val="en-US"/>
                    </w:rPr>
                  </w:rPrChange>
                </w:rPr>
                <w:t>i</w:t>
              </w:r>
              <w:r w:rsidRPr="00E066BD">
                <w:rPr>
                  <w:b/>
                  <w:bCs/>
                  <w:lang w:val="en-US"/>
                  <w:rPrChange w:id="7067" w:author="Borja Gonzalez" w:date="2017-09-28T19:30:00Z">
                    <w:rPr>
                      <w:rFonts w:ascii="Monaco" w:hAnsi="Monaco" w:cs="Monaco"/>
                      <w:b/>
                      <w:bCs/>
                      <w:color w:val="000000"/>
                      <w:sz w:val="32"/>
                      <w:szCs w:val="32"/>
                      <w:lang w:val="en-US"/>
                    </w:rPr>
                  </w:rPrChange>
                </w:rPr>
                <w:t>][</w:t>
              </w:r>
              <w:r w:rsidRPr="00E066BD">
                <w:rPr>
                  <w:b/>
                  <w:bCs/>
                  <w:color w:val="0000CF"/>
                  <w:lang w:val="en-US"/>
                  <w:rPrChange w:id="7068" w:author="Borja Gonzalez" w:date="2017-09-28T19:30:00Z">
                    <w:rPr>
                      <w:rFonts w:ascii="Monaco" w:hAnsi="Monaco" w:cs="Monaco"/>
                      <w:b/>
                      <w:bCs/>
                      <w:color w:val="0000CF"/>
                      <w:sz w:val="32"/>
                      <w:szCs w:val="32"/>
                      <w:lang w:val="en-US"/>
                    </w:rPr>
                  </w:rPrChange>
                </w:rPr>
                <w:t>6</w:t>
              </w:r>
              <w:r w:rsidRPr="00E066BD">
                <w:rPr>
                  <w:b/>
                  <w:bCs/>
                  <w:lang w:val="en-US"/>
                  <w:rPrChange w:id="7069"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070" w:author="Borja Gonzalez" w:date="2017-09-28T19:30:00Z"/>
                <w:lang w:val="en-US"/>
                <w:rPrChange w:id="7071" w:author="Borja Gonzalez" w:date="2017-09-28T19:30:00Z">
                  <w:rPr>
                    <w:ins w:id="7072" w:author="Borja Gonzalez" w:date="2017-09-28T19:30:00Z"/>
                    <w:rFonts w:ascii="Monaco" w:eastAsiaTheme="majorEastAsia" w:hAnsi="Monaco" w:cs="Monaco"/>
                    <w:color w:val="243F60" w:themeColor="accent1" w:themeShade="7F"/>
                    <w:sz w:val="32"/>
                    <w:szCs w:val="32"/>
                    <w:lang w:val="en-US"/>
                  </w:rPr>
                </w:rPrChange>
              </w:rPr>
              <w:pPrChange w:id="7073" w:author="GONZALEZ DIAZ, BORJA" w:date="2017-09-29T19:26:00Z">
                <w:pPr>
                  <w:keepNext/>
                  <w:keepLines/>
                  <w:widowControl w:val="0"/>
                  <w:autoSpaceDE w:val="0"/>
                  <w:autoSpaceDN w:val="0"/>
                  <w:adjustRightInd w:val="0"/>
                  <w:spacing w:before="200"/>
                  <w:outlineLvl w:val="4"/>
                </w:pPr>
              </w:pPrChange>
            </w:pPr>
            <w:ins w:id="7074" w:author="Borja Gonzalez" w:date="2017-09-28T19:30:00Z">
              <w:r w:rsidRPr="00E066BD">
                <w:rPr>
                  <w:lang w:val="en-US"/>
                  <w:rPrChange w:id="7075" w:author="Borja Gonzalez" w:date="2017-09-28T19:30:00Z">
                    <w:rPr>
                      <w:rFonts w:ascii="Monaco" w:hAnsi="Monaco" w:cs="Monaco"/>
                      <w:sz w:val="32"/>
                      <w:szCs w:val="32"/>
                      <w:lang w:val="en-US"/>
                    </w:rPr>
                  </w:rPrChange>
                </w:rPr>
                <w:t xml:space="preserve">                </w:t>
              </w:r>
              <w:r w:rsidRPr="00E066BD">
                <w:rPr>
                  <w:b/>
                  <w:bCs/>
                  <w:color w:val="204A87"/>
                  <w:lang w:val="en-US"/>
                  <w:rPrChange w:id="7076" w:author="Borja Gonzalez" w:date="2017-09-28T19:30:00Z">
                    <w:rPr>
                      <w:rFonts w:ascii="Monaco" w:hAnsi="Monaco" w:cs="Monaco"/>
                      <w:b/>
                      <w:bCs/>
                      <w:color w:val="204A87"/>
                      <w:sz w:val="32"/>
                      <w:szCs w:val="32"/>
                      <w:lang w:val="en-US"/>
                    </w:rPr>
                  </w:rPrChange>
                </w:rPr>
                <w:t>if</w:t>
              </w:r>
              <w:r w:rsidRPr="00E066BD">
                <w:rPr>
                  <w:lang w:val="en-US"/>
                  <w:rPrChange w:id="7077" w:author="Borja Gonzalez" w:date="2017-09-28T19:30:00Z">
                    <w:rPr>
                      <w:rFonts w:ascii="Monaco" w:hAnsi="Monaco" w:cs="Monaco"/>
                      <w:sz w:val="32"/>
                      <w:szCs w:val="32"/>
                      <w:lang w:val="en-US"/>
                    </w:rPr>
                  </w:rPrChange>
                </w:rPr>
                <w:t xml:space="preserve"> </w:t>
              </w:r>
              <w:r w:rsidRPr="00E066BD">
                <w:rPr>
                  <w:b/>
                  <w:bCs/>
                  <w:lang w:val="en-US"/>
                  <w:rPrChange w:id="7078" w:author="Borja Gonzalez" w:date="2017-09-28T19:30:00Z">
                    <w:rPr>
                      <w:rFonts w:ascii="Monaco" w:hAnsi="Monaco" w:cs="Monaco"/>
                      <w:b/>
                      <w:bCs/>
                      <w:color w:val="000000"/>
                      <w:sz w:val="32"/>
                      <w:szCs w:val="32"/>
                      <w:lang w:val="en-US"/>
                    </w:rPr>
                  </w:rPrChange>
                </w:rPr>
                <w:t>(</w:t>
              </w:r>
              <w:r w:rsidRPr="00E066BD">
                <w:rPr>
                  <w:lang w:val="en-US"/>
                  <w:rPrChange w:id="7079"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080" w:author="Borja Gonzalez" w:date="2017-09-28T19:30:00Z">
                    <w:rPr>
                      <w:rFonts w:ascii="Monaco" w:hAnsi="Monaco" w:cs="Monaco"/>
                      <w:b/>
                      <w:bCs/>
                      <w:color w:val="CE5C00"/>
                      <w:sz w:val="32"/>
                      <w:szCs w:val="32"/>
                      <w:lang w:val="en-US"/>
                    </w:rPr>
                  </w:rPrChange>
                </w:rPr>
                <w:t>==</w:t>
              </w:r>
              <w:r w:rsidRPr="00E066BD">
                <w:rPr>
                  <w:lang w:val="en-US"/>
                  <w:rPrChange w:id="7081" w:author="Borja Gonzalez" w:date="2017-09-28T19:30:00Z">
                    <w:rPr>
                      <w:rFonts w:ascii="Monaco" w:hAnsi="Monaco" w:cs="Monaco"/>
                      <w:sz w:val="32"/>
                      <w:szCs w:val="32"/>
                      <w:lang w:val="en-US"/>
                    </w:rPr>
                  </w:rPrChange>
                </w:rPr>
                <w:t xml:space="preserve"> </w:t>
              </w:r>
              <w:r w:rsidRPr="00E066BD">
                <w:rPr>
                  <w:color w:val="4E9A06"/>
                  <w:lang w:val="en-US"/>
                  <w:rPrChange w:id="7082" w:author="Borja Gonzalez" w:date="2017-09-28T19:30:00Z">
                    <w:rPr>
                      <w:rFonts w:ascii="Monaco" w:hAnsi="Monaco" w:cs="Monaco"/>
                      <w:color w:val="4E9A06"/>
                      <w:sz w:val="32"/>
                      <w:szCs w:val="32"/>
                      <w:lang w:val="en-US"/>
                    </w:rPr>
                  </w:rPrChange>
                </w:rPr>
                <w:t>"h</w:t>
              </w:r>
              <w:proofErr w:type="gramStart"/>
              <w:r w:rsidRPr="00E066BD">
                <w:rPr>
                  <w:color w:val="4E9A06"/>
                  <w:lang w:val="en-US"/>
                  <w:rPrChange w:id="7083" w:author="Borja Gonzalez" w:date="2017-09-28T19:30:00Z">
                    <w:rPr>
                      <w:rFonts w:ascii="Monaco" w:hAnsi="Monaco" w:cs="Monaco"/>
                      <w:color w:val="4E9A06"/>
                      <w:sz w:val="32"/>
                      <w:szCs w:val="32"/>
                      <w:lang w:val="en-US"/>
                    </w:rPr>
                  </w:rPrChange>
                </w:rPr>
                <w:t>"</w:t>
              </w:r>
              <w:r w:rsidRPr="00E066BD">
                <w:rPr>
                  <w:b/>
                  <w:bCs/>
                  <w:lang w:val="en-US"/>
                  <w:rPrChange w:id="7084" w:author="Borja Gonzalez" w:date="2017-09-28T19:30:00Z">
                    <w:rPr>
                      <w:rFonts w:ascii="Monaco" w:hAnsi="Monaco" w:cs="Monaco"/>
                      <w:b/>
                      <w:bCs/>
                      <w:color w:val="000000"/>
                      <w:sz w:val="32"/>
                      <w:szCs w:val="32"/>
                      <w:lang w:val="en-US"/>
                    </w:rPr>
                  </w:rPrChange>
                </w:rPr>
                <w:t>){</w:t>
              </w:r>
              <w:proofErr w:type="gramEnd"/>
            </w:ins>
          </w:p>
          <w:p w14:paraId="6711AB70" w14:textId="77777777" w:rsidR="00E066BD" w:rsidRPr="00E066BD" w:rsidRDefault="00E066BD">
            <w:pPr>
              <w:rPr>
                <w:ins w:id="7085" w:author="Borja Gonzalez" w:date="2017-09-28T19:30:00Z"/>
                <w:lang w:val="en-US"/>
                <w:rPrChange w:id="7086" w:author="Borja Gonzalez" w:date="2017-09-28T19:30:00Z">
                  <w:rPr>
                    <w:ins w:id="7087" w:author="Borja Gonzalez" w:date="2017-09-28T19:30:00Z"/>
                    <w:rFonts w:ascii="Monaco" w:eastAsiaTheme="majorEastAsia" w:hAnsi="Monaco" w:cs="Monaco"/>
                    <w:color w:val="243F60" w:themeColor="accent1" w:themeShade="7F"/>
                    <w:sz w:val="32"/>
                    <w:szCs w:val="32"/>
                    <w:lang w:val="en-US"/>
                  </w:rPr>
                </w:rPrChange>
              </w:rPr>
              <w:pPrChange w:id="7088" w:author="GONZALEZ DIAZ, BORJA" w:date="2017-09-29T19:26:00Z">
                <w:pPr>
                  <w:keepNext/>
                  <w:keepLines/>
                  <w:widowControl w:val="0"/>
                  <w:autoSpaceDE w:val="0"/>
                  <w:autoSpaceDN w:val="0"/>
                  <w:adjustRightInd w:val="0"/>
                  <w:spacing w:before="200"/>
                  <w:outlineLvl w:val="4"/>
                </w:pPr>
              </w:pPrChange>
            </w:pPr>
            <w:ins w:id="7089" w:author="Borja Gonzalez" w:date="2017-09-28T19:30:00Z">
              <w:r w:rsidRPr="00E066BD">
                <w:rPr>
                  <w:lang w:val="en-US"/>
                  <w:rPrChange w:id="7090" w:author="Borja Gonzalez" w:date="2017-09-28T19:30:00Z">
                    <w:rPr>
                      <w:rFonts w:ascii="Monaco" w:hAnsi="Monaco" w:cs="Monaco"/>
                      <w:sz w:val="32"/>
                      <w:szCs w:val="32"/>
                      <w:lang w:val="en-US"/>
                    </w:rPr>
                  </w:rPrChange>
                </w:rPr>
                <w:t xml:space="preserve">                    max_</w:t>
              </w:r>
              <w:proofErr w:type="gramStart"/>
              <w:r w:rsidRPr="00E066BD">
                <w:rPr>
                  <w:lang w:val="en-US"/>
                  <w:rPrChange w:id="7091" w:author="Borja Gonzalez" w:date="2017-09-28T19:30:00Z">
                    <w:rPr>
                      <w:rFonts w:ascii="Monaco" w:hAnsi="Monaco" w:cs="Monaco"/>
                      <w:sz w:val="32"/>
                      <w:szCs w:val="32"/>
                      <w:lang w:val="en-US"/>
                    </w:rPr>
                  </w:rPrChange>
                </w:rPr>
                <w:t>max</w:t>
              </w:r>
              <w:r w:rsidRPr="00E066BD">
                <w:rPr>
                  <w:b/>
                  <w:bCs/>
                  <w:lang w:val="en-US"/>
                  <w:rPrChange w:id="7092" w:author="Borja Gonzalez" w:date="2017-09-28T19:30:00Z">
                    <w:rPr>
                      <w:rFonts w:ascii="Monaco" w:hAnsi="Monaco" w:cs="Monaco"/>
                      <w:b/>
                      <w:bCs/>
                      <w:color w:val="000000"/>
                      <w:sz w:val="32"/>
                      <w:szCs w:val="32"/>
                      <w:lang w:val="en-US"/>
                    </w:rPr>
                  </w:rPrChange>
                </w:rPr>
                <w:t>.</w:t>
              </w:r>
              <w:r w:rsidRPr="00E066BD">
                <w:rPr>
                  <w:lang w:val="en-US"/>
                  <w:rPrChange w:id="7093" w:author="Borja Gonzalez" w:date="2017-09-28T19:30:00Z">
                    <w:rPr>
                      <w:rFonts w:ascii="Monaco" w:hAnsi="Monaco" w:cs="Monaco"/>
                      <w:color w:val="000000"/>
                      <w:sz w:val="32"/>
                      <w:szCs w:val="32"/>
                      <w:lang w:val="en-US"/>
                    </w:rPr>
                  </w:rPrChange>
                </w:rPr>
                <w:t>push</w:t>
              </w:r>
              <w:proofErr w:type="gramEnd"/>
              <w:r w:rsidRPr="00E066BD">
                <w:rPr>
                  <w:b/>
                  <w:bCs/>
                  <w:lang w:val="en-US"/>
                  <w:rPrChange w:id="7094" w:author="Borja Gonzalez" w:date="2017-09-28T19:30:00Z">
                    <w:rPr>
                      <w:rFonts w:ascii="Monaco" w:hAnsi="Monaco" w:cs="Monaco"/>
                      <w:b/>
                      <w:bCs/>
                      <w:color w:val="000000"/>
                      <w:sz w:val="32"/>
                      <w:szCs w:val="32"/>
                      <w:lang w:val="en-US"/>
                    </w:rPr>
                  </w:rPrChange>
                </w:rPr>
                <w:t>(</w:t>
              </w:r>
              <w:r w:rsidRPr="00E066BD">
                <w:rPr>
                  <w:b/>
                  <w:bCs/>
                  <w:color w:val="0000CF"/>
                  <w:lang w:val="en-US"/>
                  <w:rPrChange w:id="7095" w:author="Borja Gonzalez" w:date="2017-09-28T19:30:00Z">
                    <w:rPr>
                      <w:rFonts w:ascii="Monaco" w:hAnsi="Monaco" w:cs="Monaco"/>
                      <w:b/>
                      <w:bCs/>
                      <w:color w:val="0000CF"/>
                      <w:sz w:val="32"/>
                      <w:szCs w:val="32"/>
                      <w:lang w:val="en-US"/>
                    </w:rPr>
                  </w:rPrChange>
                </w:rPr>
                <w:t>49.2</w:t>
              </w:r>
              <w:r w:rsidRPr="00E066BD">
                <w:rPr>
                  <w:b/>
                  <w:bCs/>
                  <w:lang w:val="en-US"/>
                  <w:rPrChange w:id="7096"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097" w:author="Borja Gonzalez" w:date="2017-09-28T19:30:00Z"/>
                <w:lang w:val="en-US"/>
                <w:rPrChange w:id="7098" w:author="Borja Gonzalez" w:date="2017-09-28T19:30:00Z">
                  <w:rPr>
                    <w:ins w:id="7099" w:author="Borja Gonzalez" w:date="2017-09-28T19:30:00Z"/>
                    <w:rFonts w:ascii="Monaco" w:eastAsiaTheme="majorEastAsia" w:hAnsi="Monaco" w:cs="Monaco"/>
                    <w:color w:val="243F60" w:themeColor="accent1" w:themeShade="7F"/>
                    <w:sz w:val="32"/>
                    <w:szCs w:val="32"/>
                    <w:lang w:val="en-US"/>
                  </w:rPr>
                </w:rPrChange>
              </w:rPr>
              <w:pPrChange w:id="7100" w:author="GONZALEZ DIAZ, BORJA" w:date="2017-09-29T19:26:00Z">
                <w:pPr>
                  <w:keepNext/>
                  <w:keepLines/>
                  <w:widowControl w:val="0"/>
                  <w:autoSpaceDE w:val="0"/>
                  <w:autoSpaceDN w:val="0"/>
                  <w:adjustRightInd w:val="0"/>
                  <w:spacing w:before="200"/>
                  <w:outlineLvl w:val="4"/>
                </w:pPr>
              </w:pPrChange>
            </w:pPr>
            <w:ins w:id="7101" w:author="Borja Gonzalez" w:date="2017-09-28T19:30:00Z">
              <w:r w:rsidRPr="00E066BD">
                <w:rPr>
                  <w:lang w:val="en-US"/>
                  <w:rPrChange w:id="7102" w:author="Borja Gonzalez" w:date="2017-09-28T19:30:00Z">
                    <w:rPr>
                      <w:rFonts w:ascii="Monaco" w:hAnsi="Monaco" w:cs="Monaco"/>
                      <w:sz w:val="32"/>
                      <w:szCs w:val="32"/>
                      <w:lang w:val="en-US"/>
                    </w:rPr>
                  </w:rPrChange>
                </w:rPr>
                <w:t xml:space="preserve">                    max_</w:t>
              </w:r>
              <w:proofErr w:type="gramStart"/>
              <w:r w:rsidRPr="00E066BD">
                <w:rPr>
                  <w:lang w:val="en-US"/>
                  <w:rPrChange w:id="7103" w:author="Borja Gonzalez" w:date="2017-09-28T19:30:00Z">
                    <w:rPr>
                      <w:rFonts w:ascii="Monaco" w:hAnsi="Monaco" w:cs="Monaco"/>
                      <w:sz w:val="32"/>
                      <w:szCs w:val="32"/>
                      <w:lang w:val="en-US"/>
                    </w:rPr>
                  </w:rPrChange>
                </w:rPr>
                <w:t>min</w:t>
              </w:r>
              <w:r w:rsidRPr="00E066BD">
                <w:rPr>
                  <w:b/>
                  <w:bCs/>
                  <w:lang w:val="en-US"/>
                  <w:rPrChange w:id="7104" w:author="Borja Gonzalez" w:date="2017-09-28T19:30:00Z">
                    <w:rPr>
                      <w:rFonts w:ascii="Monaco" w:hAnsi="Monaco" w:cs="Monaco"/>
                      <w:b/>
                      <w:bCs/>
                      <w:color w:val="000000"/>
                      <w:sz w:val="32"/>
                      <w:szCs w:val="32"/>
                      <w:lang w:val="en-US"/>
                    </w:rPr>
                  </w:rPrChange>
                </w:rPr>
                <w:t>.</w:t>
              </w:r>
              <w:r w:rsidRPr="00E066BD">
                <w:rPr>
                  <w:lang w:val="en-US"/>
                  <w:rPrChange w:id="7105" w:author="Borja Gonzalez" w:date="2017-09-28T19:30:00Z">
                    <w:rPr>
                      <w:rFonts w:ascii="Monaco" w:hAnsi="Monaco" w:cs="Monaco"/>
                      <w:color w:val="000000"/>
                      <w:sz w:val="32"/>
                      <w:szCs w:val="32"/>
                      <w:lang w:val="en-US"/>
                    </w:rPr>
                  </w:rPrChange>
                </w:rPr>
                <w:t>push</w:t>
              </w:r>
              <w:proofErr w:type="gramEnd"/>
              <w:r w:rsidRPr="00E066BD">
                <w:rPr>
                  <w:b/>
                  <w:bCs/>
                  <w:lang w:val="en-US"/>
                  <w:rPrChange w:id="7106" w:author="Borja Gonzalez" w:date="2017-09-28T19:30:00Z">
                    <w:rPr>
                      <w:rFonts w:ascii="Monaco" w:hAnsi="Monaco" w:cs="Monaco"/>
                      <w:b/>
                      <w:bCs/>
                      <w:color w:val="000000"/>
                      <w:sz w:val="32"/>
                      <w:szCs w:val="32"/>
                      <w:lang w:val="en-US"/>
                    </w:rPr>
                  </w:rPrChange>
                </w:rPr>
                <w:t>(</w:t>
              </w:r>
              <w:r w:rsidRPr="00E066BD">
                <w:rPr>
                  <w:b/>
                  <w:bCs/>
                  <w:color w:val="0000CF"/>
                  <w:lang w:val="en-US"/>
                  <w:rPrChange w:id="7107" w:author="Borja Gonzalez" w:date="2017-09-28T19:30:00Z">
                    <w:rPr>
                      <w:rFonts w:ascii="Monaco" w:hAnsi="Monaco" w:cs="Monaco"/>
                      <w:b/>
                      <w:bCs/>
                      <w:color w:val="0000CF"/>
                      <w:sz w:val="32"/>
                      <w:szCs w:val="32"/>
                      <w:lang w:val="en-US"/>
                    </w:rPr>
                  </w:rPrChange>
                </w:rPr>
                <w:t>32.6</w:t>
              </w:r>
              <w:r w:rsidRPr="00E066BD">
                <w:rPr>
                  <w:b/>
                  <w:bCs/>
                  <w:lang w:val="en-US"/>
                  <w:rPrChange w:id="7108"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109" w:author="Borja Gonzalez" w:date="2017-09-28T19:30:00Z"/>
                <w:lang w:val="en-US"/>
                <w:rPrChange w:id="7110" w:author="Borja Gonzalez" w:date="2017-09-28T19:30:00Z">
                  <w:rPr>
                    <w:ins w:id="7111" w:author="Borja Gonzalez" w:date="2017-09-28T19:30:00Z"/>
                    <w:rFonts w:ascii="Monaco" w:eastAsiaTheme="majorEastAsia" w:hAnsi="Monaco" w:cs="Monaco"/>
                    <w:color w:val="243F60" w:themeColor="accent1" w:themeShade="7F"/>
                    <w:sz w:val="32"/>
                    <w:szCs w:val="32"/>
                    <w:lang w:val="en-US"/>
                  </w:rPr>
                </w:rPrChange>
              </w:rPr>
              <w:pPrChange w:id="7112" w:author="GONZALEZ DIAZ, BORJA" w:date="2017-09-29T19:26:00Z">
                <w:pPr>
                  <w:keepNext/>
                  <w:keepLines/>
                  <w:widowControl w:val="0"/>
                  <w:autoSpaceDE w:val="0"/>
                  <w:autoSpaceDN w:val="0"/>
                  <w:adjustRightInd w:val="0"/>
                  <w:spacing w:before="200"/>
                  <w:outlineLvl w:val="4"/>
                </w:pPr>
              </w:pPrChange>
            </w:pPr>
            <w:ins w:id="7113" w:author="Borja Gonzalez" w:date="2017-09-28T19:30:00Z">
              <w:r w:rsidRPr="00E066BD">
                <w:rPr>
                  <w:lang w:val="en-US"/>
                  <w:rPrChange w:id="7114" w:author="Borja Gonzalez" w:date="2017-09-28T19:30:00Z">
                    <w:rPr>
                      <w:rFonts w:ascii="Monaco" w:hAnsi="Monaco" w:cs="Monaco"/>
                      <w:sz w:val="32"/>
                      <w:szCs w:val="32"/>
                      <w:lang w:val="en-US"/>
                    </w:rPr>
                  </w:rPrChange>
                </w:rPr>
                <w:t xml:space="preserve">                    min_</w:t>
              </w:r>
              <w:proofErr w:type="gramStart"/>
              <w:r w:rsidRPr="00E066BD">
                <w:rPr>
                  <w:lang w:val="en-US"/>
                  <w:rPrChange w:id="7115" w:author="Borja Gonzalez" w:date="2017-09-28T19:30:00Z">
                    <w:rPr>
                      <w:rFonts w:ascii="Monaco" w:hAnsi="Monaco" w:cs="Monaco"/>
                      <w:sz w:val="32"/>
                      <w:szCs w:val="32"/>
                      <w:lang w:val="en-US"/>
                    </w:rPr>
                  </w:rPrChange>
                </w:rPr>
                <w:t>max</w:t>
              </w:r>
              <w:r w:rsidRPr="00E066BD">
                <w:rPr>
                  <w:b/>
                  <w:bCs/>
                  <w:lang w:val="en-US"/>
                  <w:rPrChange w:id="7116" w:author="Borja Gonzalez" w:date="2017-09-28T19:30:00Z">
                    <w:rPr>
                      <w:rFonts w:ascii="Monaco" w:hAnsi="Monaco" w:cs="Monaco"/>
                      <w:b/>
                      <w:bCs/>
                      <w:color w:val="000000"/>
                      <w:sz w:val="32"/>
                      <w:szCs w:val="32"/>
                      <w:lang w:val="en-US"/>
                    </w:rPr>
                  </w:rPrChange>
                </w:rPr>
                <w:t>.</w:t>
              </w:r>
              <w:r w:rsidRPr="00E066BD">
                <w:rPr>
                  <w:lang w:val="en-US"/>
                  <w:rPrChange w:id="7117" w:author="Borja Gonzalez" w:date="2017-09-28T19:30:00Z">
                    <w:rPr>
                      <w:rFonts w:ascii="Monaco" w:hAnsi="Monaco" w:cs="Monaco"/>
                      <w:color w:val="000000"/>
                      <w:sz w:val="32"/>
                      <w:szCs w:val="32"/>
                      <w:lang w:val="en-US"/>
                    </w:rPr>
                  </w:rPrChange>
                </w:rPr>
                <w:t>push</w:t>
              </w:r>
              <w:proofErr w:type="gramEnd"/>
              <w:r w:rsidRPr="00E066BD">
                <w:rPr>
                  <w:b/>
                  <w:bCs/>
                  <w:lang w:val="en-US"/>
                  <w:rPrChange w:id="7118" w:author="Borja Gonzalez" w:date="2017-09-28T19:30:00Z">
                    <w:rPr>
                      <w:rFonts w:ascii="Monaco" w:hAnsi="Monaco" w:cs="Monaco"/>
                      <w:b/>
                      <w:bCs/>
                      <w:color w:val="000000"/>
                      <w:sz w:val="32"/>
                      <w:szCs w:val="32"/>
                      <w:lang w:val="en-US"/>
                    </w:rPr>
                  </w:rPrChange>
                </w:rPr>
                <w:t>(</w:t>
              </w:r>
              <w:r w:rsidRPr="00E066BD">
                <w:rPr>
                  <w:b/>
                  <w:bCs/>
                  <w:color w:val="CE5C00"/>
                  <w:lang w:val="en-US"/>
                  <w:rPrChange w:id="7119" w:author="Borja Gonzalez" w:date="2017-09-28T19:30:00Z">
                    <w:rPr>
                      <w:rFonts w:ascii="Monaco" w:hAnsi="Monaco" w:cs="Monaco"/>
                      <w:b/>
                      <w:bCs/>
                      <w:color w:val="CE5C00"/>
                      <w:sz w:val="32"/>
                      <w:szCs w:val="32"/>
                      <w:lang w:val="en-US"/>
                    </w:rPr>
                  </w:rPrChange>
                </w:rPr>
                <w:t>-</w:t>
              </w:r>
              <w:r w:rsidRPr="00E066BD">
                <w:rPr>
                  <w:b/>
                  <w:bCs/>
                  <w:color w:val="0000CF"/>
                  <w:lang w:val="en-US"/>
                  <w:rPrChange w:id="7120" w:author="Borja Gonzalez" w:date="2017-09-28T19:30:00Z">
                    <w:rPr>
                      <w:rFonts w:ascii="Monaco" w:hAnsi="Monaco" w:cs="Monaco"/>
                      <w:b/>
                      <w:bCs/>
                      <w:color w:val="0000CF"/>
                      <w:sz w:val="32"/>
                      <w:szCs w:val="32"/>
                      <w:lang w:val="en-US"/>
                    </w:rPr>
                  </w:rPrChange>
                </w:rPr>
                <w:t>44.3</w:t>
              </w:r>
              <w:r w:rsidRPr="00E066BD">
                <w:rPr>
                  <w:b/>
                  <w:bCs/>
                  <w:lang w:val="en-US"/>
                  <w:rPrChange w:id="7121"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122" w:author="Borja Gonzalez" w:date="2017-09-28T19:30:00Z"/>
                <w:lang w:val="en-US"/>
                <w:rPrChange w:id="7123" w:author="Borja Gonzalez" w:date="2017-09-28T19:30:00Z">
                  <w:rPr>
                    <w:ins w:id="7124" w:author="Borja Gonzalez" w:date="2017-09-28T19:30:00Z"/>
                    <w:rFonts w:ascii="Monaco" w:eastAsiaTheme="majorEastAsia" w:hAnsi="Monaco" w:cs="Monaco"/>
                    <w:color w:val="243F60" w:themeColor="accent1" w:themeShade="7F"/>
                    <w:sz w:val="32"/>
                    <w:szCs w:val="32"/>
                    <w:lang w:val="en-US"/>
                  </w:rPr>
                </w:rPrChange>
              </w:rPr>
              <w:pPrChange w:id="7125" w:author="GONZALEZ DIAZ, BORJA" w:date="2017-09-29T19:26:00Z">
                <w:pPr>
                  <w:keepNext/>
                  <w:keepLines/>
                  <w:widowControl w:val="0"/>
                  <w:autoSpaceDE w:val="0"/>
                  <w:autoSpaceDN w:val="0"/>
                  <w:adjustRightInd w:val="0"/>
                  <w:spacing w:before="200"/>
                  <w:outlineLvl w:val="4"/>
                </w:pPr>
              </w:pPrChange>
            </w:pPr>
            <w:ins w:id="7126" w:author="Borja Gonzalez" w:date="2017-09-28T19:30:00Z">
              <w:r w:rsidRPr="00E066BD">
                <w:rPr>
                  <w:lang w:val="en-US"/>
                  <w:rPrChange w:id="7127" w:author="Borja Gonzalez" w:date="2017-09-28T19:30:00Z">
                    <w:rPr>
                      <w:rFonts w:ascii="Monaco" w:hAnsi="Monaco" w:cs="Monaco"/>
                      <w:sz w:val="32"/>
                      <w:szCs w:val="32"/>
                      <w:lang w:val="en-US"/>
                    </w:rPr>
                  </w:rPrChange>
                </w:rPr>
                <w:t xml:space="preserve">                    min_</w:t>
              </w:r>
              <w:proofErr w:type="gramStart"/>
              <w:r w:rsidRPr="00E066BD">
                <w:rPr>
                  <w:lang w:val="en-US"/>
                  <w:rPrChange w:id="7128" w:author="Borja Gonzalez" w:date="2017-09-28T19:30:00Z">
                    <w:rPr>
                      <w:rFonts w:ascii="Monaco" w:hAnsi="Monaco" w:cs="Monaco"/>
                      <w:sz w:val="32"/>
                      <w:szCs w:val="32"/>
                      <w:lang w:val="en-US"/>
                    </w:rPr>
                  </w:rPrChange>
                </w:rPr>
                <w:t>min</w:t>
              </w:r>
              <w:r w:rsidRPr="00E066BD">
                <w:rPr>
                  <w:b/>
                  <w:bCs/>
                  <w:lang w:val="en-US"/>
                  <w:rPrChange w:id="7129" w:author="Borja Gonzalez" w:date="2017-09-28T19:30:00Z">
                    <w:rPr>
                      <w:rFonts w:ascii="Monaco" w:hAnsi="Monaco" w:cs="Monaco"/>
                      <w:b/>
                      <w:bCs/>
                      <w:color w:val="000000"/>
                      <w:sz w:val="32"/>
                      <w:szCs w:val="32"/>
                      <w:lang w:val="en-US"/>
                    </w:rPr>
                  </w:rPrChange>
                </w:rPr>
                <w:t>.</w:t>
              </w:r>
              <w:r w:rsidRPr="00E066BD">
                <w:rPr>
                  <w:lang w:val="en-US"/>
                  <w:rPrChange w:id="7130" w:author="Borja Gonzalez" w:date="2017-09-28T19:30:00Z">
                    <w:rPr>
                      <w:rFonts w:ascii="Monaco" w:hAnsi="Monaco" w:cs="Monaco"/>
                      <w:color w:val="000000"/>
                      <w:sz w:val="32"/>
                      <w:szCs w:val="32"/>
                      <w:lang w:val="en-US"/>
                    </w:rPr>
                  </w:rPrChange>
                </w:rPr>
                <w:t>push</w:t>
              </w:r>
              <w:proofErr w:type="gramEnd"/>
              <w:r w:rsidRPr="00E066BD">
                <w:rPr>
                  <w:b/>
                  <w:bCs/>
                  <w:lang w:val="en-US"/>
                  <w:rPrChange w:id="7131" w:author="Borja Gonzalez" w:date="2017-09-28T19:30:00Z">
                    <w:rPr>
                      <w:rFonts w:ascii="Monaco" w:hAnsi="Monaco" w:cs="Monaco"/>
                      <w:b/>
                      <w:bCs/>
                      <w:color w:val="000000"/>
                      <w:sz w:val="32"/>
                      <w:szCs w:val="32"/>
                      <w:lang w:val="en-US"/>
                    </w:rPr>
                  </w:rPrChange>
                </w:rPr>
                <w:t>(</w:t>
              </w:r>
              <w:r w:rsidRPr="00E066BD">
                <w:rPr>
                  <w:b/>
                  <w:bCs/>
                  <w:color w:val="CE5C00"/>
                  <w:lang w:val="en-US"/>
                  <w:rPrChange w:id="7132" w:author="Borja Gonzalez" w:date="2017-09-28T19:30:00Z">
                    <w:rPr>
                      <w:rFonts w:ascii="Monaco" w:hAnsi="Monaco" w:cs="Monaco"/>
                      <w:b/>
                      <w:bCs/>
                      <w:color w:val="CE5C00"/>
                      <w:sz w:val="32"/>
                      <w:szCs w:val="32"/>
                      <w:lang w:val="en-US"/>
                    </w:rPr>
                  </w:rPrChange>
                </w:rPr>
                <w:t>-</w:t>
              </w:r>
              <w:r w:rsidRPr="00E066BD">
                <w:rPr>
                  <w:b/>
                  <w:bCs/>
                  <w:color w:val="0000CF"/>
                  <w:lang w:val="en-US"/>
                  <w:rPrChange w:id="7133" w:author="Borja Gonzalez" w:date="2017-09-28T19:30:00Z">
                    <w:rPr>
                      <w:rFonts w:ascii="Monaco" w:hAnsi="Monaco" w:cs="Monaco"/>
                      <w:b/>
                      <w:bCs/>
                      <w:color w:val="0000CF"/>
                      <w:sz w:val="32"/>
                      <w:szCs w:val="32"/>
                      <w:lang w:val="en-US"/>
                    </w:rPr>
                  </w:rPrChange>
                </w:rPr>
                <w:t>28.3</w:t>
              </w:r>
              <w:r w:rsidRPr="00E066BD">
                <w:rPr>
                  <w:b/>
                  <w:bCs/>
                  <w:lang w:val="en-US"/>
                  <w:rPrChange w:id="7134"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135" w:author="Borja Gonzalez" w:date="2017-09-28T19:30:00Z"/>
                <w:lang w:val="en-US"/>
                <w:rPrChange w:id="7136" w:author="Borja Gonzalez" w:date="2017-09-28T19:30:00Z">
                  <w:rPr>
                    <w:ins w:id="7137" w:author="Borja Gonzalez" w:date="2017-09-28T19:30:00Z"/>
                    <w:rFonts w:ascii="Monaco" w:eastAsiaTheme="majorEastAsia" w:hAnsi="Monaco" w:cs="Monaco"/>
                    <w:color w:val="243F60" w:themeColor="accent1" w:themeShade="7F"/>
                    <w:sz w:val="32"/>
                    <w:szCs w:val="32"/>
                    <w:lang w:val="en-US"/>
                  </w:rPr>
                </w:rPrChange>
              </w:rPr>
              <w:pPrChange w:id="7138" w:author="GONZALEZ DIAZ, BORJA" w:date="2017-09-29T19:26:00Z">
                <w:pPr>
                  <w:keepNext/>
                  <w:keepLines/>
                  <w:widowControl w:val="0"/>
                  <w:autoSpaceDE w:val="0"/>
                  <w:autoSpaceDN w:val="0"/>
                  <w:adjustRightInd w:val="0"/>
                  <w:spacing w:before="200"/>
                  <w:outlineLvl w:val="4"/>
                </w:pPr>
              </w:pPrChange>
            </w:pPr>
            <w:ins w:id="7139" w:author="Borja Gonzalez" w:date="2017-09-28T19:30:00Z">
              <w:r w:rsidRPr="00E066BD">
                <w:rPr>
                  <w:lang w:val="en-US"/>
                  <w:rPrChange w:id="7140" w:author="Borja Gonzalez" w:date="2017-09-28T19:30:00Z">
                    <w:rPr>
                      <w:rFonts w:ascii="Monaco" w:hAnsi="Monaco" w:cs="Monaco"/>
                      <w:sz w:val="32"/>
                      <w:szCs w:val="32"/>
                      <w:lang w:val="en-US"/>
                    </w:rPr>
                  </w:rPrChange>
                </w:rPr>
                <w:t xml:space="preserve">                </w:t>
              </w:r>
              <w:r w:rsidRPr="00E066BD">
                <w:rPr>
                  <w:b/>
                  <w:bCs/>
                  <w:lang w:val="en-US"/>
                  <w:rPrChange w:id="7141"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142" w:author="Borja Gonzalez" w:date="2017-09-28T19:30:00Z"/>
                <w:lang w:val="en-US"/>
                <w:rPrChange w:id="7143" w:author="Borja Gonzalez" w:date="2017-09-28T19:30:00Z">
                  <w:rPr>
                    <w:ins w:id="7144" w:author="Borja Gonzalez" w:date="2017-09-28T19:30:00Z"/>
                    <w:rFonts w:ascii="Monaco" w:eastAsiaTheme="majorEastAsia" w:hAnsi="Monaco" w:cs="Monaco"/>
                    <w:color w:val="243F60" w:themeColor="accent1" w:themeShade="7F"/>
                    <w:sz w:val="32"/>
                    <w:szCs w:val="32"/>
                    <w:lang w:val="en-US"/>
                  </w:rPr>
                </w:rPrChange>
              </w:rPr>
              <w:pPrChange w:id="7145" w:author="GONZALEZ DIAZ, BORJA" w:date="2017-09-29T19:26:00Z">
                <w:pPr>
                  <w:keepNext/>
                  <w:keepLines/>
                  <w:widowControl w:val="0"/>
                  <w:autoSpaceDE w:val="0"/>
                  <w:autoSpaceDN w:val="0"/>
                  <w:adjustRightInd w:val="0"/>
                  <w:spacing w:before="200"/>
                  <w:outlineLvl w:val="4"/>
                </w:pPr>
              </w:pPrChange>
            </w:pPr>
            <w:ins w:id="7146" w:author="Borja Gonzalez" w:date="2017-09-28T19:30:00Z">
              <w:r w:rsidRPr="00E066BD">
                <w:rPr>
                  <w:lang w:val="en-US"/>
                  <w:rPrChange w:id="7147"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148" w:author="Borja Gonzalez" w:date="2017-09-28T19:30:00Z">
                    <w:rPr>
                      <w:rFonts w:ascii="Monaco" w:hAnsi="Monaco" w:cs="Monaco"/>
                      <w:b/>
                      <w:bCs/>
                      <w:color w:val="204A87"/>
                      <w:sz w:val="32"/>
                      <w:szCs w:val="32"/>
                      <w:lang w:val="en-US"/>
                    </w:rPr>
                  </w:rPrChange>
                </w:rPr>
                <w:t>else</w:t>
              </w:r>
              <w:r w:rsidRPr="00E066BD">
                <w:rPr>
                  <w:b/>
                  <w:bCs/>
                  <w:lang w:val="en-US"/>
                  <w:rPrChange w:id="7149" w:author="Borja Gonzalez" w:date="2017-09-28T19:30:00Z">
                    <w:rPr>
                      <w:rFonts w:ascii="Monaco" w:hAnsi="Monaco" w:cs="Monaco"/>
                      <w:b/>
                      <w:bCs/>
                      <w:color w:val="000000"/>
                      <w:sz w:val="32"/>
                      <w:szCs w:val="32"/>
                      <w:lang w:val="en-US"/>
                    </w:rPr>
                  </w:rPrChange>
                </w:rPr>
                <w:t>{</w:t>
              </w:r>
              <w:proofErr w:type="gramEnd"/>
            </w:ins>
          </w:p>
          <w:p w14:paraId="09CF25E7" w14:textId="77777777" w:rsidR="00E066BD" w:rsidRPr="00E066BD" w:rsidRDefault="00E066BD">
            <w:pPr>
              <w:rPr>
                <w:ins w:id="7150" w:author="Borja Gonzalez" w:date="2017-09-28T19:30:00Z"/>
                <w:lang w:val="en-US"/>
                <w:rPrChange w:id="7151" w:author="Borja Gonzalez" w:date="2017-09-28T19:30:00Z">
                  <w:rPr>
                    <w:ins w:id="7152" w:author="Borja Gonzalez" w:date="2017-09-28T19:30:00Z"/>
                    <w:rFonts w:ascii="Monaco" w:eastAsiaTheme="majorEastAsia" w:hAnsi="Monaco" w:cs="Monaco"/>
                    <w:color w:val="243F60" w:themeColor="accent1" w:themeShade="7F"/>
                    <w:sz w:val="32"/>
                    <w:szCs w:val="32"/>
                    <w:lang w:val="en-US"/>
                  </w:rPr>
                </w:rPrChange>
              </w:rPr>
              <w:pPrChange w:id="7153" w:author="GONZALEZ DIAZ, BORJA" w:date="2017-09-29T19:26:00Z">
                <w:pPr>
                  <w:keepNext/>
                  <w:keepLines/>
                  <w:widowControl w:val="0"/>
                  <w:autoSpaceDE w:val="0"/>
                  <w:autoSpaceDN w:val="0"/>
                  <w:adjustRightInd w:val="0"/>
                  <w:spacing w:before="200"/>
                  <w:outlineLvl w:val="4"/>
                </w:pPr>
              </w:pPrChange>
            </w:pPr>
            <w:ins w:id="7154" w:author="Borja Gonzalez" w:date="2017-09-28T19:30:00Z">
              <w:r w:rsidRPr="00E066BD">
                <w:rPr>
                  <w:lang w:val="en-US"/>
                  <w:rPrChange w:id="7155" w:author="Borja Gonzalez" w:date="2017-09-28T19:30:00Z">
                    <w:rPr>
                      <w:rFonts w:ascii="Monaco" w:hAnsi="Monaco" w:cs="Monaco"/>
                      <w:sz w:val="32"/>
                      <w:szCs w:val="32"/>
                      <w:lang w:val="en-US"/>
                    </w:rPr>
                  </w:rPrChange>
                </w:rPr>
                <w:t xml:space="preserve">                    max_</w:t>
              </w:r>
              <w:proofErr w:type="gramStart"/>
              <w:r w:rsidRPr="00E066BD">
                <w:rPr>
                  <w:lang w:val="en-US"/>
                  <w:rPrChange w:id="7156" w:author="Borja Gonzalez" w:date="2017-09-28T19:30:00Z">
                    <w:rPr>
                      <w:rFonts w:ascii="Monaco" w:hAnsi="Monaco" w:cs="Monaco"/>
                      <w:sz w:val="32"/>
                      <w:szCs w:val="32"/>
                      <w:lang w:val="en-US"/>
                    </w:rPr>
                  </w:rPrChange>
                </w:rPr>
                <w:t>max</w:t>
              </w:r>
              <w:r w:rsidRPr="00E066BD">
                <w:rPr>
                  <w:b/>
                  <w:bCs/>
                  <w:lang w:val="en-US"/>
                  <w:rPrChange w:id="7157" w:author="Borja Gonzalez" w:date="2017-09-28T19:30:00Z">
                    <w:rPr>
                      <w:rFonts w:ascii="Monaco" w:hAnsi="Monaco" w:cs="Monaco"/>
                      <w:b/>
                      <w:bCs/>
                      <w:color w:val="000000"/>
                      <w:sz w:val="32"/>
                      <w:szCs w:val="32"/>
                      <w:lang w:val="en-US"/>
                    </w:rPr>
                  </w:rPrChange>
                </w:rPr>
                <w:t>.</w:t>
              </w:r>
              <w:r w:rsidRPr="00E066BD">
                <w:rPr>
                  <w:lang w:val="en-US"/>
                  <w:rPrChange w:id="7158" w:author="Borja Gonzalez" w:date="2017-09-28T19:30:00Z">
                    <w:rPr>
                      <w:rFonts w:ascii="Monaco" w:hAnsi="Monaco" w:cs="Monaco"/>
                      <w:color w:val="000000"/>
                      <w:sz w:val="32"/>
                      <w:szCs w:val="32"/>
                      <w:lang w:val="en-US"/>
                    </w:rPr>
                  </w:rPrChange>
                </w:rPr>
                <w:t>push</w:t>
              </w:r>
              <w:proofErr w:type="gramEnd"/>
              <w:r w:rsidRPr="00E066BD">
                <w:rPr>
                  <w:b/>
                  <w:bCs/>
                  <w:lang w:val="en-US"/>
                  <w:rPrChange w:id="7159" w:author="Borja Gonzalez" w:date="2017-09-28T19:30:00Z">
                    <w:rPr>
                      <w:rFonts w:ascii="Monaco" w:hAnsi="Monaco" w:cs="Monaco"/>
                      <w:b/>
                      <w:bCs/>
                      <w:color w:val="000000"/>
                      <w:sz w:val="32"/>
                      <w:szCs w:val="32"/>
                      <w:lang w:val="en-US"/>
                    </w:rPr>
                  </w:rPrChange>
                </w:rPr>
                <w:t>(</w:t>
              </w:r>
              <w:r w:rsidRPr="00E066BD">
                <w:rPr>
                  <w:b/>
                  <w:bCs/>
                  <w:color w:val="0000CF"/>
                  <w:lang w:val="en-US"/>
                  <w:rPrChange w:id="7160" w:author="Borja Gonzalez" w:date="2017-09-28T19:30:00Z">
                    <w:rPr>
                      <w:rFonts w:ascii="Monaco" w:hAnsi="Monaco" w:cs="Monaco"/>
                      <w:b/>
                      <w:bCs/>
                      <w:color w:val="0000CF"/>
                      <w:sz w:val="32"/>
                      <w:szCs w:val="32"/>
                      <w:lang w:val="en-US"/>
                    </w:rPr>
                  </w:rPrChange>
                </w:rPr>
                <w:t>54.8</w:t>
              </w:r>
              <w:r w:rsidRPr="00E066BD">
                <w:rPr>
                  <w:b/>
                  <w:bCs/>
                  <w:lang w:val="en-US"/>
                  <w:rPrChange w:id="7161"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162" w:author="Borja Gonzalez" w:date="2017-09-28T19:30:00Z"/>
                <w:lang w:val="en-US"/>
                <w:rPrChange w:id="7163" w:author="Borja Gonzalez" w:date="2017-09-28T19:30:00Z">
                  <w:rPr>
                    <w:ins w:id="7164" w:author="Borja Gonzalez" w:date="2017-09-28T19:30:00Z"/>
                    <w:rFonts w:ascii="Monaco" w:eastAsiaTheme="majorEastAsia" w:hAnsi="Monaco" w:cs="Monaco"/>
                    <w:color w:val="243F60" w:themeColor="accent1" w:themeShade="7F"/>
                    <w:sz w:val="32"/>
                    <w:szCs w:val="32"/>
                    <w:lang w:val="en-US"/>
                  </w:rPr>
                </w:rPrChange>
              </w:rPr>
              <w:pPrChange w:id="7165" w:author="GONZALEZ DIAZ, BORJA" w:date="2017-09-29T19:26:00Z">
                <w:pPr>
                  <w:keepNext/>
                  <w:keepLines/>
                  <w:widowControl w:val="0"/>
                  <w:autoSpaceDE w:val="0"/>
                  <w:autoSpaceDN w:val="0"/>
                  <w:adjustRightInd w:val="0"/>
                  <w:spacing w:before="200"/>
                  <w:outlineLvl w:val="4"/>
                </w:pPr>
              </w:pPrChange>
            </w:pPr>
            <w:ins w:id="7166" w:author="Borja Gonzalez" w:date="2017-09-28T19:30:00Z">
              <w:r w:rsidRPr="00E066BD">
                <w:rPr>
                  <w:lang w:val="en-US"/>
                  <w:rPrChange w:id="7167" w:author="Borja Gonzalez" w:date="2017-09-28T19:30:00Z">
                    <w:rPr>
                      <w:rFonts w:ascii="Monaco" w:hAnsi="Monaco" w:cs="Monaco"/>
                      <w:sz w:val="32"/>
                      <w:szCs w:val="32"/>
                      <w:lang w:val="en-US"/>
                    </w:rPr>
                  </w:rPrChange>
                </w:rPr>
                <w:t xml:space="preserve">                    max_</w:t>
              </w:r>
              <w:proofErr w:type="gramStart"/>
              <w:r w:rsidRPr="00E066BD">
                <w:rPr>
                  <w:lang w:val="en-US"/>
                  <w:rPrChange w:id="7168" w:author="Borja Gonzalez" w:date="2017-09-28T19:30:00Z">
                    <w:rPr>
                      <w:rFonts w:ascii="Monaco" w:hAnsi="Monaco" w:cs="Monaco"/>
                      <w:sz w:val="32"/>
                      <w:szCs w:val="32"/>
                      <w:lang w:val="en-US"/>
                    </w:rPr>
                  </w:rPrChange>
                </w:rPr>
                <w:t>min</w:t>
              </w:r>
              <w:r w:rsidRPr="00E066BD">
                <w:rPr>
                  <w:b/>
                  <w:bCs/>
                  <w:lang w:val="en-US"/>
                  <w:rPrChange w:id="7169" w:author="Borja Gonzalez" w:date="2017-09-28T19:30:00Z">
                    <w:rPr>
                      <w:rFonts w:ascii="Monaco" w:hAnsi="Monaco" w:cs="Monaco"/>
                      <w:b/>
                      <w:bCs/>
                      <w:color w:val="000000"/>
                      <w:sz w:val="32"/>
                      <w:szCs w:val="32"/>
                      <w:lang w:val="en-US"/>
                    </w:rPr>
                  </w:rPrChange>
                </w:rPr>
                <w:t>.</w:t>
              </w:r>
              <w:r w:rsidRPr="00E066BD">
                <w:rPr>
                  <w:lang w:val="en-US"/>
                  <w:rPrChange w:id="7170" w:author="Borja Gonzalez" w:date="2017-09-28T19:30:00Z">
                    <w:rPr>
                      <w:rFonts w:ascii="Monaco" w:hAnsi="Monaco" w:cs="Monaco"/>
                      <w:color w:val="000000"/>
                      <w:sz w:val="32"/>
                      <w:szCs w:val="32"/>
                      <w:lang w:val="en-US"/>
                    </w:rPr>
                  </w:rPrChange>
                </w:rPr>
                <w:t>push</w:t>
              </w:r>
              <w:proofErr w:type="gramEnd"/>
              <w:r w:rsidRPr="00E066BD">
                <w:rPr>
                  <w:b/>
                  <w:bCs/>
                  <w:lang w:val="en-US"/>
                  <w:rPrChange w:id="7171" w:author="Borja Gonzalez" w:date="2017-09-28T19:30:00Z">
                    <w:rPr>
                      <w:rFonts w:ascii="Monaco" w:hAnsi="Monaco" w:cs="Monaco"/>
                      <w:b/>
                      <w:bCs/>
                      <w:color w:val="000000"/>
                      <w:sz w:val="32"/>
                      <w:szCs w:val="32"/>
                      <w:lang w:val="en-US"/>
                    </w:rPr>
                  </w:rPrChange>
                </w:rPr>
                <w:t>(</w:t>
              </w:r>
              <w:r w:rsidRPr="00E066BD">
                <w:rPr>
                  <w:b/>
                  <w:bCs/>
                  <w:color w:val="0000CF"/>
                  <w:lang w:val="en-US"/>
                  <w:rPrChange w:id="7172" w:author="Borja Gonzalez" w:date="2017-09-28T19:30:00Z">
                    <w:rPr>
                      <w:rFonts w:ascii="Monaco" w:hAnsi="Monaco" w:cs="Monaco"/>
                      <w:b/>
                      <w:bCs/>
                      <w:color w:val="0000CF"/>
                      <w:sz w:val="32"/>
                      <w:szCs w:val="32"/>
                      <w:lang w:val="en-US"/>
                    </w:rPr>
                  </w:rPrChange>
                </w:rPr>
                <w:t>35.8</w:t>
              </w:r>
              <w:r w:rsidRPr="00E066BD">
                <w:rPr>
                  <w:b/>
                  <w:bCs/>
                  <w:lang w:val="en-US"/>
                  <w:rPrChange w:id="7173"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174" w:author="Borja Gonzalez" w:date="2017-09-28T19:30:00Z"/>
                <w:lang w:val="en-US"/>
                <w:rPrChange w:id="7175" w:author="Borja Gonzalez" w:date="2017-09-28T19:30:00Z">
                  <w:rPr>
                    <w:ins w:id="7176" w:author="Borja Gonzalez" w:date="2017-09-28T19:30:00Z"/>
                    <w:rFonts w:ascii="Monaco" w:eastAsiaTheme="majorEastAsia" w:hAnsi="Monaco" w:cs="Monaco"/>
                    <w:color w:val="243F60" w:themeColor="accent1" w:themeShade="7F"/>
                    <w:sz w:val="32"/>
                    <w:szCs w:val="32"/>
                    <w:lang w:val="en-US"/>
                  </w:rPr>
                </w:rPrChange>
              </w:rPr>
              <w:pPrChange w:id="7177" w:author="GONZALEZ DIAZ, BORJA" w:date="2017-09-29T19:26:00Z">
                <w:pPr>
                  <w:keepNext/>
                  <w:keepLines/>
                  <w:widowControl w:val="0"/>
                  <w:autoSpaceDE w:val="0"/>
                  <w:autoSpaceDN w:val="0"/>
                  <w:adjustRightInd w:val="0"/>
                  <w:spacing w:before="200"/>
                  <w:outlineLvl w:val="4"/>
                </w:pPr>
              </w:pPrChange>
            </w:pPr>
            <w:ins w:id="7178" w:author="Borja Gonzalez" w:date="2017-09-28T19:30:00Z">
              <w:r w:rsidRPr="00E066BD">
                <w:rPr>
                  <w:lang w:val="en-US"/>
                  <w:rPrChange w:id="7179" w:author="Borja Gonzalez" w:date="2017-09-28T19:30:00Z">
                    <w:rPr>
                      <w:rFonts w:ascii="Monaco" w:hAnsi="Monaco" w:cs="Monaco"/>
                      <w:sz w:val="32"/>
                      <w:szCs w:val="32"/>
                      <w:lang w:val="en-US"/>
                    </w:rPr>
                  </w:rPrChange>
                </w:rPr>
                <w:t xml:space="preserve">                    min_</w:t>
              </w:r>
              <w:proofErr w:type="gramStart"/>
              <w:r w:rsidRPr="00E066BD">
                <w:rPr>
                  <w:lang w:val="en-US"/>
                  <w:rPrChange w:id="7180" w:author="Borja Gonzalez" w:date="2017-09-28T19:30:00Z">
                    <w:rPr>
                      <w:rFonts w:ascii="Monaco" w:hAnsi="Monaco" w:cs="Monaco"/>
                      <w:sz w:val="32"/>
                      <w:szCs w:val="32"/>
                      <w:lang w:val="en-US"/>
                    </w:rPr>
                  </w:rPrChange>
                </w:rPr>
                <w:t>max</w:t>
              </w:r>
              <w:r w:rsidRPr="00E066BD">
                <w:rPr>
                  <w:b/>
                  <w:bCs/>
                  <w:lang w:val="en-US"/>
                  <w:rPrChange w:id="7181" w:author="Borja Gonzalez" w:date="2017-09-28T19:30:00Z">
                    <w:rPr>
                      <w:rFonts w:ascii="Monaco" w:hAnsi="Monaco" w:cs="Monaco"/>
                      <w:b/>
                      <w:bCs/>
                      <w:color w:val="000000"/>
                      <w:sz w:val="32"/>
                      <w:szCs w:val="32"/>
                      <w:lang w:val="en-US"/>
                    </w:rPr>
                  </w:rPrChange>
                </w:rPr>
                <w:t>.</w:t>
              </w:r>
              <w:r w:rsidRPr="00E066BD">
                <w:rPr>
                  <w:lang w:val="en-US"/>
                  <w:rPrChange w:id="7182" w:author="Borja Gonzalez" w:date="2017-09-28T19:30:00Z">
                    <w:rPr>
                      <w:rFonts w:ascii="Monaco" w:hAnsi="Monaco" w:cs="Monaco"/>
                      <w:color w:val="000000"/>
                      <w:sz w:val="32"/>
                      <w:szCs w:val="32"/>
                      <w:lang w:val="en-US"/>
                    </w:rPr>
                  </w:rPrChange>
                </w:rPr>
                <w:t>push</w:t>
              </w:r>
              <w:proofErr w:type="gramEnd"/>
              <w:r w:rsidRPr="00E066BD">
                <w:rPr>
                  <w:b/>
                  <w:bCs/>
                  <w:lang w:val="en-US"/>
                  <w:rPrChange w:id="7183" w:author="Borja Gonzalez" w:date="2017-09-28T19:30:00Z">
                    <w:rPr>
                      <w:rFonts w:ascii="Monaco" w:hAnsi="Monaco" w:cs="Monaco"/>
                      <w:b/>
                      <w:bCs/>
                      <w:color w:val="000000"/>
                      <w:sz w:val="32"/>
                      <w:szCs w:val="32"/>
                      <w:lang w:val="en-US"/>
                    </w:rPr>
                  </w:rPrChange>
                </w:rPr>
                <w:t>(</w:t>
              </w:r>
              <w:r w:rsidRPr="00E066BD">
                <w:rPr>
                  <w:b/>
                  <w:bCs/>
                  <w:color w:val="CE5C00"/>
                  <w:lang w:val="en-US"/>
                  <w:rPrChange w:id="7184" w:author="Borja Gonzalez" w:date="2017-09-28T19:30:00Z">
                    <w:rPr>
                      <w:rFonts w:ascii="Monaco" w:hAnsi="Monaco" w:cs="Monaco"/>
                      <w:b/>
                      <w:bCs/>
                      <w:color w:val="CE5C00"/>
                      <w:sz w:val="32"/>
                      <w:szCs w:val="32"/>
                      <w:lang w:val="en-US"/>
                    </w:rPr>
                  </w:rPrChange>
                </w:rPr>
                <w:t>-</w:t>
              </w:r>
              <w:r w:rsidRPr="00E066BD">
                <w:rPr>
                  <w:b/>
                  <w:bCs/>
                  <w:color w:val="0000CF"/>
                  <w:lang w:val="en-US"/>
                  <w:rPrChange w:id="7185" w:author="Borja Gonzalez" w:date="2017-09-28T19:30:00Z">
                    <w:rPr>
                      <w:rFonts w:ascii="Monaco" w:hAnsi="Monaco" w:cs="Monaco"/>
                      <w:b/>
                      <w:bCs/>
                      <w:color w:val="0000CF"/>
                      <w:sz w:val="32"/>
                      <w:szCs w:val="32"/>
                      <w:lang w:val="en-US"/>
                    </w:rPr>
                  </w:rPrChange>
                </w:rPr>
                <w:t>53.1</w:t>
              </w:r>
              <w:r w:rsidRPr="00E066BD">
                <w:rPr>
                  <w:b/>
                  <w:bCs/>
                  <w:lang w:val="en-US"/>
                  <w:rPrChange w:id="7186" w:author="Borja Gonzalez" w:date="2017-09-28T19:30:00Z">
                    <w:rPr>
                      <w:rFonts w:ascii="Monaco" w:hAnsi="Monaco" w:cs="Monaco"/>
                      <w:b/>
                      <w:bCs/>
                      <w:color w:val="000000"/>
                      <w:sz w:val="32"/>
                      <w:szCs w:val="32"/>
                      <w:lang w:val="en-US"/>
                    </w:rPr>
                  </w:rPrChange>
                </w:rPr>
                <w:t>);</w:t>
              </w:r>
            </w:ins>
          </w:p>
          <w:p w14:paraId="383ED0C2" w14:textId="77777777" w:rsidR="00E066BD" w:rsidRPr="00C313C3" w:rsidRDefault="00E066BD">
            <w:pPr>
              <w:rPr>
                <w:ins w:id="7187" w:author="Borja Gonzalez" w:date="2017-09-28T19:30:00Z"/>
                <w:rPrChange w:id="7188" w:author="GONZALEZ DIAZ, BORJA" w:date="2017-09-30T00:55:00Z">
                  <w:rPr>
                    <w:ins w:id="7189" w:author="Borja Gonzalez" w:date="2017-09-28T19:30:00Z"/>
                    <w:rFonts w:ascii="Monaco" w:eastAsiaTheme="majorEastAsia" w:hAnsi="Monaco" w:cs="Monaco"/>
                    <w:color w:val="243F60" w:themeColor="accent1" w:themeShade="7F"/>
                    <w:sz w:val="32"/>
                    <w:szCs w:val="32"/>
                    <w:lang w:val="en-US"/>
                  </w:rPr>
                </w:rPrChange>
              </w:rPr>
              <w:pPrChange w:id="7190" w:author="GONZALEZ DIAZ, BORJA" w:date="2017-09-29T19:26:00Z">
                <w:pPr>
                  <w:keepNext/>
                  <w:keepLines/>
                  <w:widowControl w:val="0"/>
                  <w:autoSpaceDE w:val="0"/>
                  <w:autoSpaceDN w:val="0"/>
                  <w:adjustRightInd w:val="0"/>
                  <w:spacing w:before="200"/>
                  <w:outlineLvl w:val="4"/>
                </w:pPr>
              </w:pPrChange>
            </w:pPr>
            <w:ins w:id="7191" w:author="Borja Gonzalez" w:date="2017-09-28T19:30:00Z">
              <w:r w:rsidRPr="00E066BD">
                <w:rPr>
                  <w:lang w:val="en-US"/>
                  <w:rPrChange w:id="7192" w:author="Borja Gonzalez" w:date="2017-09-28T19:30:00Z">
                    <w:rPr>
                      <w:rFonts w:ascii="Monaco" w:hAnsi="Monaco" w:cs="Monaco"/>
                      <w:sz w:val="32"/>
                      <w:szCs w:val="32"/>
                      <w:lang w:val="en-US"/>
                    </w:rPr>
                  </w:rPrChange>
                </w:rPr>
                <w:t xml:space="preserve">                    </w:t>
              </w:r>
              <w:r w:rsidRPr="00C313C3">
                <w:rPr>
                  <w:rPrChange w:id="7193" w:author="GONZALEZ DIAZ, BORJA" w:date="2017-09-30T00:55:00Z">
                    <w:rPr>
                      <w:rFonts w:ascii="Monaco" w:hAnsi="Monaco" w:cs="Monaco"/>
                      <w:color w:val="000000"/>
                      <w:sz w:val="32"/>
                      <w:szCs w:val="32"/>
                      <w:lang w:val="en-US"/>
                    </w:rPr>
                  </w:rPrChange>
                </w:rPr>
                <w:t>min_</w:t>
              </w:r>
              <w:proofErr w:type="gramStart"/>
              <w:r w:rsidRPr="00C313C3">
                <w:rPr>
                  <w:rPrChange w:id="7194" w:author="GONZALEZ DIAZ, BORJA" w:date="2017-09-30T00:55:00Z">
                    <w:rPr>
                      <w:rFonts w:ascii="Monaco" w:hAnsi="Monaco" w:cs="Monaco"/>
                      <w:color w:val="000000"/>
                      <w:sz w:val="32"/>
                      <w:szCs w:val="32"/>
                      <w:lang w:val="en-US"/>
                    </w:rPr>
                  </w:rPrChange>
                </w:rPr>
                <w:t>min</w:t>
              </w:r>
              <w:r w:rsidRPr="00C313C3">
                <w:rPr>
                  <w:b/>
                  <w:bCs/>
                  <w:rPrChange w:id="7195" w:author="GONZALEZ DIAZ, BORJA" w:date="2017-09-30T00:55:00Z">
                    <w:rPr>
                      <w:rFonts w:ascii="Monaco" w:hAnsi="Monaco" w:cs="Monaco"/>
                      <w:b/>
                      <w:bCs/>
                      <w:color w:val="000000"/>
                      <w:sz w:val="32"/>
                      <w:szCs w:val="32"/>
                      <w:lang w:val="en-US"/>
                    </w:rPr>
                  </w:rPrChange>
                </w:rPr>
                <w:t>.</w:t>
              </w:r>
              <w:r w:rsidRPr="00C313C3">
                <w:rPr>
                  <w:rPrChange w:id="7196" w:author="GONZALEZ DIAZ, BORJA" w:date="2017-09-30T00:55:00Z">
                    <w:rPr>
                      <w:rFonts w:ascii="Monaco" w:hAnsi="Monaco" w:cs="Monaco"/>
                      <w:color w:val="000000"/>
                      <w:sz w:val="32"/>
                      <w:szCs w:val="32"/>
                      <w:lang w:val="en-US"/>
                    </w:rPr>
                  </w:rPrChange>
                </w:rPr>
                <w:t>push</w:t>
              </w:r>
              <w:proofErr w:type="gramEnd"/>
              <w:r w:rsidRPr="00C313C3">
                <w:rPr>
                  <w:b/>
                  <w:bCs/>
                  <w:rPrChange w:id="7197" w:author="GONZALEZ DIAZ, BORJA" w:date="2017-09-30T00:55:00Z">
                    <w:rPr>
                      <w:rFonts w:ascii="Monaco" w:hAnsi="Monaco" w:cs="Monaco"/>
                      <w:b/>
                      <w:bCs/>
                      <w:color w:val="000000"/>
                      <w:sz w:val="32"/>
                      <w:szCs w:val="32"/>
                      <w:lang w:val="en-US"/>
                    </w:rPr>
                  </w:rPrChange>
                </w:rPr>
                <w:t>(</w:t>
              </w:r>
              <w:r w:rsidRPr="00C313C3">
                <w:rPr>
                  <w:b/>
                  <w:bCs/>
                  <w:color w:val="CE5C00"/>
                  <w:rPrChange w:id="7198" w:author="GONZALEZ DIAZ, BORJA" w:date="2017-09-30T00:55:00Z">
                    <w:rPr>
                      <w:rFonts w:ascii="Monaco" w:hAnsi="Monaco" w:cs="Monaco"/>
                      <w:b/>
                      <w:bCs/>
                      <w:color w:val="CE5C00"/>
                      <w:sz w:val="32"/>
                      <w:szCs w:val="32"/>
                      <w:lang w:val="en-US"/>
                    </w:rPr>
                  </w:rPrChange>
                </w:rPr>
                <w:t>-</w:t>
              </w:r>
              <w:r w:rsidRPr="00C313C3">
                <w:rPr>
                  <w:b/>
                  <w:bCs/>
                  <w:color w:val="0000CF"/>
                  <w:rPrChange w:id="7199" w:author="GONZALEZ DIAZ, BORJA" w:date="2017-09-30T00:55:00Z">
                    <w:rPr>
                      <w:rFonts w:ascii="Monaco" w:hAnsi="Monaco" w:cs="Monaco"/>
                      <w:b/>
                      <w:bCs/>
                      <w:color w:val="0000CF"/>
                      <w:sz w:val="32"/>
                      <w:szCs w:val="32"/>
                      <w:lang w:val="en-US"/>
                    </w:rPr>
                  </w:rPrChange>
                </w:rPr>
                <w:t>37.9</w:t>
              </w:r>
              <w:r w:rsidRPr="00C313C3">
                <w:rPr>
                  <w:b/>
                  <w:bCs/>
                  <w:rPrChange w:id="7200" w:author="GONZALEZ DIAZ, BORJA" w:date="2017-09-30T00:55:00Z">
                    <w:rPr>
                      <w:rFonts w:ascii="Monaco" w:hAnsi="Monaco" w:cs="Monaco"/>
                      <w:b/>
                      <w:bCs/>
                      <w:color w:val="000000"/>
                      <w:sz w:val="32"/>
                      <w:szCs w:val="32"/>
                      <w:lang w:val="en-US"/>
                    </w:rPr>
                  </w:rPrChange>
                </w:rPr>
                <w:t>);</w:t>
              </w:r>
            </w:ins>
          </w:p>
          <w:p w14:paraId="5CDB73D9" w14:textId="77777777" w:rsidR="00E066BD" w:rsidRPr="0079203F" w:rsidRDefault="00E066BD">
            <w:pPr>
              <w:rPr>
                <w:ins w:id="7201" w:author="Borja Gonzalez" w:date="2017-09-28T19:30:00Z"/>
                <w:lang w:val="es-ES"/>
                <w:rPrChange w:id="7202" w:author="Rodrigo García" w:date="2017-09-29T10:08:00Z">
                  <w:rPr>
                    <w:ins w:id="7203" w:author="Borja Gonzalez" w:date="2017-09-28T19:30:00Z"/>
                    <w:rFonts w:ascii="Monaco" w:eastAsiaTheme="majorEastAsia" w:hAnsi="Monaco" w:cs="Monaco"/>
                    <w:color w:val="243F60" w:themeColor="accent1" w:themeShade="7F"/>
                    <w:sz w:val="32"/>
                    <w:szCs w:val="32"/>
                    <w:lang w:val="en-US"/>
                  </w:rPr>
                </w:rPrChange>
              </w:rPr>
              <w:pPrChange w:id="7204" w:author="GONZALEZ DIAZ, BORJA" w:date="2017-09-29T19:26:00Z">
                <w:pPr>
                  <w:keepNext/>
                  <w:keepLines/>
                  <w:widowControl w:val="0"/>
                  <w:autoSpaceDE w:val="0"/>
                  <w:autoSpaceDN w:val="0"/>
                  <w:adjustRightInd w:val="0"/>
                  <w:spacing w:before="200"/>
                  <w:outlineLvl w:val="4"/>
                </w:pPr>
              </w:pPrChange>
            </w:pPr>
            <w:ins w:id="7205" w:author="Borja Gonzalez" w:date="2017-09-28T19:30:00Z">
              <w:r w:rsidRPr="00C313C3">
                <w:rPr>
                  <w:rPrChange w:id="7206" w:author="GONZALEZ DIAZ, BORJA" w:date="2017-09-30T00:55:00Z">
                    <w:rPr>
                      <w:rFonts w:ascii="Monaco" w:hAnsi="Monaco" w:cs="Monaco"/>
                      <w:sz w:val="32"/>
                      <w:szCs w:val="32"/>
                      <w:lang w:val="en-US"/>
                    </w:rPr>
                  </w:rPrChange>
                </w:rPr>
                <w:t xml:space="preserve">                </w:t>
              </w:r>
              <w:r w:rsidRPr="0079203F">
                <w:rPr>
                  <w:b/>
                  <w:bCs/>
                  <w:lang w:val="es-ES"/>
                  <w:rPrChange w:id="7207"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208" w:author="Borja Gonzalez" w:date="2017-09-28T19:30:00Z"/>
                <w:lang w:val="es-ES"/>
                <w:rPrChange w:id="7209" w:author="Rodrigo García" w:date="2017-09-29T10:08:00Z">
                  <w:rPr>
                    <w:ins w:id="7210" w:author="Borja Gonzalez" w:date="2017-09-28T19:30:00Z"/>
                    <w:rFonts w:ascii="Monaco" w:hAnsi="Monaco" w:cs="Monaco"/>
                    <w:sz w:val="32"/>
                    <w:szCs w:val="32"/>
                    <w:lang w:val="en-US"/>
                  </w:rPr>
                </w:rPrChange>
              </w:rPr>
              <w:pPrChange w:id="7211" w:author="GONZALEZ DIAZ, BORJA" w:date="2017-09-29T19:26:00Z">
                <w:pPr>
                  <w:widowControl w:val="0"/>
                  <w:autoSpaceDE w:val="0"/>
                  <w:autoSpaceDN w:val="0"/>
                  <w:adjustRightInd w:val="0"/>
                </w:pPr>
              </w:pPrChange>
            </w:pPr>
          </w:p>
          <w:p w14:paraId="714B37D3" w14:textId="77777777" w:rsidR="00E066BD" w:rsidRPr="0079203F" w:rsidRDefault="00E066BD">
            <w:pPr>
              <w:rPr>
                <w:ins w:id="7212" w:author="Borja Gonzalez" w:date="2017-09-28T19:30:00Z"/>
                <w:lang w:val="es-ES"/>
                <w:rPrChange w:id="7213" w:author="Rodrigo García" w:date="2017-09-29T10:08:00Z">
                  <w:rPr>
                    <w:ins w:id="7214" w:author="Borja Gonzalez" w:date="2017-09-28T19:30:00Z"/>
                    <w:rFonts w:ascii="Monaco" w:eastAsiaTheme="majorEastAsia" w:hAnsi="Monaco" w:cs="Monaco"/>
                    <w:color w:val="243F60" w:themeColor="accent1" w:themeShade="7F"/>
                    <w:sz w:val="32"/>
                    <w:szCs w:val="32"/>
                    <w:lang w:val="en-US"/>
                  </w:rPr>
                </w:rPrChange>
              </w:rPr>
              <w:pPrChange w:id="7215" w:author="GONZALEZ DIAZ, BORJA" w:date="2017-09-29T19:26:00Z">
                <w:pPr>
                  <w:keepNext/>
                  <w:keepLines/>
                  <w:widowControl w:val="0"/>
                  <w:autoSpaceDE w:val="0"/>
                  <w:autoSpaceDN w:val="0"/>
                  <w:adjustRightInd w:val="0"/>
                  <w:spacing w:before="200"/>
                  <w:outlineLvl w:val="4"/>
                </w:pPr>
              </w:pPrChange>
            </w:pPr>
            <w:ins w:id="7216" w:author="Borja Gonzalez" w:date="2017-09-28T19:30:00Z">
              <w:r w:rsidRPr="0079203F">
                <w:rPr>
                  <w:lang w:val="es-ES"/>
                  <w:rPrChange w:id="7217" w:author="Rodrigo García" w:date="2017-09-29T10:08:00Z">
                    <w:rPr>
                      <w:rFonts w:ascii="Monaco" w:hAnsi="Monaco" w:cs="Monaco"/>
                      <w:sz w:val="32"/>
                      <w:szCs w:val="32"/>
                      <w:lang w:val="en-US"/>
                    </w:rPr>
                  </w:rPrChange>
                </w:rPr>
                <w:t xml:space="preserve">            </w:t>
              </w:r>
              <w:r w:rsidRPr="0079203F">
                <w:rPr>
                  <w:b/>
                  <w:bCs/>
                  <w:lang w:val="es-ES"/>
                  <w:rPrChange w:id="7218"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219" w:author="Borja Gonzalez" w:date="2017-09-28T19:30:00Z"/>
                <w:lang w:val="es-ES"/>
                <w:rPrChange w:id="7220" w:author="Rodrigo García" w:date="2017-09-29T10:08:00Z">
                  <w:rPr>
                    <w:ins w:id="7221" w:author="Borja Gonzalez" w:date="2017-09-28T19:30:00Z"/>
                    <w:rFonts w:ascii="Monaco" w:eastAsiaTheme="majorEastAsia" w:hAnsi="Monaco" w:cs="Monaco"/>
                    <w:color w:val="243F60" w:themeColor="accent1" w:themeShade="7F"/>
                    <w:sz w:val="32"/>
                    <w:szCs w:val="32"/>
                    <w:lang w:val="en-US"/>
                  </w:rPr>
                </w:rPrChange>
              </w:rPr>
              <w:pPrChange w:id="7222" w:author="GONZALEZ DIAZ, BORJA" w:date="2017-09-29T19:26:00Z">
                <w:pPr>
                  <w:keepNext/>
                  <w:keepLines/>
                  <w:widowControl w:val="0"/>
                  <w:autoSpaceDE w:val="0"/>
                  <w:autoSpaceDN w:val="0"/>
                  <w:adjustRightInd w:val="0"/>
                  <w:spacing w:before="200"/>
                  <w:outlineLvl w:val="4"/>
                </w:pPr>
              </w:pPrChange>
            </w:pPr>
            <w:ins w:id="7223" w:author="Borja Gonzalez" w:date="2017-09-28T19:30:00Z">
              <w:r w:rsidRPr="0079203F">
                <w:rPr>
                  <w:lang w:val="es-ES"/>
                  <w:rPrChange w:id="7224" w:author="Rodrigo García" w:date="2017-09-29T10:08:00Z">
                    <w:rPr>
                      <w:rFonts w:ascii="Monaco" w:hAnsi="Monaco" w:cs="Monaco"/>
                      <w:sz w:val="32"/>
                      <w:szCs w:val="32"/>
                      <w:lang w:val="en-US"/>
                    </w:rPr>
                  </w:rPrChange>
                </w:rPr>
                <w:t xml:space="preserve">            grafico_</w:t>
              </w:r>
              <w:proofErr w:type="gramStart"/>
              <w:r w:rsidRPr="0079203F">
                <w:rPr>
                  <w:lang w:val="es-ES"/>
                  <w:rPrChange w:id="7225" w:author="Rodrigo García" w:date="2017-09-29T10:08:00Z">
                    <w:rPr>
                      <w:rFonts w:ascii="Monaco" w:hAnsi="Monaco" w:cs="Monaco"/>
                      <w:sz w:val="32"/>
                      <w:szCs w:val="32"/>
                      <w:lang w:val="en-US"/>
                    </w:rPr>
                  </w:rPrChange>
                </w:rPr>
                <w:t>evolucion</w:t>
              </w:r>
              <w:r w:rsidRPr="0079203F">
                <w:rPr>
                  <w:b/>
                  <w:bCs/>
                  <w:lang w:val="es-ES"/>
                  <w:rPrChange w:id="7226" w:author="Rodrigo García" w:date="2017-09-29T10:08:00Z">
                    <w:rPr>
                      <w:rFonts w:ascii="Monaco" w:hAnsi="Monaco" w:cs="Monaco"/>
                      <w:b/>
                      <w:bCs/>
                      <w:color w:val="000000"/>
                      <w:sz w:val="32"/>
                      <w:szCs w:val="32"/>
                      <w:lang w:val="en-US"/>
                    </w:rPr>
                  </w:rPrChange>
                </w:rPr>
                <w:t>(</w:t>
              </w:r>
              <w:proofErr w:type="gramEnd"/>
              <w:r w:rsidRPr="0079203F">
                <w:rPr>
                  <w:lang w:val="es-ES"/>
                  <w:rPrChange w:id="7227" w:author="Rodrigo García" w:date="2017-09-29T10:08:00Z">
                    <w:rPr>
                      <w:rFonts w:ascii="Monaco" w:hAnsi="Monaco" w:cs="Monaco"/>
                      <w:color w:val="000000"/>
                      <w:sz w:val="32"/>
                      <w:szCs w:val="32"/>
                      <w:lang w:val="en-US"/>
                    </w:rPr>
                  </w:rPrChange>
                </w:rPr>
                <w:t>max</w:t>
              </w:r>
              <w:r w:rsidRPr="0079203F">
                <w:rPr>
                  <w:b/>
                  <w:bCs/>
                  <w:lang w:val="es-ES"/>
                  <w:rPrChange w:id="7228" w:author="Rodrigo García" w:date="2017-09-29T10:08:00Z">
                    <w:rPr>
                      <w:rFonts w:ascii="Monaco" w:hAnsi="Monaco" w:cs="Monaco"/>
                      <w:b/>
                      <w:bCs/>
                      <w:color w:val="000000"/>
                      <w:sz w:val="32"/>
                      <w:szCs w:val="32"/>
                      <w:lang w:val="en-US"/>
                    </w:rPr>
                  </w:rPrChange>
                </w:rPr>
                <w:t>,</w:t>
              </w:r>
              <w:r w:rsidRPr="0079203F">
                <w:rPr>
                  <w:lang w:val="es-ES"/>
                  <w:rPrChange w:id="7229" w:author="Rodrigo García" w:date="2017-09-29T10:08:00Z">
                    <w:rPr>
                      <w:rFonts w:ascii="Monaco" w:hAnsi="Monaco" w:cs="Monaco"/>
                      <w:color w:val="000000"/>
                      <w:sz w:val="32"/>
                      <w:szCs w:val="32"/>
                      <w:lang w:val="en-US"/>
                    </w:rPr>
                  </w:rPrChange>
                </w:rPr>
                <w:t>min</w:t>
              </w:r>
              <w:r w:rsidRPr="0079203F">
                <w:rPr>
                  <w:b/>
                  <w:bCs/>
                  <w:lang w:val="es-ES"/>
                  <w:rPrChange w:id="7230" w:author="Rodrigo García" w:date="2017-09-29T10:08:00Z">
                    <w:rPr>
                      <w:rFonts w:ascii="Monaco" w:hAnsi="Monaco" w:cs="Monaco"/>
                      <w:b/>
                      <w:bCs/>
                      <w:color w:val="000000"/>
                      <w:sz w:val="32"/>
                      <w:szCs w:val="32"/>
                      <w:lang w:val="en-US"/>
                    </w:rPr>
                  </w:rPrChange>
                </w:rPr>
                <w:t>,</w:t>
              </w:r>
              <w:r w:rsidRPr="0079203F">
                <w:rPr>
                  <w:lang w:val="es-ES"/>
                  <w:rPrChange w:id="7231" w:author="Rodrigo García" w:date="2017-09-29T10:08:00Z">
                    <w:rPr>
                      <w:rFonts w:ascii="Monaco" w:hAnsi="Monaco" w:cs="Monaco"/>
                      <w:color w:val="000000"/>
                      <w:sz w:val="32"/>
                      <w:szCs w:val="32"/>
                      <w:lang w:val="en-US"/>
                    </w:rPr>
                  </w:rPrChange>
                </w:rPr>
                <w:t>fecha</w:t>
              </w:r>
              <w:r w:rsidRPr="0079203F">
                <w:rPr>
                  <w:b/>
                  <w:bCs/>
                  <w:lang w:val="es-ES"/>
                  <w:rPrChange w:id="7232" w:author="Rodrigo García" w:date="2017-09-29T10:08:00Z">
                    <w:rPr>
                      <w:rFonts w:ascii="Monaco" w:hAnsi="Monaco" w:cs="Monaco"/>
                      <w:b/>
                      <w:bCs/>
                      <w:color w:val="000000"/>
                      <w:sz w:val="32"/>
                      <w:szCs w:val="32"/>
                      <w:lang w:val="en-US"/>
                    </w:rPr>
                  </w:rPrChange>
                </w:rPr>
                <w:t>,</w:t>
              </w:r>
              <w:r w:rsidRPr="0079203F">
                <w:rPr>
                  <w:color w:val="4E9A06"/>
                  <w:lang w:val="es-ES"/>
                  <w:rPrChange w:id="7233" w:author="Rodrigo García" w:date="2017-09-29T10:08:00Z">
                    <w:rPr>
                      <w:rFonts w:ascii="Monaco" w:hAnsi="Monaco" w:cs="Monaco"/>
                      <w:color w:val="4E9A06"/>
                      <w:sz w:val="32"/>
                      <w:szCs w:val="32"/>
                      <w:lang w:val="en-US"/>
                    </w:rPr>
                  </w:rPrChange>
                </w:rPr>
                <w:t>"Coronal"</w:t>
              </w:r>
              <w:r w:rsidRPr="0079203F">
                <w:rPr>
                  <w:b/>
                  <w:bCs/>
                  <w:lang w:val="es-ES"/>
                  <w:rPrChange w:id="7234" w:author="Rodrigo García" w:date="2017-09-29T10:08:00Z">
                    <w:rPr>
                      <w:rFonts w:ascii="Monaco" w:hAnsi="Monaco" w:cs="Monaco"/>
                      <w:b/>
                      <w:bCs/>
                      <w:color w:val="000000"/>
                      <w:sz w:val="32"/>
                      <w:szCs w:val="32"/>
                      <w:lang w:val="en-US"/>
                    </w:rPr>
                  </w:rPrChange>
                </w:rPr>
                <w:t>,</w:t>
              </w:r>
              <w:r w:rsidRPr="0079203F">
                <w:rPr>
                  <w:lang w:val="es-ES"/>
                  <w:rPrChange w:id="7235" w:author="Rodrigo García" w:date="2017-09-29T10:08:00Z">
                    <w:rPr>
                      <w:rFonts w:ascii="Monaco" w:hAnsi="Monaco" w:cs="Monaco"/>
                      <w:color w:val="000000"/>
                      <w:sz w:val="32"/>
                      <w:szCs w:val="32"/>
                      <w:lang w:val="en-US"/>
                    </w:rPr>
                  </w:rPrChange>
                </w:rPr>
                <w:t>max_max</w:t>
              </w:r>
              <w:r w:rsidRPr="0079203F">
                <w:rPr>
                  <w:b/>
                  <w:bCs/>
                  <w:lang w:val="es-ES"/>
                  <w:rPrChange w:id="7236" w:author="Rodrigo García" w:date="2017-09-29T10:08:00Z">
                    <w:rPr>
                      <w:rFonts w:ascii="Monaco" w:hAnsi="Monaco" w:cs="Monaco"/>
                      <w:b/>
                      <w:bCs/>
                      <w:color w:val="000000"/>
                      <w:sz w:val="32"/>
                      <w:szCs w:val="32"/>
                      <w:lang w:val="en-US"/>
                    </w:rPr>
                  </w:rPrChange>
                </w:rPr>
                <w:t>,</w:t>
              </w:r>
              <w:r w:rsidRPr="0079203F">
                <w:rPr>
                  <w:lang w:val="es-ES"/>
                  <w:rPrChange w:id="7237" w:author="Rodrigo García" w:date="2017-09-29T10:08:00Z">
                    <w:rPr>
                      <w:rFonts w:ascii="Monaco" w:hAnsi="Monaco" w:cs="Monaco"/>
                      <w:color w:val="000000"/>
                      <w:sz w:val="32"/>
                      <w:szCs w:val="32"/>
                      <w:lang w:val="en-US"/>
                    </w:rPr>
                  </w:rPrChange>
                </w:rPr>
                <w:t>max_min</w:t>
              </w:r>
              <w:r w:rsidRPr="0079203F">
                <w:rPr>
                  <w:b/>
                  <w:bCs/>
                  <w:lang w:val="es-ES"/>
                  <w:rPrChange w:id="7238" w:author="Rodrigo García" w:date="2017-09-29T10:08:00Z">
                    <w:rPr>
                      <w:rFonts w:ascii="Monaco" w:hAnsi="Monaco" w:cs="Monaco"/>
                      <w:b/>
                      <w:bCs/>
                      <w:color w:val="000000"/>
                      <w:sz w:val="32"/>
                      <w:szCs w:val="32"/>
                      <w:lang w:val="en-US"/>
                    </w:rPr>
                  </w:rPrChange>
                </w:rPr>
                <w:t>,</w:t>
              </w:r>
              <w:r w:rsidRPr="0079203F">
                <w:rPr>
                  <w:lang w:val="es-ES"/>
                  <w:rPrChange w:id="7239" w:author="Rodrigo García" w:date="2017-09-29T10:08:00Z">
                    <w:rPr>
                      <w:rFonts w:ascii="Monaco" w:hAnsi="Monaco" w:cs="Monaco"/>
                      <w:color w:val="000000"/>
                      <w:sz w:val="32"/>
                      <w:szCs w:val="32"/>
                      <w:lang w:val="en-US"/>
                    </w:rPr>
                  </w:rPrChange>
                </w:rPr>
                <w:t>min_max</w:t>
              </w:r>
              <w:r w:rsidRPr="0079203F">
                <w:rPr>
                  <w:b/>
                  <w:bCs/>
                  <w:lang w:val="es-ES"/>
                  <w:rPrChange w:id="7240" w:author="Rodrigo García" w:date="2017-09-29T10:08:00Z">
                    <w:rPr>
                      <w:rFonts w:ascii="Monaco" w:hAnsi="Monaco" w:cs="Monaco"/>
                      <w:b/>
                      <w:bCs/>
                      <w:color w:val="000000"/>
                      <w:sz w:val="32"/>
                      <w:szCs w:val="32"/>
                      <w:lang w:val="en-US"/>
                    </w:rPr>
                  </w:rPrChange>
                </w:rPr>
                <w:t>,</w:t>
              </w:r>
              <w:r w:rsidRPr="0079203F">
                <w:rPr>
                  <w:lang w:val="es-ES"/>
                  <w:rPrChange w:id="7241" w:author="Rodrigo García" w:date="2017-09-29T10:08:00Z">
                    <w:rPr>
                      <w:rFonts w:ascii="Monaco" w:hAnsi="Monaco" w:cs="Monaco"/>
                      <w:color w:val="000000"/>
                      <w:sz w:val="32"/>
                      <w:szCs w:val="32"/>
                      <w:lang w:val="en-US"/>
                    </w:rPr>
                  </w:rPrChange>
                </w:rPr>
                <w:t>min_min</w:t>
              </w:r>
              <w:r w:rsidRPr="0079203F">
                <w:rPr>
                  <w:b/>
                  <w:bCs/>
                  <w:lang w:val="es-ES"/>
                  <w:rPrChange w:id="7242" w:author="Rodrigo García" w:date="2017-09-29T10:08:00Z">
                    <w:rPr>
                      <w:rFonts w:ascii="Monaco" w:hAnsi="Monaco" w:cs="Monaco"/>
                      <w:b/>
                      <w:bCs/>
                      <w:color w:val="000000"/>
                      <w:sz w:val="32"/>
                      <w:szCs w:val="32"/>
                      <w:lang w:val="en-US"/>
                    </w:rPr>
                  </w:rPrChange>
                </w:rPr>
                <w:t>,</w:t>
              </w:r>
              <w:r w:rsidRPr="0079203F">
                <w:rPr>
                  <w:color w:val="4E9A06"/>
                  <w:lang w:val="es-ES"/>
                  <w:rPrChange w:id="7243" w:author="Rodrigo García" w:date="2017-09-29T10:08:00Z">
                    <w:rPr>
                      <w:rFonts w:ascii="Monaco" w:hAnsi="Monaco" w:cs="Monaco"/>
                      <w:color w:val="4E9A06"/>
                      <w:sz w:val="32"/>
                      <w:szCs w:val="32"/>
                      <w:lang w:val="en-US"/>
                    </w:rPr>
                  </w:rPrChange>
                </w:rPr>
                <w:t>"Flexión Lateral"</w:t>
              </w:r>
              <w:r w:rsidRPr="0079203F">
                <w:rPr>
                  <w:b/>
                  <w:bCs/>
                  <w:lang w:val="es-ES"/>
                  <w:rPrChange w:id="7244" w:author="Rodrigo García" w:date="2017-09-29T10:08:00Z">
                    <w:rPr>
                      <w:rFonts w:ascii="Monaco" w:hAnsi="Monaco" w:cs="Monaco"/>
                      <w:b/>
                      <w:bCs/>
                      <w:color w:val="000000"/>
                      <w:sz w:val="32"/>
                      <w:szCs w:val="32"/>
                      <w:lang w:val="en-US"/>
                    </w:rPr>
                  </w:rPrChange>
                </w:rPr>
                <w:t>,</w:t>
              </w:r>
              <w:r w:rsidRPr="0079203F">
                <w:rPr>
                  <w:color w:val="4E9A06"/>
                  <w:lang w:val="es-ES"/>
                  <w:rPrChange w:id="7245" w:author="Rodrigo García" w:date="2017-09-29T10:08:00Z">
                    <w:rPr>
                      <w:rFonts w:ascii="Monaco" w:hAnsi="Monaco" w:cs="Monaco"/>
                      <w:color w:val="4E9A06"/>
                      <w:sz w:val="32"/>
                      <w:szCs w:val="32"/>
                      <w:lang w:val="en-US"/>
                    </w:rPr>
                  </w:rPrChange>
                </w:rPr>
                <w:t>"Extensión Lateral"</w:t>
              </w:r>
              <w:r w:rsidRPr="0079203F">
                <w:rPr>
                  <w:b/>
                  <w:bCs/>
                  <w:lang w:val="es-ES"/>
                  <w:rPrChange w:id="7246"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247" w:author="Borja Gonzalez" w:date="2017-09-28T19:30:00Z"/>
                <w:lang w:val="es-ES"/>
                <w:rPrChange w:id="7248" w:author="Rodrigo García" w:date="2017-09-29T10:08:00Z">
                  <w:rPr>
                    <w:ins w:id="7249" w:author="Borja Gonzalez" w:date="2017-09-28T19:30:00Z"/>
                    <w:rFonts w:ascii="Monaco" w:hAnsi="Monaco" w:cs="Monaco"/>
                    <w:sz w:val="32"/>
                    <w:szCs w:val="32"/>
                    <w:lang w:val="en-US"/>
                  </w:rPr>
                </w:rPrChange>
              </w:rPr>
              <w:pPrChange w:id="7250" w:author="GONZALEZ DIAZ, BORJA" w:date="2017-09-29T19:26:00Z">
                <w:pPr>
                  <w:widowControl w:val="0"/>
                  <w:autoSpaceDE w:val="0"/>
                  <w:autoSpaceDN w:val="0"/>
                  <w:adjustRightInd w:val="0"/>
                </w:pPr>
              </w:pPrChange>
            </w:pPr>
          </w:p>
          <w:p w14:paraId="1EC6DF83" w14:textId="77777777" w:rsidR="00E066BD" w:rsidRPr="00E066BD" w:rsidRDefault="00E066BD">
            <w:pPr>
              <w:rPr>
                <w:ins w:id="7251" w:author="Borja Gonzalez" w:date="2017-09-28T19:30:00Z"/>
                <w:lang w:val="en-US"/>
                <w:rPrChange w:id="7252" w:author="Borja Gonzalez" w:date="2017-09-28T19:30:00Z">
                  <w:rPr>
                    <w:ins w:id="7253" w:author="Borja Gonzalez" w:date="2017-09-28T19:30:00Z"/>
                    <w:rFonts w:ascii="Monaco" w:eastAsiaTheme="majorEastAsia" w:hAnsi="Monaco" w:cs="Monaco"/>
                    <w:color w:val="243F60" w:themeColor="accent1" w:themeShade="7F"/>
                    <w:sz w:val="32"/>
                    <w:szCs w:val="32"/>
                    <w:lang w:val="en-US"/>
                  </w:rPr>
                </w:rPrChange>
              </w:rPr>
              <w:pPrChange w:id="7254" w:author="GONZALEZ DIAZ, BORJA" w:date="2017-09-29T19:26:00Z">
                <w:pPr>
                  <w:keepNext/>
                  <w:keepLines/>
                  <w:widowControl w:val="0"/>
                  <w:autoSpaceDE w:val="0"/>
                  <w:autoSpaceDN w:val="0"/>
                  <w:adjustRightInd w:val="0"/>
                  <w:spacing w:before="200"/>
                  <w:outlineLvl w:val="4"/>
                </w:pPr>
              </w:pPrChange>
            </w:pPr>
            <w:ins w:id="7255" w:author="Borja Gonzalez" w:date="2017-09-28T19:30:00Z">
              <w:r w:rsidRPr="0079203F">
                <w:rPr>
                  <w:lang w:val="es-ES"/>
                  <w:rPrChange w:id="7256" w:author="Rodrigo García" w:date="2017-09-29T10:08:00Z">
                    <w:rPr>
                      <w:rFonts w:ascii="Monaco" w:hAnsi="Monaco" w:cs="Monaco"/>
                      <w:sz w:val="32"/>
                      <w:szCs w:val="32"/>
                      <w:lang w:val="en-US"/>
                    </w:rPr>
                  </w:rPrChange>
                </w:rPr>
                <w:t xml:space="preserve">        </w:t>
              </w:r>
              <w:r w:rsidRPr="00E066BD">
                <w:rPr>
                  <w:b/>
                  <w:bCs/>
                  <w:lang w:val="en-US"/>
                  <w:rPrChange w:id="7257"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258" w:author="Borja Gonzalez" w:date="2017-09-28T19:30:00Z"/>
                <w:lang w:val="en-US"/>
                <w:rPrChange w:id="7259" w:author="Borja Gonzalez" w:date="2017-09-28T19:30:00Z">
                  <w:rPr>
                    <w:ins w:id="7260" w:author="Borja Gonzalez" w:date="2017-09-28T19:30:00Z"/>
                    <w:rFonts w:ascii="Monaco" w:eastAsiaTheme="majorEastAsia" w:hAnsi="Monaco" w:cs="Monaco"/>
                    <w:color w:val="243F60" w:themeColor="accent1" w:themeShade="7F"/>
                    <w:sz w:val="32"/>
                    <w:szCs w:val="32"/>
                    <w:lang w:val="en-US"/>
                  </w:rPr>
                </w:rPrChange>
              </w:rPr>
              <w:pPrChange w:id="7261" w:author="GONZALEZ DIAZ, BORJA" w:date="2017-09-29T19:26:00Z">
                <w:pPr>
                  <w:keepNext/>
                  <w:keepLines/>
                  <w:widowControl w:val="0"/>
                  <w:autoSpaceDE w:val="0"/>
                  <w:autoSpaceDN w:val="0"/>
                  <w:adjustRightInd w:val="0"/>
                  <w:spacing w:before="200"/>
                  <w:outlineLvl w:val="4"/>
                </w:pPr>
              </w:pPrChange>
            </w:pPr>
            <w:ins w:id="7262" w:author="Borja Gonzalez" w:date="2017-09-28T19:30:00Z">
              <w:r w:rsidRPr="00E066BD">
                <w:rPr>
                  <w:lang w:val="en-US"/>
                  <w:rPrChange w:id="7263" w:author="Borja Gonzalez" w:date="2017-09-28T19:30:00Z">
                    <w:rPr>
                      <w:rFonts w:ascii="Monaco" w:hAnsi="Monaco" w:cs="Monaco"/>
                      <w:sz w:val="32"/>
                      <w:szCs w:val="32"/>
                      <w:lang w:val="en-US"/>
                    </w:rPr>
                  </w:rPrChange>
                </w:rPr>
                <w:t xml:space="preserve">        </w:t>
              </w:r>
              <w:r w:rsidRPr="00E066BD">
                <w:rPr>
                  <w:b/>
                  <w:bCs/>
                  <w:color w:val="204A87"/>
                  <w:lang w:val="en-US"/>
                  <w:rPrChange w:id="7264" w:author="Borja Gonzalez" w:date="2017-09-28T19:30:00Z">
                    <w:rPr>
                      <w:rFonts w:ascii="Monaco" w:hAnsi="Monaco" w:cs="Monaco"/>
                      <w:b/>
                      <w:bCs/>
                      <w:color w:val="204A87"/>
                      <w:sz w:val="32"/>
                      <w:szCs w:val="32"/>
                      <w:lang w:val="en-US"/>
                    </w:rPr>
                  </w:rPrChange>
                </w:rPr>
                <w:t>else</w:t>
              </w:r>
              <w:r w:rsidRPr="00E066BD">
                <w:rPr>
                  <w:lang w:val="en-US"/>
                  <w:rPrChange w:id="7265" w:author="Borja Gonzalez" w:date="2017-09-28T19:30:00Z">
                    <w:rPr>
                      <w:rFonts w:ascii="Monaco" w:hAnsi="Monaco" w:cs="Monaco"/>
                      <w:sz w:val="32"/>
                      <w:szCs w:val="32"/>
                      <w:lang w:val="en-US"/>
                    </w:rPr>
                  </w:rPrChange>
                </w:rPr>
                <w:t xml:space="preserve"> </w:t>
              </w:r>
              <w:r w:rsidRPr="00E066BD">
                <w:rPr>
                  <w:b/>
                  <w:bCs/>
                  <w:color w:val="204A87"/>
                  <w:lang w:val="en-US"/>
                  <w:rPrChange w:id="7266" w:author="Borja Gonzalez" w:date="2017-09-28T19:30:00Z">
                    <w:rPr>
                      <w:rFonts w:ascii="Monaco" w:hAnsi="Monaco" w:cs="Monaco"/>
                      <w:b/>
                      <w:bCs/>
                      <w:color w:val="204A87"/>
                      <w:sz w:val="32"/>
                      <w:szCs w:val="32"/>
                      <w:lang w:val="en-US"/>
                    </w:rPr>
                  </w:rPrChange>
                </w:rPr>
                <w:t>if</w:t>
              </w:r>
              <w:r w:rsidRPr="00E066BD">
                <w:rPr>
                  <w:b/>
                  <w:bCs/>
                  <w:lang w:val="en-US"/>
                  <w:rPrChange w:id="7267" w:author="Borja Gonzalez" w:date="2017-09-28T19:30:00Z">
                    <w:rPr>
                      <w:rFonts w:ascii="Monaco" w:hAnsi="Monaco" w:cs="Monaco"/>
                      <w:b/>
                      <w:bCs/>
                      <w:color w:val="000000"/>
                      <w:sz w:val="32"/>
                      <w:szCs w:val="32"/>
                      <w:lang w:val="en-US"/>
                    </w:rPr>
                  </w:rPrChange>
                </w:rPr>
                <w:t>(</w:t>
              </w:r>
              <w:r w:rsidRPr="00E066BD">
                <w:rPr>
                  <w:lang w:val="en-US"/>
                  <w:rPrChange w:id="7268" w:author="Borja Gonzalez" w:date="2017-09-28T19:30:00Z">
                    <w:rPr>
                      <w:rFonts w:ascii="Monaco" w:hAnsi="Monaco" w:cs="Monaco"/>
                      <w:color w:val="000000"/>
                      <w:sz w:val="32"/>
                      <w:szCs w:val="32"/>
                      <w:lang w:val="en-US"/>
                    </w:rPr>
                  </w:rPrChange>
                </w:rPr>
                <w:t>move</w:t>
              </w:r>
              <w:r w:rsidRPr="00E066BD">
                <w:rPr>
                  <w:b/>
                  <w:bCs/>
                  <w:color w:val="CE5C00"/>
                  <w:lang w:val="en-US"/>
                  <w:rPrChange w:id="7269"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270" w:author="Borja Gonzalez" w:date="2017-09-28T19:30:00Z">
                    <w:rPr>
                      <w:rFonts w:ascii="Monaco" w:hAnsi="Monaco" w:cs="Monaco"/>
                      <w:b/>
                      <w:bCs/>
                      <w:color w:val="0000CF"/>
                      <w:sz w:val="32"/>
                      <w:szCs w:val="32"/>
                      <w:lang w:val="en-US"/>
                    </w:rPr>
                  </w:rPrChange>
                </w:rPr>
                <w:t>2</w:t>
              </w:r>
              <w:r w:rsidRPr="00E066BD">
                <w:rPr>
                  <w:b/>
                  <w:bCs/>
                  <w:lang w:val="en-US"/>
                  <w:rPrChange w:id="7271" w:author="Borja Gonzalez" w:date="2017-09-28T19:30:00Z">
                    <w:rPr>
                      <w:rFonts w:ascii="Monaco" w:hAnsi="Monaco" w:cs="Monaco"/>
                      <w:b/>
                      <w:bCs/>
                      <w:color w:val="000000"/>
                      <w:sz w:val="32"/>
                      <w:szCs w:val="32"/>
                      <w:lang w:val="en-US"/>
                    </w:rPr>
                  </w:rPrChange>
                </w:rPr>
                <w:t>){</w:t>
              </w:r>
              <w:proofErr w:type="gramEnd"/>
            </w:ins>
          </w:p>
          <w:p w14:paraId="2475C4D6" w14:textId="77777777" w:rsidR="00E066BD" w:rsidRPr="00E066BD" w:rsidRDefault="00E066BD">
            <w:pPr>
              <w:rPr>
                <w:ins w:id="7272" w:author="Borja Gonzalez" w:date="2017-09-28T19:30:00Z"/>
                <w:lang w:val="en-US"/>
                <w:rPrChange w:id="7273" w:author="Borja Gonzalez" w:date="2017-09-28T19:30:00Z">
                  <w:rPr>
                    <w:ins w:id="7274" w:author="Borja Gonzalez" w:date="2017-09-28T19:30:00Z"/>
                    <w:rFonts w:ascii="Monaco" w:eastAsiaTheme="majorEastAsia" w:hAnsi="Monaco" w:cs="Monaco"/>
                    <w:color w:val="243F60" w:themeColor="accent1" w:themeShade="7F"/>
                    <w:sz w:val="32"/>
                    <w:szCs w:val="32"/>
                    <w:lang w:val="en-US"/>
                  </w:rPr>
                </w:rPrChange>
              </w:rPr>
              <w:pPrChange w:id="7275" w:author="GONZALEZ DIAZ, BORJA" w:date="2017-09-29T19:26:00Z">
                <w:pPr>
                  <w:keepNext/>
                  <w:keepLines/>
                  <w:widowControl w:val="0"/>
                  <w:autoSpaceDE w:val="0"/>
                  <w:autoSpaceDN w:val="0"/>
                  <w:adjustRightInd w:val="0"/>
                  <w:spacing w:before="200"/>
                  <w:outlineLvl w:val="4"/>
                </w:pPr>
              </w:pPrChange>
            </w:pPr>
            <w:ins w:id="7276" w:author="Borja Gonzalez" w:date="2017-09-28T19:30:00Z">
              <w:r w:rsidRPr="00E066BD">
                <w:rPr>
                  <w:lang w:val="en-US"/>
                  <w:rPrChange w:id="7277" w:author="Borja Gonzalez" w:date="2017-09-28T19:30:00Z">
                    <w:rPr>
                      <w:rFonts w:ascii="Monaco" w:hAnsi="Monaco" w:cs="Monaco"/>
                      <w:sz w:val="32"/>
                      <w:szCs w:val="32"/>
                      <w:lang w:val="en-US"/>
                    </w:rPr>
                  </w:rPrChange>
                </w:rPr>
                <w:t xml:space="preserve">            </w:t>
              </w:r>
              <w:r w:rsidRPr="00E066BD">
                <w:rPr>
                  <w:b/>
                  <w:bCs/>
                  <w:color w:val="204A87"/>
                  <w:lang w:val="en-US"/>
                  <w:rPrChange w:id="7278" w:author="Borja Gonzalez" w:date="2017-09-28T19:30:00Z">
                    <w:rPr>
                      <w:rFonts w:ascii="Monaco" w:hAnsi="Monaco" w:cs="Monaco"/>
                      <w:b/>
                      <w:bCs/>
                      <w:color w:val="204A87"/>
                      <w:sz w:val="32"/>
                      <w:szCs w:val="32"/>
                      <w:lang w:val="en-US"/>
                    </w:rPr>
                  </w:rPrChange>
                </w:rPr>
                <w:t>for</w:t>
              </w:r>
              <w:r w:rsidRPr="00E066BD">
                <w:rPr>
                  <w:b/>
                  <w:bCs/>
                  <w:lang w:val="en-US"/>
                  <w:rPrChange w:id="7279" w:author="Borja Gonzalez" w:date="2017-09-28T19:30:00Z">
                    <w:rPr>
                      <w:rFonts w:ascii="Monaco" w:hAnsi="Monaco" w:cs="Monaco"/>
                      <w:b/>
                      <w:bCs/>
                      <w:color w:val="000000"/>
                      <w:sz w:val="32"/>
                      <w:szCs w:val="32"/>
                      <w:lang w:val="en-US"/>
                    </w:rPr>
                  </w:rPrChange>
                </w:rPr>
                <w:t>(</w:t>
              </w:r>
              <w:r w:rsidRPr="00E066BD">
                <w:rPr>
                  <w:lang w:val="en-US"/>
                  <w:rPrChange w:id="7280" w:author="Borja Gonzalez" w:date="2017-09-28T19:30:00Z">
                    <w:rPr>
                      <w:rFonts w:ascii="Monaco" w:hAnsi="Monaco" w:cs="Monaco"/>
                      <w:color w:val="000000"/>
                      <w:sz w:val="32"/>
                      <w:szCs w:val="32"/>
                      <w:lang w:val="en-US"/>
                    </w:rPr>
                  </w:rPrChange>
                </w:rPr>
                <w:t>i</w:t>
              </w:r>
              <w:r w:rsidRPr="00E066BD">
                <w:rPr>
                  <w:b/>
                  <w:bCs/>
                  <w:color w:val="CE5C00"/>
                  <w:lang w:val="en-US"/>
                  <w:rPrChange w:id="7281"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282" w:author="Borja Gonzalez" w:date="2017-09-28T19:30:00Z">
                    <w:rPr>
                      <w:rFonts w:ascii="Monaco" w:hAnsi="Monaco" w:cs="Monaco"/>
                      <w:b/>
                      <w:bCs/>
                      <w:color w:val="0000CF"/>
                      <w:sz w:val="32"/>
                      <w:szCs w:val="32"/>
                      <w:lang w:val="en-US"/>
                    </w:rPr>
                  </w:rPrChange>
                </w:rPr>
                <w:t>0</w:t>
              </w:r>
              <w:r w:rsidRPr="00E066BD">
                <w:rPr>
                  <w:b/>
                  <w:bCs/>
                  <w:lang w:val="en-US"/>
                  <w:rPrChange w:id="7283" w:author="Borja Gonzalez" w:date="2017-09-28T19:30:00Z">
                    <w:rPr>
                      <w:rFonts w:ascii="Monaco" w:hAnsi="Monaco" w:cs="Monaco"/>
                      <w:b/>
                      <w:bCs/>
                      <w:color w:val="000000"/>
                      <w:sz w:val="32"/>
                      <w:szCs w:val="32"/>
                      <w:lang w:val="en-US"/>
                    </w:rPr>
                  </w:rPrChange>
                </w:rPr>
                <w:t>;</w:t>
              </w:r>
              <w:r w:rsidRPr="00E066BD">
                <w:rPr>
                  <w:lang w:val="en-US"/>
                  <w:rPrChange w:id="7284"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285" w:author="Borja Gonzalez" w:date="2017-09-28T19:30:00Z">
                    <w:rPr>
                      <w:rFonts w:ascii="Monaco" w:hAnsi="Monaco" w:cs="Monaco"/>
                      <w:b/>
                      <w:bCs/>
                      <w:color w:val="CE5C00"/>
                      <w:sz w:val="32"/>
                      <w:szCs w:val="32"/>
                      <w:lang w:val="en-US"/>
                    </w:rPr>
                  </w:rPrChange>
                </w:rPr>
                <w:t>&lt;</w:t>
              </w:r>
              <w:r w:rsidRPr="00E066BD">
                <w:rPr>
                  <w:lang w:val="en-US"/>
                  <w:rPrChange w:id="7286" w:author="Borja Gonzalez" w:date="2017-09-28T19:30:00Z">
                    <w:rPr>
                      <w:rFonts w:ascii="Monaco" w:hAnsi="Monaco" w:cs="Monaco"/>
                      <w:color w:val="000000"/>
                      <w:sz w:val="32"/>
                      <w:szCs w:val="32"/>
                      <w:lang w:val="en-US"/>
                    </w:rPr>
                  </w:rPrChange>
                </w:rPr>
                <w:t>max_minimo</w:t>
              </w:r>
              <w:r w:rsidRPr="00E066BD">
                <w:rPr>
                  <w:b/>
                  <w:bCs/>
                  <w:lang w:val="en-US"/>
                  <w:rPrChange w:id="7287" w:author="Borja Gonzalez" w:date="2017-09-28T19:30:00Z">
                    <w:rPr>
                      <w:rFonts w:ascii="Monaco" w:hAnsi="Monaco" w:cs="Monaco"/>
                      <w:b/>
                      <w:bCs/>
                      <w:color w:val="000000"/>
                      <w:sz w:val="32"/>
                      <w:szCs w:val="32"/>
                      <w:lang w:val="en-US"/>
                    </w:rPr>
                  </w:rPrChange>
                </w:rPr>
                <w:t>[</w:t>
              </w:r>
              <w:r w:rsidRPr="00E066BD">
                <w:rPr>
                  <w:b/>
                  <w:bCs/>
                  <w:color w:val="0000CF"/>
                  <w:lang w:val="en-US"/>
                  <w:rPrChange w:id="7288" w:author="Borja Gonzalez" w:date="2017-09-28T19:30:00Z">
                    <w:rPr>
                      <w:rFonts w:ascii="Monaco" w:hAnsi="Monaco" w:cs="Monaco"/>
                      <w:b/>
                      <w:bCs/>
                      <w:color w:val="0000CF"/>
                      <w:sz w:val="32"/>
                      <w:szCs w:val="32"/>
                      <w:lang w:val="en-US"/>
                    </w:rPr>
                  </w:rPrChange>
                </w:rPr>
                <w:t>0</w:t>
              </w:r>
              <w:r w:rsidRPr="00E066BD">
                <w:rPr>
                  <w:b/>
                  <w:bCs/>
                  <w:lang w:val="en-US"/>
                  <w:rPrChange w:id="7289" w:author="Borja Gonzalez" w:date="2017-09-28T19:30:00Z">
                    <w:rPr>
                      <w:rFonts w:ascii="Monaco" w:hAnsi="Monaco" w:cs="Monaco"/>
                      <w:b/>
                      <w:bCs/>
                      <w:color w:val="000000"/>
                      <w:sz w:val="32"/>
                      <w:szCs w:val="32"/>
                      <w:lang w:val="en-US"/>
                    </w:rPr>
                  </w:rPrChange>
                </w:rPr>
                <w:t>].</w:t>
              </w:r>
              <w:r w:rsidRPr="00E066BD">
                <w:rPr>
                  <w:lang w:val="en-US"/>
                  <w:rPrChange w:id="7290" w:author="Borja Gonzalez" w:date="2017-09-28T19:30:00Z">
                    <w:rPr>
                      <w:rFonts w:ascii="Monaco" w:hAnsi="Monaco" w:cs="Monaco"/>
                      <w:color w:val="000000"/>
                      <w:sz w:val="32"/>
                      <w:szCs w:val="32"/>
                      <w:lang w:val="en-US"/>
                    </w:rPr>
                  </w:rPrChange>
                </w:rPr>
                <w:t>values</w:t>
              </w:r>
              <w:r w:rsidRPr="00E066BD">
                <w:rPr>
                  <w:b/>
                  <w:bCs/>
                  <w:lang w:val="en-US"/>
                  <w:rPrChange w:id="7291" w:author="Borja Gonzalez" w:date="2017-09-28T19:30:00Z">
                    <w:rPr>
                      <w:rFonts w:ascii="Monaco" w:hAnsi="Monaco" w:cs="Monaco"/>
                      <w:b/>
                      <w:bCs/>
                      <w:color w:val="000000"/>
                      <w:sz w:val="32"/>
                      <w:szCs w:val="32"/>
                      <w:lang w:val="en-US"/>
                    </w:rPr>
                  </w:rPrChange>
                </w:rPr>
                <w:t>.</w:t>
              </w:r>
              <w:r w:rsidRPr="00E066BD">
                <w:rPr>
                  <w:lang w:val="en-US"/>
                  <w:rPrChange w:id="7292" w:author="Borja Gonzalez" w:date="2017-09-28T19:30:00Z">
                    <w:rPr>
                      <w:rFonts w:ascii="Monaco" w:hAnsi="Monaco" w:cs="Monaco"/>
                      <w:color w:val="000000"/>
                      <w:sz w:val="32"/>
                      <w:szCs w:val="32"/>
                      <w:lang w:val="en-US"/>
                    </w:rPr>
                  </w:rPrChange>
                </w:rPr>
                <w:t>length</w:t>
              </w:r>
              <w:r w:rsidRPr="00E066BD">
                <w:rPr>
                  <w:b/>
                  <w:bCs/>
                  <w:lang w:val="en-US"/>
                  <w:rPrChange w:id="7293" w:author="Borja Gonzalez" w:date="2017-09-28T19:30:00Z">
                    <w:rPr>
                      <w:rFonts w:ascii="Monaco" w:hAnsi="Monaco" w:cs="Monaco"/>
                      <w:b/>
                      <w:bCs/>
                      <w:color w:val="000000"/>
                      <w:sz w:val="32"/>
                      <w:szCs w:val="32"/>
                      <w:lang w:val="en-US"/>
                    </w:rPr>
                  </w:rPrChange>
                </w:rPr>
                <w:t>;</w:t>
              </w:r>
              <w:r w:rsidRPr="00E066BD">
                <w:rPr>
                  <w:lang w:val="en-US"/>
                  <w:rPrChange w:id="7294" w:author="Borja Gonzalez" w:date="2017-09-28T19:30:00Z">
                    <w:rPr>
                      <w:rFonts w:ascii="Monaco" w:hAnsi="Monaco" w:cs="Monaco"/>
                      <w:color w:val="000000"/>
                      <w:sz w:val="32"/>
                      <w:szCs w:val="32"/>
                      <w:lang w:val="en-US"/>
                    </w:rPr>
                  </w:rPrChange>
                </w:rPr>
                <w:t>i</w:t>
              </w:r>
              <w:r w:rsidRPr="00E066BD">
                <w:rPr>
                  <w:b/>
                  <w:bCs/>
                  <w:color w:val="CE5C00"/>
                  <w:lang w:val="en-US"/>
                  <w:rPrChange w:id="7295" w:author="Borja Gonzalez" w:date="2017-09-28T19:30:00Z">
                    <w:rPr>
                      <w:rFonts w:ascii="Monaco" w:hAnsi="Monaco" w:cs="Monaco"/>
                      <w:b/>
                      <w:bCs/>
                      <w:color w:val="CE5C00"/>
                      <w:sz w:val="32"/>
                      <w:szCs w:val="32"/>
                      <w:lang w:val="en-US"/>
                    </w:rPr>
                  </w:rPrChange>
                </w:rPr>
                <w:t>++</w:t>
              </w:r>
              <w:r w:rsidRPr="00E066BD">
                <w:rPr>
                  <w:b/>
                  <w:bCs/>
                  <w:lang w:val="en-US"/>
                  <w:rPrChange w:id="7296"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297" w:author="Borja Gonzalez" w:date="2017-09-28T19:30:00Z"/>
                <w:lang w:val="en-US"/>
                <w:rPrChange w:id="7298" w:author="Borja Gonzalez" w:date="2017-09-28T19:30:00Z">
                  <w:rPr>
                    <w:ins w:id="7299" w:author="Borja Gonzalez" w:date="2017-09-28T19:30:00Z"/>
                    <w:rFonts w:ascii="Monaco" w:eastAsiaTheme="majorEastAsia" w:hAnsi="Monaco" w:cs="Monaco"/>
                    <w:color w:val="243F60" w:themeColor="accent1" w:themeShade="7F"/>
                    <w:sz w:val="32"/>
                    <w:szCs w:val="32"/>
                    <w:lang w:val="en-US"/>
                  </w:rPr>
                </w:rPrChange>
              </w:rPr>
              <w:pPrChange w:id="7300" w:author="GONZALEZ DIAZ, BORJA" w:date="2017-09-29T19:26:00Z">
                <w:pPr>
                  <w:keepNext/>
                  <w:keepLines/>
                  <w:widowControl w:val="0"/>
                  <w:autoSpaceDE w:val="0"/>
                  <w:autoSpaceDN w:val="0"/>
                  <w:adjustRightInd w:val="0"/>
                  <w:spacing w:before="200"/>
                  <w:outlineLvl w:val="4"/>
                </w:pPr>
              </w:pPrChange>
            </w:pPr>
            <w:ins w:id="7301" w:author="Borja Gonzalez" w:date="2017-09-28T19:30:00Z">
              <w:r w:rsidRPr="00E066BD">
                <w:rPr>
                  <w:lang w:val="en-US"/>
                  <w:rPrChange w:id="7302" w:author="Borja Gonzalez" w:date="2017-09-28T19:30:00Z">
                    <w:rPr>
                      <w:rFonts w:ascii="Monaco" w:hAnsi="Monaco" w:cs="Monaco"/>
                      <w:sz w:val="32"/>
                      <w:szCs w:val="32"/>
                      <w:lang w:val="en-US"/>
                    </w:rPr>
                  </w:rPrChange>
                </w:rPr>
                <w:t xml:space="preserve">                </w:t>
              </w:r>
              <w:proofErr w:type="gramStart"/>
              <w:r w:rsidRPr="00E066BD">
                <w:rPr>
                  <w:lang w:val="en-US"/>
                  <w:rPrChange w:id="7303" w:author="Borja Gonzalez" w:date="2017-09-28T19:30:00Z">
                    <w:rPr>
                      <w:rFonts w:ascii="Monaco" w:hAnsi="Monaco" w:cs="Monaco"/>
                      <w:sz w:val="32"/>
                      <w:szCs w:val="32"/>
                      <w:lang w:val="en-US"/>
                    </w:rPr>
                  </w:rPrChange>
                </w:rPr>
                <w:t>max</w:t>
              </w:r>
              <w:r w:rsidRPr="00E066BD">
                <w:rPr>
                  <w:b/>
                  <w:bCs/>
                  <w:lang w:val="en-US"/>
                  <w:rPrChange w:id="7304" w:author="Borja Gonzalez" w:date="2017-09-28T19:30:00Z">
                    <w:rPr>
                      <w:rFonts w:ascii="Monaco" w:hAnsi="Monaco" w:cs="Monaco"/>
                      <w:b/>
                      <w:bCs/>
                      <w:color w:val="000000"/>
                      <w:sz w:val="32"/>
                      <w:szCs w:val="32"/>
                      <w:lang w:val="en-US"/>
                    </w:rPr>
                  </w:rPrChange>
                </w:rPr>
                <w:t>.</w:t>
              </w:r>
              <w:r w:rsidRPr="00E066BD">
                <w:rPr>
                  <w:lang w:val="en-US"/>
                  <w:rPrChange w:id="7305" w:author="Borja Gonzalez" w:date="2017-09-28T19:30:00Z">
                    <w:rPr>
                      <w:rFonts w:ascii="Monaco" w:hAnsi="Monaco" w:cs="Monaco"/>
                      <w:color w:val="000000"/>
                      <w:sz w:val="32"/>
                      <w:szCs w:val="32"/>
                      <w:lang w:val="en-US"/>
                    </w:rPr>
                  </w:rPrChange>
                </w:rPr>
                <w:t>push</w:t>
              </w:r>
              <w:proofErr w:type="gramEnd"/>
              <w:r w:rsidRPr="00E066BD">
                <w:rPr>
                  <w:b/>
                  <w:bCs/>
                  <w:lang w:val="en-US"/>
                  <w:rPrChange w:id="7306" w:author="Borja Gonzalez" w:date="2017-09-28T19:30:00Z">
                    <w:rPr>
                      <w:rFonts w:ascii="Monaco" w:hAnsi="Monaco" w:cs="Monaco"/>
                      <w:b/>
                      <w:bCs/>
                      <w:color w:val="000000"/>
                      <w:sz w:val="32"/>
                      <w:szCs w:val="32"/>
                      <w:lang w:val="en-US"/>
                    </w:rPr>
                  </w:rPrChange>
                </w:rPr>
                <w:t>(</w:t>
              </w:r>
              <w:r w:rsidRPr="00E066BD">
                <w:rPr>
                  <w:lang w:val="en-US"/>
                  <w:rPrChange w:id="7307" w:author="Borja Gonzalez" w:date="2017-09-28T19:30:00Z">
                    <w:rPr>
                      <w:rFonts w:ascii="Monaco" w:hAnsi="Monaco" w:cs="Monaco"/>
                      <w:color w:val="000000"/>
                      <w:sz w:val="32"/>
                      <w:szCs w:val="32"/>
                      <w:lang w:val="en-US"/>
                    </w:rPr>
                  </w:rPrChange>
                </w:rPr>
                <w:t>max_minimo</w:t>
              </w:r>
              <w:r w:rsidRPr="00E066BD">
                <w:rPr>
                  <w:b/>
                  <w:bCs/>
                  <w:lang w:val="en-US"/>
                  <w:rPrChange w:id="7308" w:author="Borja Gonzalez" w:date="2017-09-28T19:30:00Z">
                    <w:rPr>
                      <w:rFonts w:ascii="Monaco" w:hAnsi="Monaco" w:cs="Monaco"/>
                      <w:b/>
                      <w:bCs/>
                      <w:color w:val="000000"/>
                      <w:sz w:val="32"/>
                      <w:szCs w:val="32"/>
                      <w:lang w:val="en-US"/>
                    </w:rPr>
                  </w:rPrChange>
                </w:rPr>
                <w:t>[</w:t>
              </w:r>
              <w:r w:rsidRPr="00E066BD">
                <w:rPr>
                  <w:b/>
                  <w:bCs/>
                  <w:color w:val="0000CF"/>
                  <w:lang w:val="en-US"/>
                  <w:rPrChange w:id="7309" w:author="Borja Gonzalez" w:date="2017-09-28T19:30:00Z">
                    <w:rPr>
                      <w:rFonts w:ascii="Monaco" w:hAnsi="Monaco" w:cs="Monaco"/>
                      <w:b/>
                      <w:bCs/>
                      <w:color w:val="0000CF"/>
                      <w:sz w:val="32"/>
                      <w:szCs w:val="32"/>
                      <w:lang w:val="en-US"/>
                    </w:rPr>
                  </w:rPrChange>
                </w:rPr>
                <w:t>0</w:t>
              </w:r>
              <w:r w:rsidRPr="00E066BD">
                <w:rPr>
                  <w:b/>
                  <w:bCs/>
                  <w:lang w:val="en-US"/>
                  <w:rPrChange w:id="7310" w:author="Borja Gonzalez" w:date="2017-09-28T19:30:00Z">
                    <w:rPr>
                      <w:rFonts w:ascii="Monaco" w:hAnsi="Monaco" w:cs="Monaco"/>
                      <w:b/>
                      <w:bCs/>
                      <w:color w:val="000000"/>
                      <w:sz w:val="32"/>
                      <w:szCs w:val="32"/>
                      <w:lang w:val="en-US"/>
                    </w:rPr>
                  </w:rPrChange>
                </w:rPr>
                <w:t>].</w:t>
              </w:r>
              <w:r w:rsidRPr="00E066BD">
                <w:rPr>
                  <w:lang w:val="en-US"/>
                  <w:rPrChange w:id="7311" w:author="Borja Gonzalez" w:date="2017-09-28T19:30:00Z">
                    <w:rPr>
                      <w:rFonts w:ascii="Monaco" w:hAnsi="Monaco" w:cs="Monaco"/>
                      <w:color w:val="000000"/>
                      <w:sz w:val="32"/>
                      <w:szCs w:val="32"/>
                      <w:lang w:val="en-US"/>
                    </w:rPr>
                  </w:rPrChange>
                </w:rPr>
                <w:t>values</w:t>
              </w:r>
              <w:r w:rsidRPr="00E066BD">
                <w:rPr>
                  <w:b/>
                  <w:bCs/>
                  <w:lang w:val="en-US"/>
                  <w:rPrChange w:id="7312" w:author="Borja Gonzalez" w:date="2017-09-28T19:30:00Z">
                    <w:rPr>
                      <w:rFonts w:ascii="Monaco" w:hAnsi="Monaco" w:cs="Monaco"/>
                      <w:b/>
                      <w:bCs/>
                      <w:color w:val="000000"/>
                      <w:sz w:val="32"/>
                      <w:szCs w:val="32"/>
                      <w:lang w:val="en-US"/>
                    </w:rPr>
                  </w:rPrChange>
                </w:rPr>
                <w:t>[</w:t>
              </w:r>
              <w:r w:rsidRPr="00E066BD">
                <w:rPr>
                  <w:lang w:val="en-US"/>
                  <w:rPrChange w:id="7313" w:author="Borja Gonzalez" w:date="2017-09-28T19:30:00Z">
                    <w:rPr>
                      <w:rFonts w:ascii="Monaco" w:hAnsi="Monaco" w:cs="Monaco"/>
                      <w:color w:val="000000"/>
                      <w:sz w:val="32"/>
                      <w:szCs w:val="32"/>
                      <w:lang w:val="en-US"/>
                    </w:rPr>
                  </w:rPrChange>
                </w:rPr>
                <w:t>i</w:t>
              </w:r>
              <w:r w:rsidRPr="00E066BD">
                <w:rPr>
                  <w:b/>
                  <w:bCs/>
                  <w:lang w:val="en-US"/>
                  <w:rPrChange w:id="7314" w:author="Borja Gonzalez" w:date="2017-09-28T19:30:00Z">
                    <w:rPr>
                      <w:rFonts w:ascii="Monaco" w:hAnsi="Monaco" w:cs="Monaco"/>
                      <w:b/>
                      <w:bCs/>
                      <w:color w:val="000000"/>
                      <w:sz w:val="32"/>
                      <w:szCs w:val="32"/>
                      <w:lang w:val="en-US"/>
                    </w:rPr>
                  </w:rPrChange>
                </w:rPr>
                <w:t>][</w:t>
              </w:r>
              <w:r w:rsidRPr="00E066BD">
                <w:rPr>
                  <w:b/>
                  <w:bCs/>
                  <w:color w:val="0000CF"/>
                  <w:lang w:val="en-US"/>
                  <w:rPrChange w:id="7315" w:author="Borja Gonzalez" w:date="2017-09-28T19:30:00Z">
                    <w:rPr>
                      <w:rFonts w:ascii="Monaco" w:hAnsi="Monaco" w:cs="Monaco"/>
                      <w:b/>
                      <w:bCs/>
                      <w:color w:val="0000CF"/>
                      <w:sz w:val="32"/>
                      <w:szCs w:val="32"/>
                      <w:lang w:val="en-US"/>
                    </w:rPr>
                  </w:rPrChange>
                </w:rPr>
                <w:t>2</w:t>
              </w:r>
              <w:r w:rsidRPr="00E066BD">
                <w:rPr>
                  <w:b/>
                  <w:bCs/>
                  <w:lang w:val="en-US"/>
                  <w:rPrChange w:id="7316"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317" w:author="Borja Gonzalez" w:date="2017-09-28T19:30:00Z"/>
                <w:lang w:val="en-US"/>
                <w:rPrChange w:id="7318" w:author="Borja Gonzalez" w:date="2017-09-28T19:30:00Z">
                  <w:rPr>
                    <w:ins w:id="7319" w:author="Borja Gonzalez" w:date="2017-09-28T19:30:00Z"/>
                    <w:rFonts w:ascii="Monaco" w:eastAsiaTheme="majorEastAsia" w:hAnsi="Monaco" w:cs="Monaco"/>
                    <w:color w:val="243F60" w:themeColor="accent1" w:themeShade="7F"/>
                    <w:sz w:val="32"/>
                    <w:szCs w:val="32"/>
                    <w:lang w:val="en-US"/>
                  </w:rPr>
                </w:rPrChange>
              </w:rPr>
              <w:pPrChange w:id="7320" w:author="GONZALEZ DIAZ, BORJA" w:date="2017-09-29T19:26:00Z">
                <w:pPr>
                  <w:keepNext/>
                  <w:keepLines/>
                  <w:widowControl w:val="0"/>
                  <w:autoSpaceDE w:val="0"/>
                  <w:autoSpaceDN w:val="0"/>
                  <w:adjustRightInd w:val="0"/>
                  <w:spacing w:before="200"/>
                  <w:outlineLvl w:val="4"/>
                </w:pPr>
              </w:pPrChange>
            </w:pPr>
            <w:ins w:id="7321" w:author="Borja Gonzalez" w:date="2017-09-28T19:30:00Z">
              <w:r w:rsidRPr="00E066BD">
                <w:rPr>
                  <w:lang w:val="en-US"/>
                  <w:rPrChange w:id="7322" w:author="Borja Gonzalez" w:date="2017-09-28T19:30:00Z">
                    <w:rPr>
                      <w:rFonts w:ascii="Monaco" w:hAnsi="Monaco" w:cs="Monaco"/>
                      <w:sz w:val="32"/>
                      <w:szCs w:val="32"/>
                      <w:lang w:val="en-US"/>
                    </w:rPr>
                  </w:rPrChange>
                </w:rPr>
                <w:t xml:space="preserve">                </w:t>
              </w:r>
              <w:proofErr w:type="gramStart"/>
              <w:r w:rsidRPr="00E066BD">
                <w:rPr>
                  <w:lang w:val="en-US"/>
                  <w:rPrChange w:id="7323" w:author="Borja Gonzalez" w:date="2017-09-28T19:30:00Z">
                    <w:rPr>
                      <w:rFonts w:ascii="Monaco" w:hAnsi="Monaco" w:cs="Monaco"/>
                      <w:sz w:val="32"/>
                      <w:szCs w:val="32"/>
                      <w:lang w:val="en-US"/>
                    </w:rPr>
                  </w:rPrChange>
                </w:rPr>
                <w:t>min</w:t>
              </w:r>
              <w:r w:rsidRPr="00E066BD">
                <w:rPr>
                  <w:b/>
                  <w:bCs/>
                  <w:lang w:val="en-US"/>
                  <w:rPrChange w:id="7324" w:author="Borja Gonzalez" w:date="2017-09-28T19:30:00Z">
                    <w:rPr>
                      <w:rFonts w:ascii="Monaco" w:hAnsi="Monaco" w:cs="Monaco"/>
                      <w:b/>
                      <w:bCs/>
                      <w:color w:val="000000"/>
                      <w:sz w:val="32"/>
                      <w:szCs w:val="32"/>
                      <w:lang w:val="en-US"/>
                    </w:rPr>
                  </w:rPrChange>
                </w:rPr>
                <w:t>.</w:t>
              </w:r>
              <w:r w:rsidRPr="00E066BD">
                <w:rPr>
                  <w:lang w:val="en-US"/>
                  <w:rPrChange w:id="7325" w:author="Borja Gonzalez" w:date="2017-09-28T19:30:00Z">
                    <w:rPr>
                      <w:rFonts w:ascii="Monaco" w:hAnsi="Monaco" w:cs="Monaco"/>
                      <w:color w:val="000000"/>
                      <w:sz w:val="32"/>
                      <w:szCs w:val="32"/>
                      <w:lang w:val="en-US"/>
                    </w:rPr>
                  </w:rPrChange>
                </w:rPr>
                <w:t>push</w:t>
              </w:r>
              <w:proofErr w:type="gramEnd"/>
              <w:r w:rsidRPr="00E066BD">
                <w:rPr>
                  <w:b/>
                  <w:bCs/>
                  <w:lang w:val="en-US"/>
                  <w:rPrChange w:id="7326" w:author="Borja Gonzalez" w:date="2017-09-28T19:30:00Z">
                    <w:rPr>
                      <w:rFonts w:ascii="Monaco" w:hAnsi="Monaco" w:cs="Monaco"/>
                      <w:b/>
                      <w:bCs/>
                      <w:color w:val="000000"/>
                      <w:sz w:val="32"/>
                      <w:szCs w:val="32"/>
                      <w:lang w:val="en-US"/>
                    </w:rPr>
                  </w:rPrChange>
                </w:rPr>
                <w:t>(</w:t>
              </w:r>
              <w:r w:rsidRPr="00E066BD">
                <w:rPr>
                  <w:lang w:val="en-US"/>
                  <w:rPrChange w:id="7327" w:author="Borja Gonzalez" w:date="2017-09-28T19:30:00Z">
                    <w:rPr>
                      <w:rFonts w:ascii="Monaco" w:hAnsi="Monaco" w:cs="Monaco"/>
                      <w:color w:val="000000"/>
                      <w:sz w:val="32"/>
                      <w:szCs w:val="32"/>
                      <w:lang w:val="en-US"/>
                    </w:rPr>
                  </w:rPrChange>
                </w:rPr>
                <w:t>max_minimo</w:t>
              </w:r>
              <w:r w:rsidRPr="00E066BD">
                <w:rPr>
                  <w:b/>
                  <w:bCs/>
                  <w:lang w:val="en-US"/>
                  <w:rPrChange w:id="7328" w:author="Borja Gonzalez" w:date="2017-09-28T19:30:00Z">
                    <w:rPr>
                      <w:rFonts w:ascii="Monaco" w:hAnsi="Monaco" w:cs="Monaco"/>
                      <w:b/>
                      <w:bCs/>
                      <w:color w:val="000000"/>
                      <w:sz w:val="32"/>
                      <w:szCs w:val="32"/>
                      <w:lang w:val="en-US"/>
                    </w:rPr>
                  </w:rPrChange>
                </w:rPr>
                <w:t>[</w:t>
              </w:r>
              <w:r w:rsidRPr="00E066BD">
                <w:rPr>
                  <w:b/>
                  <w:bCs/>
                  <w:color w:val="0000CF"/>
                  <w:lang w:val="en-US"/>
                  <w:rPrChange w:id="7329" w:author="Borja Gonzalez" w:date="2017-09-28T19:30:00Z">
                    <w:rPr>
                      <w:rFonts w:ascii="Monaco" w:hAnsi="Monaco" w:cs="Monaco"/>
                      <w:b/>
                      <w:bCs/>
                      <w:color w:val="0000CF"/>
                      <w:sz w:val="32"/>
                      <w:szCs w:val="32"/>
                      <w:lang w:val="en-US"/>
                    </w:rPr>
                  </w:rPrChange>
                </w:rPr>
                <w:t>0</w:t>
              </w:r>
              <w:r w:rsidRPr="00E066BD">
                <w:rPr>
                  <w:b/>
                  <w:bCs/>
                  <w:lang w:val="en-US"/>
                  <w:rPrChange w:id="7330" w:author="Borja Gonzalez" w:date="2017-09-28T19:30:00Z">
                    <w:rPr>
                      <w:rFonts w:ascii="Monaco" w:hAnsi="Monaco" w:cs="Monaco"/>
                      <w:b/>
                      <w:bCs/>
                      <w:color w:val="000000"/>
                      <w:sz w:val="32"/>
                      <w:szCs w:val="32"/>
                      <w:lang w:val="en-US"/>
                    </w:rPr>
                  </w:rPrChange>
                </w:rPr>
                <w:t>].</w:t>
              </w:r>
              <w:r w:rsidRPr="00E066BD">
                <w:rPr>
                  <w:lang w:val="en-US"/>
                  <w:rPrChange w:id="7331" w:author="Borja Gonzalez" w:date="2017-09-28T19:30:00Z">
                    <w:rPr>
                      <w:rFonts w:ascii="Monaco" w:hAnsi="Monaco" w:cs="Monaco"/>
                      <w:color w:val="000000"/>
                      <w:sz w:val="32"/>
                      <w:szCs w:val="32"/>
                      <w:lang w:val="en-US"/>
                    </w:rPr>
                  </w:rPrChange>
                </w:rPr>
                <w:t>values</w:t>
              </w:r>
              <w:r w:rsidRPr="00E066BD">
                <w:rPr>
                  <w:b/>
                  <w:bCs/>
                  <w:lang w:val="en-US"/>
                  <w:rPrChange w:id="7332" w:author="Borja Gonzalez" w:date="2017-09-28T19:30:00Z">
                    <w:rPr>
                      <w:rFonts w:ascii="Monaco" w:hAnsi="Monaco" w:cs="Monaco"/>
                      <w:b/>
                      <w:bCs/>
                      <w:color w:val="000000"/>
                      <w:sz w:val="32"/>
                      <w:szCs w:val="32"/>
                      <w:lang w:val="en-US"/>
                    </w:rPr>
                  </w:rPrChange>
                </w:rPr>
                <w:t>[</w:t>
              </w:r>
              <w:r w:rsidRPr="00E066BD">
                <w:rPr>
                  <w:lang w:val="en-US"/>
                  <w:rPrChange w:id="7333" w:author="Borja Gonzalez" w:date="2017-09-28T19:30:00Z">
                    <w:rPr>
                      <w:rFonts w:ascii="Monaco" w:hAnsi="Monaco" w:cs="Monaco"/>
                      <w:color w:val="000000"/>
                      <w:sz w:val="32"/>
                      <w:szCs w:val="32"/>
                      <w:lang w:val="en-US"/>
                    </w:rPr>
                  </w:rPrChange>
                </w:rPr>
                <w:t>i</w:t>
              </w:r>
              <w:r w:rsidRPr="00E066BD">
                <w:rPr>
                  <w:b/>
                  <w:bCs/>
                  <w:lang w:val="en-US"/>
                  <w:rPrChange w:id="7334" w:author="Borja Gonzalez" w:date="2017-09-28T19:30:00Z">
                    <w:rPr>
                      <w:rFonts w:ascii="Monaco" w:hAnsi="Monaco" w:cs="Monaco"/>
                      <w:b/>
                      <w:bCs/>
                      <w:color w:val="000000"/>
                      <w:sz w:val="32"/>
                      <w:szCs w:val="32"/>
                      <w:lang w:val="en-US"/>
                    </w:rPr>
                  </w:rPrChange>
                </w:rPr>
                <w:t>][</w:t>
              </w:r>
              <w:r w:rsidRPr="00E066BD">
                <w:rPr>
                  <w:b/>
                  <w:bCs/>
                  <w:color w:val="0000CF"/>
                  <w:lang w:val="en-US"/>
                  <w:rPrChange w:id="7335" w:author="Borja Gonzalez" w:date="2017-09-28T19:30:00Z">
                    <w:rPr>
                      <w:rFonts w:ascii="Monaco" w:hAnsi="Monaco" w:cs="Monaco"/>
                      <w:b/>
                      <w:bCs/>
                      <w:color w:val="0000CF"/>
                      <w:sz w:val="32"/>
                      <w:szCs w:val="32"/>
                      <w:lang w:val="en-US"/>
                    </w:rPr>
                  </w:rPrChange>
                </w:rPr>
                <w:t>3</w:t>
              </w:r>
              <w:r w:rsidRPr="00E066BD">
                <w:rPr>
                  <w:b/>
                  <w:bCs/>
                  <w:lang w:val="en-US"/>
                  <w:rPrChange w:id="7336"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337" w:author="Borja Gonzalez" w:date="2017-09-28T19:30:00Z"/>
                <w:lang w:val="en-US"/>
                <w:rPrChange w:id="7338" w:author="Borja Gonzalez" w:date="2017-09-28T19:30:00Z">
                  <w:rPr>
                    <w:ins w:id="7339" w:author="Borja Gonzalez" w:date="2017-09-28T19:30:00Z"/>
                    <w:rFonts w:ascii="Monaco" w:eastAsiaTheme="majorEastAsia" w:hAnsi="Monaco" w:cs="Monaco"/>
                    <w:color w:val="243F60" w:themeColor="accent1" w:themeShade="7F"/>
                    <w:sz w:val="32"/>
                    <w:szCs w:val="32"/>
                    <w:lang w:val="en-US"/>
                  </w:rPr>
                </w:rPrChange>
              </w:rPr>
              <w:pPrChange w:id="7340" w:author="GONZALEZ DIAZ, BORJA" w:date="2017-09-29T19:26:00Z">
                <w:pPr>
                  <w:keepNext/>
                  <w:keepLines/>
                  <w:widowControl w:val="0"/>
                  <w:autoSpaceDE w:val="0"/>
                  <w:autoSpaceDN w:val="0"/>
                  <w:adjustRightInd w:val="0"/>
                  <w:spacing w:before="200"/>
                  <w:outlineLvl w:val="4"/>
                </w:pPr>
              </w:pPrChange>
            </w:pPr>
            <w:ins w:id="7341" w:author="Borja Gonzalez" w:date="2017-09-28T19:30:00Z">
              <w:r w:rsidRPr="00E066BD">
                <w:rPr>
                  <w:lang w:val="en-US"/>
                  <w:rPrChange w:id="7342" w:author="Borja Gonzalez" w:date="2017-09-28T19:30:00Z">
                    <w:rPr>
                      <w:rFonts w:ascii="Monaco" w:hAnsi="Monaco" w:cs="Monaco"/>
                      <w:sz w:val="32"/>
                      <w:szCs w:val="32"/>
                      <w:lang w:val="en-US"/>
                    </w:rPr>
                  </w:rPrChange>
                </w:rPr>
                <w:t xml:space="preserve">                </w:t>
              </w:r>
              <w:proofErr w:type="gramStart"/>
              <w:r w:rsidRPr="00E066BD">
                <w:rPr>
                  <w:lang w:val="en-US"/>
                  <w:rPrChange w:id="7343" w:author="Borja Gonzalez" w:date="2017-09-28T19:30:00Z">
                    <w:rPr>
                      <w:rFonts w:ascii="Monaco" w:hAnsi="Monaco" w:cs="Monaco"/>
                      <w:sz w:val="32"/>
                      <w:szCs w:val="32"/>
                      <w:lang w:val="en-US"/>
                    </w:rPr>
                  </w:rPrChange>
                </w:rPr>
                <w:t>fecha</w:t>
              </w:r>
              <w:r w:rsidRPr="00E066BD">
                <w:rPr>
                  <w:b/>
                  <w:bCs/>
                  <w:lang w:val="en-US"/>
                  <w:rPrChange w:id="7344" w:author="Borja Gonzalez" w:date="2017-09-28T19:30:00Z">
                    <w:rPr>
                      <w:rFonts w:ascii="Monaco" w:hAnsi="Monaco" w:cs="Monaco"/>
                      <w:b/>
                      <w:bCs/>
                      <w:color w:val="000000"/>
                      <w:sz w:val="32"/>
                      <w:szCs w:val="32"/>
                      <w:lang w:val="en-US"/>
                    </w:rPr>
                  </w:rPrChange>
                </w:rPr>
                <w:t>.</w:t>
              </w:r>
              <w:r w:rsidRPr="00E066BD">
                <w:rPr>
                  <w:lang w:val="en-US"/>
                  <w:rPrChange w:id="7345" w:author="Borja Gonzalez" w:date="2017-09-28T19:30:00Z">
                    <w:rPr>
                      <w:rFonts w:ascii="Monaco" w:hAnsi="Monaco" w:cs="Monaco"/>
                      <w:color w:val="000000"/>
                      <w:sz w:val="32"/>
                      <w:szCs w:val="32"/>
                      <w:lang w:val="en-US"/>
                    </w:rPr>
                  </w:rPrChange>
                </w:rPr>
                <w:t>push</w:t>
              </w:r>
              <w:proofErr w:type="gramEnd"/>
              <w:r w:rsidRPr="00E066BD">
                <w:rPr>
                  <w:b/>
                  <w:bCs/>
                  <w:lang w:val="en-US"/>
                  <w:rPrChange w:id="7346" w:author="Borja Gonzalez" w:date="2017-09-28T19:30:00Z">
                    <w:rPr>
                      <w:rFonts w:ascii="Monaco" w:hAnsi="Monaco" w:cs="Monaco"/>
                      <w:b/>
                      <w:bCs/>
                      <w:color w:val="000000"/>
                      <w:sz w:val="32"/>
                      <w:szCs w:val="32"/>
                      <w:lang w:val="en-US"/>
                    </w:rPr>
                  </w:rPrChange>
                </w:rPr>
                <w:t>(</w:t>
              </w:r>
              <w:r w:rsidRPr="00E066BD">
                <w:rPr>
                  <w:lang w:val="en-US"/>
                  <w:rPrChange w:id="7347" w:author="Borja Gonzalez" w:date="2017-09-28T19:30:00Z">
                    <w:rPr>
                      <w:rFonts w:ascii="Monaco" w:hAnsi="Monaco" w:cs="Monaco"/>
                      <w:color w:val="000000"/>
                      <w:sz w:val="32"/>
                      <w:szCs w:val="32"/>
                      <w:lang w:val="en-US"/>
                    </w:rPr>
                  </w:rPrChange>
                </w:rPr>
                <w:t>max_minimo</w:t>
              </w:r>
              <w:r w:rsidRPr="00E066BD">
                <w:rPr>
                  <w:b/>
                  <w:bCs/>
                  <w:lang w:val="en-US"/>
                  <w:rPrChange w:id="7348" w:author="Borja Gonzalez" w:date="2017-09-28T19:30:00Z">
                    <w:rPr>
                      <w:rFonts w:ascii="Monaco" w:hAnsi="Monaco" w:cs="Monaco"/>
                      <w:b/>
                      <w:bCs/>
                      <w:color w:val="000000"/>
                      <w:sz w:val="32"/>
                      <w:szCs w:val="32"/>
                      <w:lang w:val="en-US"/>
                    </w:rPr>
                  </w:rPrChange>
                </w:rPr>
                <w:t>[</w:t>
              </w:r>
              <w:r w:rsidRPr="00E066BD">
                <w:rPr>
                  <w:b/>
                  <w:bCs/>
                  <w:color w:val="0000CF"/>
                  <w:lang w:val="en-US"/>
                  <w:rPrChange w:id="7349" w:author="Borja Gonzalez" w:date="2017-09-28T19:30:00Z">
                    <w:rPr>
                      <w:rFonts w:ascii="Monaco" w:hAnsi="Monaco" w:cs="Monaco"/>
                      <w:b/>
                      <w:bCs/>
                      <w:color w:val="0000CF"/>
                      <w:sz w:val="32"/>
                      <w:szCs w:val="32"/>
                      <w:lang w:val="en-US"/>
                    </w:rPr>
                  </w:rPrChange>
                </w:rPr>
                <w:t>0</w:t>
              </w:r>
              <w:r w:rsidRPr="00E066BD">
                <w:rPr>
                  <w:b/>
                  <w:bCs/>
                  <w:lang w:val="en-US"/>
                  <w:rPrChange w:id="7350" w:author="Borja Gonzalez" w:date="2017-09-28T19:30:00Z">
                    <w:rPr>
                      <w:rFonts w:ascii="Monaco" w:hAnsi="Monaco" w:cs="Monaco"/>
                      <w:b/>
                      <w:bCs/>
                      <w:color w:val="000000"/>
                      <w:sz w:val="32"/>
                      <w:szCs w:val="32"/>
                      <w:lang w:val="en-US"/>
                    </w:rPr>
                  </w:rPrChange>
                </w:rPr>
                <w:t>].</w:t>
              </w:r>
              <w:r w:rsidRPr="00E066BD">
                <w:rPr>
                  <w:lang w:val="en-US"/>
                  <w:rPrChange w:id="7351" w:author="Borja Gonzalez" w:date="2017-09-28T19:30:00Z">
                    <w:rPr>
                      <w:rFonts w:ascii="Monaco" w:hAnsi="Monaco" w:cs="Monaco"/>
                      <w:color w:val="000000"/>
                      <w:sz w:val="32"/>
                      <w:szCs w:val="32"/>
                      <w:lang w:val="en-US"/>
                    </w:rPr>
                  </w:rPrChange>
                </w:rPr>
                <w:t>values</w:t>
              </w:r>
              <w:r w:rsidRPr="00E066BD">
                <w:rPr>
                  <w:b/>
                  <w:bCs/>
                  <w:lang w:val="en-US"/>
                  <w:rPrChange w:id="7352" w:author="Borja Gonzalez" w:date="2017-09-28T19:30:00Z">
                    <w:rPr>
                      <w:rFonts w:ascii="Monaco" w:hAnsi="Monaco" w:cs="Monaco"/>
                      <w:b/>
                      <w:bCs/>
                      <w:color w:val="000000"/>
                      <w:sz w:val="32"/>
                      <w:szCs w:val="32"/>
                      <w:lang w:val="en-US"/>
                    </w:rPr>
                  </w:rPrChange>
                </w:rPr>
                <w:t>[</w:t>
              </w:r>
              <w:r w:rsidRPr="00E066BD">
                <w:rPr>
                  <w:lang w:val="en-US"/>
                  <w:rPrChange w:id="7353" w:author="Borja Gonzalez" w:date="2017-09-28T19:30:00Z">
                    <w:rPr>
                      <w:rFonts w:ascii="Monaco" w:hAnsi="Monaco" w:cs="Monaco"/>
                      <w:color w:val="000000"/>
                      <w:sz w:val="32"/>
                      <w:szCs w:val="32"/>
                      <w:lang w:val="en-US"/>
                    </w:rPr>
                  </w:rPrChange>
                </w:rPr>
                <w:t>i</w:t>
              </w:r>
              <w:r w:rsidRPr="00E066BD">
                <w:rPr>
                  <w:b/>
                  <w:bCs/>
                  <w:lang w:val="en-US"/>
                  <w:rPrChange w:id="7354" w:author="Borja Gonzalez" w:date="2017-09-28T19:30:00Z">
                    <w:rPr>
                      <w:rFonts w:ascii="Monaco" w:hAnsi="Monaco" w:cs="Monaco"/>
                      <w:b/>
                      <w:bCs/>
                      <w:color w:val="000000"/>
                      <w:sz w:val="32"/>
                      <w:szCs w:val="32"/>
                      <w:lang w:val="en-US"/>
                    </w:rPr>
                  </w:rPrChange>
                </w:rPr>
                <w:t>][</w:t>
              </w:r>
              <w:r w:rsidRPr="00E066BD">
                <w:rPr>
                  <w:b/>
                  <w:bCs/>
                  <w:color w:val="0000CF"/>
                  <w:lang w:val="en-US"/>
                  <w:rPrChange w:id="7355" w:author="Borja Gonzalez" w:date="2017-09-28T19:30:00Z">
                    <w:rPr>
                      <w:rFonts w:ascii="Monaco" w:hAnsi="Monaco" w:cs="Monaco"/>
                      <w:b/>
                      <w:bCs/>
                      <w:color w:val="0000CF"/>
                      <w:sz w:val="32"/>
                      <w:szCs w:val="32"/>
                      <w:lang w:val="en-US"/>
                    </w:rPr>
                  </w:rPrChange>
                </w:rPr>
                <w:t>6</w:t>
              </w:r>
              <w:r w:rsidRPr="00E066BD">
                <w:rPr>
                  <w:b/>
                  <w:bCs/>
                  <w:lang w:val="en-US"/>
                  <w:rPrChange w:id="7356"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357" w:author="Borja Gonzalez" w:date="2017-09-28T19:30:00Z"/>
                <w:lang w:val="en-US"/>
                <w:rPrChange w:id="7358" w:author="Borja Gonzalez" w:date="2017-09-28T19:30:00Z">
                  <w:rPr>
                    <w:ins w:id="7359" w:author="Borja Gonzalez" w:date="2017-09-28T19:30:00Z"/>
                    <w:rFonts w:ascii="Monaco" w:eastAsiaTheme="majorEastAsia" w:hAnsi="Monaco" w:cs="Monaco"/>
                    <w:color w:val="243F60" w:themeColor="accent1" w:themeShade="7F"/>
                    <w:sz w:val="32"/>
                    <w:szCs w:val="32"/>
                    <w:lang w:val="en-US"/>
                  </w:rPr>
                </w:rPrChange>
              </w:rPr>
              <w:pPrChange w:id="7360" w:author="GONZALEZ DIAZ, BORJA" w:date="2017-09-29T19:26:00Z">
                <w:pPr>
                  <w:keepNext/>
                  <w:keepLines/>
                  <w:widowControl w:val="0"/>
                  <w:autoSpaceDE w:val="0"/>
                  <w:autoSpaceDN w:val="0"/>
                  <w:adjustRightInd w:val="0"/>
                  <w:spacing w:before="200"/>
                  <w:outlineLvl w:val="4"/>
                </w:pPr>
              </w:pPrChange>
            </w:pPr>
            <w:ins w:id="7361" w:author="Borja Gonzalez" w:date="2017-09-28T19:30:00Z">
              <w:r w:rsidRPr="00E066BD">
                <w:rPr>
                  <w:lang w:val="en-US"/>
                  <w:rPrChange w:id="7362" w:author="Borja Gonzalez" w:date="2017-09-28T19:30:00Z">
                    <w:rPr>
                      <w:rFonts w:ascii="Monaco" w:hAnsi="Monaco" w:cs="Monaco"/>
                      <w:sz w:val="32"/>
                      <w:szCs w:val="32"/>
                      <w:lang w:val="en-US"/>
                    </w:rPr>
                  </w:rPrChange>
                </w:rPr>
                <w:t xml:space="preserve">                </w:t>
              </w:r>
              <w:r w:rsidRPr="00E066BD">
                <w:rPr>
                  <w:b/>
                  <w:bCs/>
                  <w:color w:val="204A87"/>
                  <w:lang w:val="en-US"/>
                  <w:rPrChange w:id="7363" w:author="Borja Gonzalez" w:date="2017-09-28T19:30:00Z">
                    <w:rPr>
                      <w:rFonts w:ascii="Monaco" w:hAnsi="Monaco" w:cs="Monaco"/>
                      <w:b/>
                      <w:bCs/>
                      <w:color w:val="204A87"/>
                      <w:sz w:val="32"/>
                      <w:szCs w:val="32"/>
                      <w:lang w:val="en-US"/>
                    </w:rPr>
                  </w:rPrChange>
                </w:rPr>
                <w:t>if</w:t>
              </w:r>
              <w:r w:rsidRPr="00E066BD">
                <w:rPr>
                  <w:lang w:val="en-US"/>
                  <w:rPrChange w:id="7364" w:author="Borja Gonzalez" w:date="2017-09-28T19:30:00Z">
                    <w:rPr>
                      <w:rFonts w:ascii="Monaco" w:hAnsi="Monaco" w:cs="Monaco"/>
                      <w:sz w:val="32"/>
                      <w:szCs w:val="32"/>
                      <w:lang w:val="en-US"/>
                    </w:rPr>
                  </w:rPrChange>
                </w:rPr>
                <w:t xml:space="preserve"> </w:t>
              </w:r>
              <w:r w:rsidRPr="00E066BD">
                <w:rPr>
                  <w:b/>
                  <w:bCs/>
                  <w:lang w:val="en-US"/>
                  <w:rPrChange w:id="7365" w:author="Borja Gonzalez" w:date="2017-09-28T19:30:00Z">
                    <w:rPr>
                      <w:rFonts w:ascii="Monaco" w:hAnsi="Monaco" w:cs="Monaco"/>
                      <w:b/>
                      <w:bCs/>
                      <w:color w:val="000000"/>
                      <w:sz w:val="32"/>
                      <w:szCs w:val="32"/>
                      <w:lang w:val="en-US"/>
                    </w:rPr>
                  </w:rPrChange>
                </w:rPr>
                <w:t>(</w:t>
              </w:r>
              <w:r w:rsidRPr="00E066BD">
                <w:rPr>
                  <w:lang w:val="en-US"/>
                  <w:rPrChange w:id="736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367" w:author="Borja Gonzalez" w:date="2017-09-28T19:30:00Z">
                    <w:rPr>
                      <w:rFonts w:ascii="Monaco" w:hAnsi="Monaco" w:cs="Monaco"/>
                      <w:b/>
                      <w:bCs/>
                      <w:color w:val="CE5C00"/>
                      <w:sz w:val="32"/>
                      <w:szCs w:val="32"/>
                      <w:lang w:val="en-US"/>
                    </w:rPr>
                  </w:rPrChange>
                </w:rPr>
                <w:t>==</w:t>
              </w:r>
              <w:r w:rsidRPr="00E066BD">
                <w:rPr>
                  <w:lang w:val="en-US"/>
                  <w:rPrChange w:id="7368" w:author="Borja Gonzalez" w:date="2017-09-28T19:30:00Z">
                    <w:rPr>
                      <w:rFonts w:ascii="Monaco" w:hAnsi="Monaco" w:cs="Monaco"/>
                      <w:sz w:val="32"/>
                      <w:szCs w:val="32"/>
                      <w:lang w:val="en-US"/>
                    </w:rPr>
                  </w:rPrChange>
                </w:rPr>
                <w:t xml:space="preserve"> </w:t>
              </w:r>
              <w:r w:rsidRPr="00E066BD">
                <w:rPr>
                  <w:color w:val="4E9A06"/>
                  <w:lang w:val="en-US"/>
                  <w:rPrChange w:id="7369" w:author="Borja Gonzalez" w:date="2017-09-28T19:30:00Z">
                    <w:rPr>
                      <w:rFonts w:ascii="Monaco" w:hAnsi="Monaco" w:cs="Monaco"/>
                      <w:color w:val="4E9A06"/>
                      <w:sz w:val="32"/>
                      <w:szCs w:val="32"/>
                      <w:lang w:val="en-US"/>
                    </w:rPr>
                  </w:rPrChange>
                </w:rPr>
                <w:t>"h</w:t>
              </w:r>
              <w:proofErr w:type="gramStart"/>
              <w:r w:rsidRPr="00E066BD">
                <w:rPr>
                  <w:color w:val="4E9A06"/>
                  <w:lang w:val="en-US"/>
                  <w:rPrChange w:id="7370" w:author="Borja Gonzalez" w:date="2017-09-28T19:30:00Z">
                    <w:rPr>
                      <w:rFonts w:ascii="Monaco" w:hAnsi="Monaco" w:cs="Monaco"/>
                      <w:color w:val="4E9A06"/>
                      <w:sz w:val="32"/>
                      <w:szCs w:val="32"/>
                      <w:lang w:val="en-US"/>
                    </w:rPr>
                  </w:rPrChange>
                </w:rPr>
                <w:t>"</w:t>
              </w:r>
              <w:r w:rsidRPr="00E066BD">
                <w:rPr>
                  <w:b/>
                  <w:bCs/>
                  <w:lang w:val="en-US"/>
                  <w:rPrChange w:id="7371" w:author="Borja Gonzalez" w:date="2017-09-28T19:30:00Z">
                    <w:rPr>
                      <w:rFonts w:ascii="Monaco" w:hAnsi="Monaco" w:cs="Monaco"/>
                      <w:b/>
                      <w:bCs/>
                      <w:color w:val="000000"/>
                      <w:sz w:val="32"/>
                      <w:szCs w:val="32"/>
                      <w:lang w:val="en-US"/>
                    </w:rPr>
                  </w:rPrChange>
                </w:rPr>
                <w:t>){</w:t>
              </w:r>
              <w:proofErr w:type="gramEnd"/>
            </w:ins>
          </w:p>
          <w:p w14:paraId="71CDAC42" w14:textId="77777777" w:rsidR="00E066BD" w:rsidRPr="00E066BD" w:rsidRDefault="00E066BD">
            <w:pPr>
              <w:rPr>
                <w:ins w:id="7372" w:author="Borja Gonzalez" w:date="2017-09-28T19:30:00Z"/>
                <w:lang w:val="en-US"/>
                <w:rPrChange w:id="7373" w:author="Borja Gonzalez" w:date="2017-09-28T19:30:00Z">
                  <w:rPr>
                    <w:ins w:id="7374" w:author="Borja Gonzalez" w:date="2017-09-28T19:30:00Z"/>
                    <w:rFonts w:ascii="Monaco" w:eastAsiaTheme="majorEastAsia" w:hAnsi="Monaco" w:cs="Monaco"/>
                    <w:color w:val="243F60" w:themeColor="accent1" w:themeShade="7F"/>
                    <w:sz w:val="32"/>
                    <w:szCs w:val="32"/>
                    <w:lang w:val="en-US"/>
                  </w:rPr>
                </w:rPrChange>
              </w:rPr>
              <w:pPrChange w:id="7375" w:author="GONZALEZ DIAZ, BORJA" w:date="2017-09-29T19:26:00Z">
                <w:pPr>
                  <w:keepNext/>
                  <w:keepLines/>
                  <w:widowControl w:val="0"/>
                  <w:autoSpaceDE w:val="0"/>
                  <w:autoSpaceDN w:val="0"/>
                  <w:adjustRightInd w:val="0"/>
                  <w:spacing w:before="200"/>
                  <w:outlineLvl w:val="4"/>
                </w:pPr>
              </w:pPrChange>
            </w:pPr>
            <w:ins w:id="7376" w:author="Borja Gonzalez" w:date="2017-09-28T19:30:00Z">
              <w:r w:rsidRPr="00E066BD">
                <w:rPr>
                  <w:lang w:val="en-US"/>
                  <w:rPrChange w:id="7377" w:author="Borja Gonzalez" w:date="2017-09-28T19:30:00Z">
                    <w:rPr>
                      <w:rFonts w:ascii="Monaco" w:hAnsi="Monaco" w:cs="Monaco"/>
                      <w:sz w:val="32"/>
                      <w:szCs w:val="32"/>
                      <w:lang w:val="en-US"/>
                    </w:rPr>
                  </w:rPrChange>
                </w:rPr>
                <w:t xml:space="preserve">                    max_</w:t>
              </w:r>
              <w:proofErr w:type="gramStart"/>
              <w:r w:rsidRPr="00E066BD">
                <w:rPr>
                  <w:lang w:val="en-US"/>
                  <w:rPrChange w:id="7378" w:author="Borja Gonzalez" w:date="2017-09-28T19:30:00Z">
                    <w:rPr>
                      <w:rFonts w:ascii="Monaco" w:hAnsi="Monaco" w:cs="Monaco"/>
                      <w:sz w:val="32"/>
                      <w:szCs w:val="32"/>
                      <w:lang w:val="en-US"/>
                    </w:rPr>
                  </w:rPrChange>
                </w:rPr>
                <w:t>max</w:t>
              </w:r>
              <w:r w:rsidRPr="00E066BD">
                <w:rPr>
                  <w:b/>
                  <w:bCs/>
                  <w:lang w:val="en-US"/>
                  <w:rPrChange w:id="7379" w:author="Borja Gonzalez" w:date="2017-09-28T19:30:00Z">
                    <w:rPr>
                      <w:rFonts w:ascii="Monaco" w:hAnsi="Monaco" w:cs="Monaco"/>
                      <w:b/>
                      <w:bCs/>
                      <w:color w:val="000000"/>
                      <w:sz w:val="32"/>
                      <w:szCs w:val="32"/>
                      <w:lang w:val="en-US"/>
                    </w:rPr>
                  </w:rPrChange>
                </w:rPr>
                <w:t>.</w:t>
              </w:r>
              <w:r w:rsidRPr="00E066BD">
                <w:rPr>
                  <w:lang w:val="en-US"/>
                  <w:rPrChange w:id="7380" w:author="Borja Gonzalez" w:date="2017-09-28T19:30:00Z">
                    <w:rPr>
                      <w:rFonts w:ascii="Monaco" w:hAnsi="Monaco" w:cs="Monaco"/>
                      <w:color w:val="000000"/>
                      <w:sz w:val="32"/>
                      <w:szCs w:val="32"/>
                      <w:lang w:val="en-US"/>
                    </w:rPr>
                  </w:rPrChange>
                </w:rPr>
                <w:t>push</w:t>
              </w:r>
              <w:proofErr w:type="gramEnd"/>
              <w:r w:rsidRPr="00E066BD">
                <w:rPr>
                  <w:b/>
                  <w:bCs/>
                  <w:lang w:val="en-US"/>
                  <w:rPrChange w:id="7381" w:author="Borja Gonzalez" w:date="2017-09-28T19:30:00Z">
                    <w:rPr>
                      <w:rFonts w:ascii="Monaco" w:hAnsi="Monaco" w:cs="Monaco"/>
                      <w:b/>
                      <w:bCs/>
                      <w:color w:val="000000"/>
                      <w:sz w:val="32"/>
                      <w:szCs w:val="32"/>
                      <w:lang w:val="en-US"/>
                    </w:rPr>
                  </w:rPrChange>
                </w:rPr>
                <w:t>(</w:t>
              </w:r>
              <w:r w:rsidRPr="00E066BD">
                <w:rPr>
                  <w:b/>
                  <w:bCs/>
                  <w:color w:val="0000CF"/>
                  <w:lang w:val="en-US"/>
                  <w:rPrChange w:id="7382" w:author="Borja Gonzalez" w:date="2017-09-28T19:30:00Z">
                    <w:rPr>
                      <w:rFonts w:ascii="Monaco" w:hAnsi="Monaco" w:cs="Monaco"/>
                      <w:b/>
                      <w:bCs/>
                      <w:color w:val="0000CF"/>
                      <w:sz w:val="32"/>
                      <w:szCs w:val="32"/>
                      <w:lang w:val="en-US"/>
                    </w:rPr>
                  </w:rPrChange>
                </w:rPr>
                <w:t>72.5</w:t>
              </w:r>
              <w:r w:rsidRPr="00E066BD">
                <w:rPr>
                  <w:b/>
                  <w:bCs/>
                  <w:lang w:val="en-US"/>
                  <w:rPrChange w:id="7383"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384" w:author="Borja Gonzalez" w:date="2017-09-28T19:30:00Z"/>
                <w:lang w:val="en-US"/>
                <w:rPrChange w:id="7385" w:author="Borja Gonzalez" w:date="2017-09-28T19:30:00Z">
                  <w:rPr>
                    <w:ins w:id="7386" w:author="Borja Gonzalez" w:date="2017-09-28T19:30:00Z"/>
                    <w:rFonts w:ascii="Monaco" w:eastAsiaTheme="majorEastAsia" w:hAnsi="Monaco" w:cs="Monaco"/>
                    <w:color w:val="243F60" w:themeColor="accent1" w:themeShade="7F"/>
                    <w:sz w:val="32"/>
                    <w:szCs w:val="32"/>
                    <w:lang w:val="en-US"/>
                  </w:rPr>
                </w:rPrChange>
              </w:rPr>
              <w:pPrChange w:id="7387" w:author="GONZALEZ DIAZ, BORJA" w:date="2017-09-29T19:26:00Z">
                <w:pPr>
                  <w:keepNext/>
                  <w:keepLines/>
                  <w:widowControl w:val="0"/>
                  <w:autoSpaceDE w:val="0"/>
                  <w:autoSpaceDN w:val="0"/>
                  <w:adjustRightInd w:val="0"/>
                  <w:spacing w:before="200"/>
                  <w:outlineLvl w:val="4"/>
                </w:pPr>
              </w:pPrChange>
            </w:pPr>
            <w:ins w:id="7388" w:author="Borja Gonzalez" w:date="2017-09-28T19:30:00Z">
              <w:r w:rsidRPr="00E066BD">
                <w:rPr>
                  <w:lang w:val="en-US"/>
                  <w:rPrChange w:id="7389" w:author="Borja Gonzalez" w:date="2017-09-28T19:30:00Z">
                    <w:rPr>
                      <w:rFonts w:ascii="Monaco" w:hAnsi="Monaco" w:cs="Monaco"/>
                      <w:sz w:val="32"/>
                      <w:szCs w:val="32"/>
                      <w:lang w:val="en-US"/>
                    </w:rPr>
                  </w:rPrChange>
                </w:rPr>
                <w:t xml:space="preserve">                    max_</w:t>
              </w:r>
              <w:proofErr w:type="gramStart"/>
              <w:r w:rsidRPr="00E066BD">
                <w:rPr>
                  <w:lang w:val="en-US"/>
                  <w:rPrChange w:id="7390" w:author="Borja Gonzalez" w:date="2017-09-28T19:30:00Z">
                    <w:rPr>
                      <w:rFonts w:ascii="Monaco" w:hAnsi="Monaco" w:cs="Monaco"/>
                      <w:sz w:val="32"/>
                      <w:szCs w:val="32"/>
                      <w:lang w:val="en-US"/>
                    </w:rPr>
                  </w:rPrChange>
                </w:rPr>
                <w:t>min</w:t>
              </w:r>
              <w:r w:rsidRPr="00E066BD">
                <w:rPr>
                  <w:b/>
                  <w:bCs/>
                  <w:lang w:val="en-US"/>
                  <w:rPrChange w:id="7391" w:author="Borja Gonzalez" w:date="2017-09-28T19:30:00Z">
                    <w:rPr>
                      <w:rFonts w:ascii="Monaco" w:hAnsi="Monaco" w:cs="Monaco"/>
                      <w:b/>
                      <w:bCs/>
                      <w:color w:val="000000"/>
                      <w:sz w:val="32"/>
                      <w:szCs w:val="32"/>
                      <w:lang w:val="en-US"/>
                    </w:rPr>
                  </w:rPrChange>
                </w:rPr>
                <w:t>.</w:t>
              </w:r>
              <w:r w:rsidRPr="00E066BD">
                <w:rPr>
                  <w:lang w:val="en-US"/>
                  <w:rPrChange w:id="7392" w:author="Borja Gonzalez" w:date="2017-09-28T19:30:00Z">
                    <w:rPr>
                      <w:rFonts w:ascii="Monaco" w:hAnsi="Monaco" w:cs="Monaco"/>
                      <w:color w:val="000000"/>
                      <w:sz w:val="32"/>
                      <w:szCs w:val="32"/>
                      <w:lang w:val="en-US"/>
                    </w:rPr>
                  </w:rPrChange>
                </w:rPr>
                <w:t>push</w:t>
              </w:r>
              <w:proofErr w:type="gramEnd"/>
              <w:r w:rsidRPr="00E066BD">
                <w:rPr>
                  <w:b/>
                  <w:bCs/>
                  <w:lang w:val="en-US"/>
                  <w:rPrChange w:id="7393" w:author="Borja Gonzalez" w:date="2017-09-28T19:30:00Z">
                    <w:rPr>
                      <w:rFonts w:ascii="Monaco" w:hAnsi="Monaco" w:cs="Monaco"/>
                      <w:b/>
                      <w:bCs/>
                      <w:color w:val="000000"/>
                      <w:sz w:val="32"/>
                      <w:szCs w:val="32"/>
                      <w:lang w:val="en-US"/>
                    </w:rPr>
                  </w:rPrChange>
                </w:rPr>
                <w:t>(</w:t>
              </w:r>
              <w:r w:rsidRPr="00E066BD">
                <w:rPr>
                  <w:b/>
                  <w:bCs/>
                  <w:color w:val="0000CF"/>
                  <w:lang w:val="en-US"/>
                  <w:rPrChange w:id="7394" w:author="Borja Gonzalez" w:date="2017-09-28T19:30:00Z">
                    <w:rPr>
                      <w:rFonts w:ascii="Monaco" w:hAnsi="Monaco" w:cs="Monaco"/>
                      <w:b/>
                      <w:bCs/>
                      <w:color w:val="0000CF"/>
                      <w:sz w:val="32"/>
                      <w:szCs w:val="32"/>
                      <w:lang w:val="en-US"/>
                    </w:rPr>
                  </w:rPrChange>
                </w:rPr>
                <w:t>48.3</w:t>
              </w:r>
              <w:r w:rsidRPr="00E066BD">
                <w:rPr>
                  <w:b/>
                  <w:bCs/>
                  <w:lang w:val="en-US"/>
                  <w:rPrChange w:id="7395"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396" w:author="Borja Gonzalez" w:date="2017-09-28T19:30:00Z"/>
                <w:lang w:val="en-US"/>
                <w:rPrChange w:id="7397" w:author="Borja Gonzalez" w:date="2017-09-28T19:30:00Z">
                  <w:rPr>
                    <w:ins w:id="7398" w:author="Borja Gonzalez" w:date="2017-09-28T19:30:00Z"/>
                    <w:rFonts w:ascii="Monaco" w:eastAsiaTheme="majorEastAsia" w:hAnsi="Monaco" w:cs="Monaco"/>
                    <w:color w:val="243F60" w:themeColor="accent1" w:themeShade="7F"/>
                    <w:sz w:val="32"/>
                    <w:szCs w:val="32"/>
                    <w:lang w:val="en-US"/>
                  </w:rPr>
                </w:rPrChange>
              </w:rPr>
              <w:pPrChange w:id="7399" w:author="GONZALEZ DIAZ, BORJA" w:date="2017-09-29T19:26:00Z">
                <w:pPr>
                  <w:keepNext/>
                  <w:keepLines/>
                  <w:widowControl w:val="0"/>
                  <w:autoSpaceDE w:val="0"/>
                  <w:autoSpaceDN w:val="0"/>
                  <w:adjustRightInd w:val="0"/>
                  <w:spacing w:before="200"/>
                  <w:outlineLvl w:val="4"/>
                </w:pPr>
              </w:pPrChange>
            </w:pPr>
            <w:ins w:id="7400" w:author="Borja Gonzalez" w:date="2017-09-28T19:30:00Z">
              <w:r w:rsidRPr="00E066BD">
                <w:rPr>
                  <w:lang w:val="en-US"/>
                  <w:rPrChange w:id="7401" w:author="Borja Gonzalez" w:date="2017-09-28T19:30:00Z">
                    <w:rPr>
                      <w:rFonts w:ascii="Monaco" w:hAnsi="Monaco" w:cs="Monaco"/>
                      <w:sz w:val="32"/>
                      <w:szCs w:val="32"/>
                      <w:lang w:val="en-US"/>
                    </w:rPr>
                  </w:rPrChange>
                </w:rPr>
                <w:t xml:space="preserve">                    min_</w:t>
              </w:r>
              <w:proofErr w:type="gramStart"/>
              <w:r w:rsidRPr="00E066BD">
                <w:rPr>
                  <w:lang w:val="en-US"/>
                  <w:rPrChange w:id="7402" w:author="Borja Gonzalez" w:date="2017-09-28T19:30:00Z">
                    <w:rPr>
                      <w:rFonts w:ascii="Monaco" w:hAnsi="Monaco" w:cs="Monaco"/>
                      <w:sz w:val="32"/>
                      <w:szCs w:val="32"/>
                      <w:lang w:val="en-US"/>
                    </w:rPr>
                  </w:rPrChange>
                </w:rPr>
                <w:t>max</w:t>
              </w:r>
              <w:r w:rsidRPr="00E066BD">
                <w:rPr>
                  <w:b/>
                  <w:bCs/>
                  <w:lang w:val="en-US"/>
                  <w:rPrChange w:id="7403" w:author="Borja Gonzalez" w:date="2017-09-28T19:30:00Z">
                    <w:rPr>
                      <w:rFonts w:ascii="Monaco" w:hAnsi="Monaco" w:cs="Monaco"/>
                      <w:b/>
                      <w:bCs/>
                      <w:color w:val="000000"/>
                      <w:sz w:val="32"/>
                      <w:szCs w:val="32"/>
                      <w:lang w:val="en-US"/>
                    </w:rPr>
                  </w:rPrChange>
                </w:rPr>
                <w:t>.</w:t>
              </w:r>
              <w:r w:rsidRPr="00E066BD">
                <w:rPr>
                  <w:lang w:val="en-US"/>
                  <w:rPrChange w:id="7404" w:author="Borja Gonzalez" w:date="2017-09-28T19:30:00Z">
                    <w:rPr>
                      <w:rFonts w:ascii="Monaco" w:hAnsi="Monaco" w:cs="Monaco"/>
                      <w:color w:val="000000"/>
                      <w:sz w:val="32"/>
                      <w:szCs w:val="32"/>
                      <w:lang w:val="en-US"/>
                    </w:rPr>
                  </w:rPrChange>
                </w:rPr>
                <w:t>push</w:t>
              </w:r>
              <w:proofErr w:type="gramEnd"/>
              <w:r w:rsidRPr="00E066BD">
                <w:rPr>
                  <w:b/>
                  <w:bCs/>
                  <w:lang w:val="en-US"/>
                  <w:rPrChange w:id="7405" w:author="Borja Gonzalez" w:date="2017-09-28T19:30:00Z">
                    <w:rPr>
                      <w:rFonts w:ascii="Monaco" w:hAnsi="Monaco" w:cs="Monaco"/>
                      <w:b/>
                      <w:bCs/>
                      <w:color w:val="000000"/>
                      <w:sz w:val="32"/>
                      <w:szCs w:val="32"/>
                      <w:lang w:val="en-US"/>
                    </w:rPr>
                  </w:rPrChange>
                </w:rPr>
                <w:t>(</w:t>
              </w:r>
              <w:r w:rsidRPr="00E066BD">
                <w:rPr>
                  <w:b/>
                  <w:bCs/>
                  <w:color w:val="CE5C00"/>
                  <w:lang w:val="en-US"/>
                  <w:rPrChange w:id="7406" w:author="Borja Gonzalez" w:date="2017-09-28T19:30:00Z">
                    <w:rPr>
                      <w:rFonts w:ascii="Monaco" w:hAnsi="Monaco" w:cs="Monaco"/>
                      <w:b/>
                      <w:bCs/>
                      <w:color w:val="CE5C00"/>
                      <w:sz w:val="32"/>
                      <w:szCs w:val="32"/>
                      <w:lang w:val="en-US"/>
                    </w:rPr>
                  </w:rPrChange>
                </w:rPr>
                <w:t>-</w:t>
              </w:r>
              <w:r w:rsidRPr="00E066BD">
                <w:rPr>
                  <w:b/>
                  <w:bCs/>
                  <w:color w:val="0000CF"/>
                  <w:lang w:val="en-US"/>
                  <w:rPrChange w:id="7407" w:author="Borja Gonzalez" w:date="2017-09-28T19:30:00Z">
                    <w:rPr>
                      <w:rFonts w:ascii="Monaco" w:hAnsi="Monaco" w:cs="Monaco"/>
                      <w:b/>
                      <w:bCs/>
                      <w:color w:val="0000CF"/>
                      <w:sz w:val="32"/>
                      <w:szCs w:val="32"/>
                      <w:lang w:val="en-US"/>
                    </w:rPr>
                  </w:rPrChange>
                </w:rPr>
                <w:t>82.6</w:t>
              </w:r>
              <w:r w:rsidRPr="00E066BD">
                <w:rPr>
                  <w:b/>
                  <w:bCs/>
                  <w:lang w:val="en-US"/>
                  <w:rPrChange w:id="7408"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409" w:author="Borja Gonzalez" w:date="2017-09-28T19:30:00Z"/>
                <w:lang w:val="en-US"/>
                <w:rPrChange w:id="7410" w:author="Borja Gonzalez" w:date="2017-09-28T19:30:00Z">
                  <w:rPr>
                    <w:ins w:id="7411" w:author="Borja Gonzalez" w:date="2017-09-28T19:30:00Z"/>
                    <w:rFonts w:ascii="Monaco" w:hAnsi="Monaco" w:cs="Monaco"/>
                    <w:sz w:val="32"/>
                    <w:szCs w:val="32"/>
                    <w:lang w:val="en-US"/>
                  </w:rPr>
                </w:rPrChange>
              </w:rPr>
              <w:pPrChange w:id="7412" w:author="GONZALEZ DIAZ, BORJA" w:date="2017-09-29T19:26:00Z">
                <w:pPr>
                  <w:widowControl w:val="0"/>
                  <w:autoSpaceDE w:val="0"/>
                  <w:autoSpaceDN w:val="0"/>
                  <w:adjustRightInd w:val="0"/>
                </w:pPr>
              </w:pPrChange>
            </w:pPr>
            <w:ins w:id="7413" w:author="Borja Gonzalez" w:date="2017-09-28T19:30:00Z">
              <w:r w:rsidRPr="00E066BD">
                <w:rPr>
                  <w:lang w:val="en-US"/>
                  <w:rPrChange w:id="7414" w:author="Borja Gonzalez" w:date="2017-09-28T19:30:00Z">
                    <w:rPr>
                      <w:rFonts w:ascii="Monaco" w:hAnsi="Monaco" w:cs="Monaco"/>
                      <w:sz w:val="32"/>
                      <w:szCs w:val="32"/>
                      <w:lang w:val="en-US"/>
                    </w:rPr>
                  </w:rPrChange>
                </w:rPr>
                <w:t xml:space="preserve">                    min_</w:t>
              </w:r>
              <w:proofErr w:type="gramStart"/>
              <w:r w:rsidRPr="00E066BD">
                <w:rPr>
                  <w:lang w:val="en-US"/>
                  <w:rPrChange w:id="7415" w:author="Borja Gonzalez" w:date="2017-09-28T19:30:00Z">
                    <w:rPr>
                      <w:rFonts w:ascii="Monaco" w:hAnsi="Monaco" w:cs="Monaco"/>
                      <w:sz w:val="32"/>
                      <w:szCs w:val="32"/>
                      <w:lang w:val="en-US"/>
                    </w:rPr>
                  </w:rPrChange>
                </w:rPr>
                <w:t>min</w:t>
              </w:r>
              <w:r w:rsidRPr="00E066BD">
                <w:rPr>
                  <w:b/>
                  <w:bCs/>
                  <w:lang w:val="en-US"/>
                  <w:rPrChange w:id="7416" w:author="Borja Gonzalez" w:date="2017-09-28T19:30:00Z">
                    <w:rPr>
                      <w:rFonts w:ascii="Monaco" w:hAnsi="Monaco" w:cs="Monaco"/>
                      <w:b/>
                      <w:bCs/>
                      <w:color w:val="000000"/>
                      <w:sz w:val="32"/>
                      <w:szCs w:val="32"/>
                      <w:lang w:val="en-US"/>
                    </w:rPr>
                  </w:rPrChange>
                </w:rPr>
                <w:t>.</w:t>
              </w:r>
              <w:r w:rsidRPr="00E066BD">
                <w:rPr>
                  <w:lang w:val="en-US"/>
                  <w:rPrChange w:id="7417" w:author="Borja Gonzalez" w:date="2017-09-28T19:30:00Z">
                    <w:rPr>
                      <w:rFonts w:ascii="Monaco" w:hAnsi="Monaco" w:cs="Monaco"/>
                      <w:color w:val="000000"/>
                      <w:sz w:val="32"/>
                      <w:szCs w:val="32"/>
                      <w:lang w:val="en-US"/>
                    </w:rPr>
                  </w:rPrChange>
                </w:rPr>
                <w:t>push</w:t>
              </w:r>
              <w:proofErr w:type="gramEnd"/>
              <w:r w:rsidRPr="00E066BD">
                <w:rPr>
                  <w:b/>
                  <w:bCs/>
                  <w:lang w:val="en-US"/>
                  <w:rPrChange w:id="7418" w:author="Borja Gonzalez" w:date="2017-09-28T19:30:00Z">
                    <w:rPr>
                      <w:rFonts w:ascii="Monaco" w:hAnsi="Monaco" w:cs="Monaco"/>
                      <w:b/>
                      <w:bCs/>
                      <w:color w:val="000000"/>
                      <w:sz w:val="32"/>
                      <w:szCs w:val="32"/>
                      <w:lang w:val="en-US"/>
                    </w:rPr>
                  </w:rPrChange>
                </w:rPr>
                <w:t>(</w:t>
              </w:r>
              <w:r w:rsidRPr="00E066BD">
                <w:rPr>
                  <w:b/>
                  <w:bCs/>
                  <w:color w:val="CE5C00"/>
                  <w:lang w:val="en-US"/>
                  <w:rPrChange w:id="7419" w:author="Borja Gonzalez" w:date="2017-09-28T19:30:00Z">
                    <w:rPr>
                      <w:rFonts w:ascii="Monaco" w:hAnsi="Monaco" w:cs="Monaco"/>
                      <w:b/>
                      <w:bCs/>
                      <w:color w:val="CE5C00"/>
                      <w:sz w:val="32"/>
                      <w:szCs w:val="32"/>
                      <w:lang w:val="en-US"/>
                    </w:rPr>
                  </w:rPrChange>
                </w:rPr>
                <w:t>-</w:t>
              </w:r>
              <w:r w:rsidRPr="00E066BD">
                <w:rPr>
                  <w:b/>
                  <w:bCs/>
                  <w:color w:val="0000CF"/>
                  <w:lang w:val="en-US"/>
                  <w:rPrChange w:id="7420" w:author="Borja Gonzalez" w:date="2017-09-28T19:30:00Z">
                    <w:rPr>
                      <w:rFonts w:ascii="Monaco" w:hAnsi="Monaco" w:cs="Monaco"/>
                      <w:b/>
                      <w:bCs/>
                      <w:color w:val="0000CF"/>
                      <w:sz w:val="32"/>
                      <w:szCs w:val="32"/>
                      <w:lang w:val="en-US"/>
                    </w:rPr>
                  </w:rPrChange>
                </w:rPr>
                <w:t>57.2</w:t>
              </w:r>
              <w:r w:rsidRPr="00E066BD">
                <w:rPr>
                  <w:b/>
                  <w:bCs/>
                  <w:lang w:val="en-US"/>
                  <w:rPrChange w:id="742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422" w:author="Borja Gonzalez" w:date="2017-09-28T19:30:00Z"/>
                <w:lang w:val="en-US"/>
                <w:rPrChange w:id="7423" w:author="Borja Gonzalez" w:date="2017-09-28T19:30:00Z">
                  <w:rPr>
                    <w:ins w:id="7424" w:author="Borja Gonzalez" w:date="2017-09-28T19:30:00Z"/>
                    <w:rFonts w:ascii="Monaco" w:eastAsiaTheme="majorEastAsia" w:hAnsi="Monaco" w:cs="Monaco"/>
                    <w:color w:val="243F60" w:themeColor="accent1" w:themeShade="7F"/>
                    <w:sz w:val="32"/>
                    <w:szCs w:val="32"/>
                    <w:lang w:val="en-US"/>
                  </w:rPr>
                </w:rPrChange>
              </w:rPr>
              <w:pPrChange w:id="7425" w:author="GONZALEZ DIAZ, BORJA" w:date="2017-09-29T19:26:00Z">
                <w:pPr>
                  <w:keepNext/>
                  <w:keepLines/>
                  <w:widowControl w:val="0"/>
                  <w:autoSpaceDE w:val="0"/>
                  <w:autoSpaceDN w:val="0"/>
                  <w:adjustRightInd w:val="0"/>
                  <w:spacing w:before="200"/>
                  <w:outlineLvl w:val="4"/>
                </w:pPr>
              </w:pPrChange>
            </w:pPr>
            <w:ins w:id="7426" w:author="Borja Gonzalez" w:date="2017-09-28T19:30:00Z">
              <w:r w:rsidRPr="00E066BD">
                <w:rPr>
                  <w:lang w:val="en-US"/>
                  <w:rPrChange w:id="7427" w:author="Borja Gonzalez" w:date="2017-09-28T19:30:00Z">
                    <w:rPr>
                      <w:rFonts w:ascii="Monaco" w:hAnsi="Monaco" w:cs="Monaco"/>
                      <w:sz w:val="32"/>
                      <w:szCs w:val="32"/>
                      <w:lang w:val="en-US"/>
                    </w:rPr>
                  </w:rPrChange>
                </w:rPr>
                <w:t xml:space="preserve">                </w:t>
              </w:r>
              <w:r w:rsidRPr="00E066BD">
                <w:rPr>
                  <w:b/>
                  <w:bCs/>
                  <w:lang w:val="en-US"/>
                  <w:rPrChange w:id="7428"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429" w:author="Borja Gonzalez" w:date="2017-09-28T19:30:00Z"/>
                <w:lang w:val="en-US"/>
                <w:rPrChange w:id="7430" w:author="Borja Gonzalez" w:date="2017-09-28T19:30:00Z">
                  <w:rPr>
                    <w:ins w:id="7431" w:author="Borja Gonzalez" w:date="2017-09-28T19:30:00Z"/>
                    <w:rFonts w:ascii="Monaco" w:eastAsiaTheme="majorEastAsia" w:hAnsi="Monaco" w:cs="Monaco"/>
                    <w:color w:val="243F60" w:themeColor="accent1" w:themeShade="7F"/>
                    <w:sz w:val="32"/>
                    <w:szCs w:val="32"/>
                    <w:lang w:val="en-US"/>
                  </w:rPr>
                </w:rPrChange>
              </w:rPr>
              <w:pPrChange w:id="7432" w:author="GONZALEZ DIAZ, BORJA" w:date="2017-09-29T19:26:00Z">
                <w:pPr>
                  <w:keepNext/>
                  <w:keepLines/>
                  <w:widowControl w:val="0"/>
                  <w:autoSpaceDE w:val="0"/>
                  <w:autoSpaceDN w:val="0"/>
                  <w:adjustRightInd w:val="0"/>
                  <w:spacing w:before="200"/>
                  <w:outlineLvl w:val="4"/>
                </w:pPr>
              </w:pPrChange>
            </w:pPr>
            <w:ins w:id="7433" w:author="Borja Gonzalez" w:date="2017-09-28T19:30:00Z">
              <w:r w:rsidRPr="00E066BD">
                <w:rPr>
                  <w:lang w:val="en-US"/>
                  <w:rPrChange w:id="7434"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435" w:author="Borja Gonzalez" w:date="2017-09-28T19:30:00Z">
                    <w:rPr>
                      <w:rFonts w:ascii="Monaco" w:hAnsi="Monaco" w:cs="Monaco"/>
                      <w:b/>
                      <w:bCs/>
                      <w:color w:val="204A87"/>
                      <w:sz w:val="32"/>
                      <w:szCs w:val="32"/>
                      <w:lang w:val="en-US"/>
                    </w:rPr>
                  </w:rPrChange>
                </w:rPr>
                <w:t>else</w:t>
              </w:r>
              <w:r w:rsidRPr="00E066BD">
                <w:rPr>
                  <w:b/>
                  <w:bCs/>
                  <w:lang w:val="en-US"/>
                  <w:rPrChange w:id="7436" w:author="Borja Gonzalez" w:date="2017-09-28T19:30:00Z">
                    <w:rPr>
                      <w:rFonts w:ascii="Monaco" w:hAnsi="Monaco" w:cs="Monaco"/>
                      <w:b/>
                      <w:bCs/>
                      <w:color w:val="000000"/>
                      <w:sz w:val="32"/>
                      <w:szCs w:val="32"/>
                      <w:lang w:val="en-US"/>
                    </w:rPr>
                  </w:rPrChange>
                </w:rPr>
                <w:t>{</w:t>
              </w:r>
              <w:proofErr w:type="gramEnd"/>
            </w:ins>
          </w:p>
          <w:p w14:paraId="0B953527" w14:textId="77777777" w:rsidR="00E066BD" w:rsidRPr="00E066BD" w:rsidRDefault="00E066BD">
            <w:pPr>
              <w:rPr>
                <w:ins w:id="7437" w:author="Borja Gonzalez" w:date="2017-09-28T19:30:00Z"/>
                <w:lang w:val="en-US"/>
                <w:rPrChange w:id="7438" w:author="Borja Gonzalez" w:date="2017-09-28T19:30:00Z">
                  <w:rPr>
                    <w:ins w:id="7439" w:author="Borja Gonzalez" w:date="2017-09-28T19:30:00Z"/>
                    <w:rFonts w:ascii="Monaco" w:eastAsiaTheme="majorEastAsia" w:hAnsi="Monaco" w:cs="Monaco"/>
                    <w:color w:val="243F60" w:themeColor="accent1" w:themeShade="7F"/>
                    <w:sz w:val="32"/>
                    <w:szCs w:val="32"/>
                    <w:lang w:val="en-US"/>
                  </w:rPr>
                </w:rPrChange>
              </w:rPr>
              <w:pPrChange w:id="7440" w:author="GONZALEZ DIAZ, BORJA" w:date="2017-09-29T19:26:00Z">
                <w:pPr>
                  <w:keepNext/>
                  <w:keepLines/>
                  <w:widowControl w:val="0"/>
                  <w:autoSpaceDE w:val="0"/>
                  <w:autoSpaceDN w:val="0"/>
                  <w:adjustRightInd w:val="0"/>
                  <w:spacing w:before="200"/>
                  <w:outlineLvl w:val="4"/>
                </w:pPr>
              </w:pPrChange>
            </w:pPr>
            <w:ins w:id="7441" w:author="Borja Gonzalez" w:date="2017-09-28T19:30:00Z">
              <w:r w:rsidRPr="00E066BD">
                <w:rPr>
                  <w:lang w:val="en-US"/>
                  <w:rPrChange w:id="7442" w:author="Borja Gonzalez" w:date="2017-09-28T19:30:00Z">
                    <w:rPr>
                      <w:rFonts w:ascii="Monaco" w:hAnsi="Monaco" w:cs="Monaco"/>
                      <w:sz w:val="32"/>
                      <w:szCs w:val="32"/>
                      <w:lang w:val="en-US"/>
                    </w:rPr>
                  </w:rPrChange>
                </w:rPr>
                <w:t xml:space="preserve">                    max_</w:t>
              </w:r>
              <w:proofErr w:type="gramStart"/>
              <w:r w:rsidRPr="00E066BD">
                <w:rPr>
                  <w:lang w:val="en-US"/>
                  <w:rPrChange w:id="7443" w:author="Borja Gonzalez" w:date="2017-09-28T19:30:00Z">
                    <w:rPr>
                      <w:rFonts w:ascii="Monaco" w:hAnsi="Monaco" w:cs="Monaco"/>
                      <w:sz w:val="32"/>
                      <w:szCs w:val="32"/>
                      <w:lang w:val="en-US"/>
                    </w:rPr>
                  </w:rPrChange>
                </w:rPr>
                <w:t>max</w:t>
              </w:r>
              <w:r w:rsidRPr="00E066BD">
                <w:rPr>
                  <w:b/>
                  <w:bCs/>
                  <w:lang w:val="en-US"/>
                  <w:rPrChange w:id="7444" w:author="Borja Gonzalez" w:date="2017-09-28T19:30:00Z">
                    <w:rPr>
                      <w:rFonts w:ascii="Monaco" w:hAnsi="Monaco" w:cs="Monaco"/>
                      <w:b/>
                      <w:bCs/>
                      <w:color w:val="000000"/>
                      <w:sz w:val="32"/>
                      <w:szCs w:val="32"/>
                      <w:lang w:val="en-US"/>
                    </w:rPr>
                  </w:rPrChange>
                </w:rPr>
                <w:t>.</w:t>
              </w:r>
              <w:r w:rsidRPr="00E066BD">
                <w:rPr>
                  <w:lang w:val="en-US"/>
                  <w:rPrChange w:id="7445" w:author="Borja Gonzalez" w:date="2017-09-28T19:30:00Z">
                    <w:rPr>
                      <w:rFonts w:ascii="Monaco" w:hAnsi="Monaco" w:cs="Monaco"/>
                      <w:color w:val="000000"/>
                      <w:sz w:val="32"/>
                      <w:szCs w:val="32"/>
                      <w:lang w:val="en-US"/>
                    </w:rPr>
                  </w:rPrChange>
                </w:rPr>
                <w:t>push</w:t>
              </w:r>
              <w:proofErr w:type="gramEnd"/>
              <w:r w:rsidRPr="00E066BD">
                <w:rPr>
                  <w:b/>
                  <w:bCs/>
                  <w:lang w:val="en-US"/>
                  <w:rPrChange w:id="7446" w:author="Borja Gonzalez" w:date="2017-09-28T19:30:00Z">
                    <w:rPr>
                      <w:rFonts w:ascii="Monaco" w:hAnsi="Monaco" w:cs="Monaco"/>
                      <w:b/>
                      <w:bCs/>
                      <w:color w:val="000000"/>
                      <w:sz w:val="32"/>
                      <w:szCs w:val="32"/>
                      <w:lang w:val="en-US"/>
                    </w:rPr>
                  </w:rPrChange>
                </w:rPr>
                <w:t>(</w:t>
              </w:r>
              <w:r w:rsidRPr="00E066BD">
                <w:rPr>
                  <w:b/>
                  <w:bCs/>
                  <w:color w:val="0000CF"/>
                  <w:lang w:val="en-US"/>
                  <w:rPrChange w:id="7447" w:author="Borja Gonzalez" w:date="2017-09-28T19:30:00Z">
                    <w:rPr>
                      <w:rFonts w:ascii="Monaco" w:hAnsi="Monaco" w:cs="Monaco"/>
                      <w:b/>
                      <w:bCs/>
                      <w:color w:val="0000CF"/>
                      <w:sz w:val="32"/>
                      <w:szCs w:val="32"/>
                      <w:lang w:val="en-US"/>
                    </w:rPr>
                  </w:rPrChange>
                </w:rPr>
                <w:t>68.2</w:t>
              </w:r>
              <w:r w:rsidRPr="00E066BD">
                <w:rPr>
                  <w:b/>
                  <w:bCs/>
                  <w:lang w:val="en-US"/>
                  <w:rPrChange w:id="7448"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449" w:author="Borja Gonzalez" w:date="2017-09-28T19:30:00Z"/>
                <w:lang w:val="en-US"/>
                <w:rPrChange w:id="7450" w:author="Borja Gonzalez" w:date="2017-09-28T19:30:00Z">
                  <w:rPr>
                    <w:ins w:id="7451" w:author="Borja Gonzalez" w:date="2017-09-28T19:30:00Z"/>
                    <w:rFonts w:ascii="Monaco" w:eastAsiaTheme="majorEastAsia" w:hAnsi="Monaco" w:cs="Monaco"/>
                    <w:color w:val="243F60" w:themeColor="accent1" w:themeShade="7F"/>
                    <w:sz w:val="32"/>
                    <w:szCs w:val="32"/>
                    <w:lang w:val="en-US"/>
                  </w:rPr>
                </w:rPrChange>
              </w:rPr>
              <w:pPrChange w:id="7452" w:author="GONZALEZ DIAZ, BORJA" w:date="2017-09-29T19:26:00Z">
                <w:pPr>
                  <w:keepNext/>
                  <w:keepLines/>
                  <w:widowControl w:val="0"/>
                  <w:autoSpaceDE w:val="0"/>
                  <w:autoSpaceDN w:val="0"/>
                  <w:adjustRightInd w:val="0"/>
                  <w:spacing w:before="200"/>
                  <w:outlineLvl w:val="4"/>
                </w:pPr>
              </w:pPrChange>
            </w:pPr>
            <w:ins w:id="7453" w:author="Borja Gonzalez" w:date="2017-09-28T19:30:00Z">
              <w:r w:rsidRPr="00E066BD">
                <w:rPr>
                  <w:lang w:val="en-US"/>
                  <w:rPrChange w:id="7454" w:author="Borja Gonzalez" w:date="2017-09-28T19:30:00Z">
                    <w:rPr>
                      <w:rFonts w:ascii="Monaco" w:hAnsi="Monaco" w:cs="Monaco"/>
                      <w:sz w:val="32"/>
                      <w:szCs w:val="32"/>
                      <w:lang w:val="en-US"/>
                    </w:rPr>
                  </w:rPrChange>
                </w:rPr>
                <w:t xml:space="preserve">                    max_</w:t>
              </w:r>
              <w:proofErr w:type="gramStart"/>
              <w:r w:rsidRPr="00E066BD">
                <w:rPr>
                  <w:lang w:val="en-US"/>
                  <w:rPrChange w:id="7455" w:author="Borja Gonzalez" w:date="2017-09-28T19:30:00Z">
                    <w:rPr>
                      <w:rFonts w:ascii="Monaco" w:hAnsi="Monaco" w:cs="Monaco"/>
                      <w:sz w:val="32"/>
                      <w:szCs w:val="32"/>
                      <w:lang w:val="en-US"/>
                    </w:rPr>
                  </w:rPrChange>
                </w:rPr>
                <w:t>min</w:t>
              </w:r>
              <w:r w:rsidRPr="00E066BD">
                <w:rPr>
                  <w:b/>
                  <w:bCs/>
                  <w:lang w:val="en-US"/>
                  <w:rPrChange w:id="7456" w:author="Borja Gonzalez" w:date="2017-09-28T19:30:00Z">
                    <w:rPr>
                      <w:rFonts w:ascii="Monaco" w:hAnsi="Monaco" w:cs="Monaco"/>
                      <w:b/>
                      <w:bCs/>
                      <w:color w:val="000000"/>
                      <w:sz w:val="32"/>
                      <w:szCs w:val="32"/>
                      <w:lang w:val="en-US"/>
                    </w:rPr>
                  </w:rPrChange>
                </w:rPr>
                <w:t>.</w:t>
              </w:r>
              <w:r w:rsidRPr="00E066BD">
                <w:rPr>
                  <w:lang w:val="en-US"/>
                  <w:rPrChange w:id="7457" w:author="Borja Gonzalez" w:date="2017-09-28T19:30:00Z">
                    <w:rPr>
                      <w:rFonts w:ascii="Monaco" w:hAnsi="Monaco" w:cs="Monaco"/>
                      <w:color w:val="000000"/>
                      <w:sz w:val="32"/>
                      <w:szCs w:val="32"/>
                      <w:lang w:val="en-US"/>
                    </w:rPr>
                  </w:rPrChange>
                </w:rPr>
                <w:t>push</w:t>
              </w:r>
              <w:proofErr w:type="gramEnd"/>
              <w:r w:rsidRPr="00E066BD">
                <w:rPr>
                  <w:b/>
                  <w:bCs/>
                  <w:lang w:val="en-US"/>
                  <w:rPrChange w:id="7458" w:author="Borja Gonzalez" w:date="2017-09-28T19:30:00Z">
                    <w:rPr>
                      <w:rFonts w:ascii="Monaco" w:hAnsi="Monaco" w:cs="Monaco"/>
                      <w:b/>
                      <w:bCs/>
                      <w:color w:val="000000"/>
                      <w:sz w:val="32"/>
                      <w:szCs w:val="32"/>
                      <w:lang w:val="en-US"/>
                    </w:rPr>
                  </w:rPrChange>
                </w:rPr>
                <w:t>(</w:t>
              </w:r>
              <w:r w:rsidRPr="00E066BD">
                <w:rPr>
                  <w:b/>
                  <w:bCs/>
                  <w:color w:val="0000CF"/>
                  <w:lang w:val="en-US"/>
                  <w:rPrChange w:id="7459" w:author="Borja Gonzalez" w:date="2017-09-28T19:30:00Z">
                    <w:rPr>
                      <w:rFonts w:ascii="Monaco" w:hAnsi="Monaco" w:cs="Monaco"/>
                      <w:b/>
                      <w:bCs/>
                      <w:color w:val="0000CF"/>
                      <w:sz w:val="32"/>
                      <w:szCs w:val="32"/>
                      <w:lang w:val="en-US"/>
                    </w:rPr>
                  </w:rPrChange>
                </w:rPr>
                <w:t>48.8</w:t>
              </w:r>
              <w:r w:rsidRPr="00E066BD">
                <w:rPr>
                  <w:b/>
                  <w:bCs/>
                  <w:lang w:val="en-US"/>
                  <w:rPrChange w:id="7460"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461" w:author="Borja Gonzalez" w:date="2017-09-28T19:30:00Z"/>
                <w:lang w:val="en-US"/>
                <w:rPrChange w:id="7462" w:author="Borja Gonzalez" w:date="2017-09-28T19:30:00Z">
                  <w:rPr>
                    <w:ins w:id="7463" w:author="Borja Gonzalez" w:date="2017-09-28T19:30:00Z"/>
                    <w:rFonts w:ascii="Monaco" w:eastAsiaTheme="majorEastAsia" w:hAnsi="Monaco" w:cs="Monaco"/>
                    <w:color w:val="243F60" w:themeColor="accent1" w:themeShade="7F"/>
                    <w:sz w:val="32"/>
                    <w:szCs w:val="32"/>
                    <w:lang w:val="en-US"/>
                  </w:rPr>
                </w:rPrChange>
              </w:rPr>
              <w:pPrChange w:id="7464" w:author="GONZALEZ DIAZ, BORJA" w:date="2017-09-29T19:26:00Z">
                <w:pPr>
                  <w:keepNext/>
                  <w:keepLines/>
                  <w:widowControl w:val="0"/>
                  <w:autoSpaceDE w:val="0"/>
                  <w:autoSpaceDN w:val="0"/>
                  <w:adjustRightInd w:val="0"/>
                  <w:spacing w:before="200"/>
                  <w:outlineLvl w:val="4"/>
                </w:pPr>
              </w:pPrChange>
            </w:pPr>
            <w:ins w:id="7465" w:author="Borja Gonzalez" w:date="2017-09-28T19:30:00Z">
              <w:r w:rsidRPr="00E066BD">
                <w:rPr>
                  <w:lang w:val="en-US"/>
                  <w:rPrChange w:id="7466" w:author="Borja Gonzalez" w:date="2017-09-28T19:30:00Z">
                    <w:rPr>
                      <w:rFonts w:ascii="Monaco" w:hAnsi="Monaco" w:cs="Monaco"/>
                      <w:sz w:val="32"/>
                      <w:szCs w:val="32"/>
                      <w:lang w:val="en-US"/>
                    </w:rPr>
                  </w:rPrChange>
                </w:rPr>
                <w:t xml:space="preserve">                    min_</w:t>
              </w:r>
              <w:proofErr w:type="gramStart"/>
              <w:r w:rsidRPr="00E066BD">
                <w:rPr>
                  <w:lang w:val="en-US"/>
                  <w:rPrChange w:id="7467" w:author="Borja Gonzalez" w:date="2017-09-28T19:30:00Z">
                    <w:rPr>
                      <w:rFonts w:ascii="Monaco" w:hAnsi="Monaco" w:cs="Monaco"/>
                      <w:sz w:val="32"/>
                      <w:szCs w:val="32"/>
                      <w:lang w:val="en-US"/>
                    </w:rPr>
                  </w:rPrChange>
                </w:rPr>
                <w:t>max</w:t>
              </w:r>
              <w:r w:rsidRPr="00E066BD">
                <w:rPr>
                  <w:b/>
                  <w:bCs/>
                  <w:lang w:val="en-US"/>
                  <w:rPrChange w:id="7468" w:author="Borja Gonzalez" w:date="2017-09-28T19:30:00Z">
                    <w:rPr>
                      <w:rFonts w:ascii="Monaco" w:hAnsi="Monaco" w:cs="Monaco"/>
                      <w:b/>
                      <w:bCs/>
                      <w:color w:val="000000"/>
                      <w:sz w:val="32"/>
                      <w:szCs w:val="32"/>
                      <w:lang w:val="en-US"/>
                    </w:rPr>
                  </w:rPrChange>
                </w:rPr>
                <w:t>.</w:t>
              </w:r>
              <w:r w:rsidRPr="00E066BD">
                <w:rPr>
                  <w:lang w:val="en-US"/>
                  <w:rPrChange w:id="7469" w:author="Borja Gonzalez" w:date="2017-09-28T19:30:00Z">
                    <w:rPr>
                      <w:rFonts w:ascii="Monaco" w:hAnsi="Monaco" w:cs="Monaco"/>
                      <w:color w:val="000000"/>
                      <w:sz w:val="32"/>
                      <w:szCs w:val="32"/>
                      <w:lang w:val="en-US"/>
                    </w:rPr>
                  </w:rPrChange>
                </w:rPr>
                <w:t>push</w:t>
              </w:r>
              <w:proofErr w:type="gramEnd"/>
              <w:r w:rsidRPr="00E066BD">
                <w:rPr>
                  <w:b/>
                  <w:bCs/>
                  <w:lang w:val="en-US"/>
                  <w:rPrChange w:id="7470" w:author="Borja Gonzalez" w:date="2017-09-28T19:30:00Z">
                    <w:rPr>
                      <w:rFonts w:ascii="Monaco" w:hAnsi="Monaco" w:cs="Monaco"/>
                      <w:b/>
                      <w:bCs/>
                      <w:color w:val="000000"/>
                      <w:sz w:val="32"/>
                      <w:szCs w:val="32"/>
                      <w:lang w:val="en-US"/>
                    </w:rPr>
                  </w:rPrChange>
                </w:rPr>
                <w:t>(</w:t>
              </w:r>
              <w:r w:rsidRPr="00E066BD">
                <w:rPr>
                  <w:b/>
                  <w:bCs/>
                  <w:color w:val="CE5C00"/>
                  <w:lang w:val="en-US"/>
                  <w:rPrChange w:id="7471" w:author="Borja Gonzalez" w:date="2017-09-28T19:30:00Z">
                    <w:rPr>
                      <w:rFonts w:ascii="Monaco" w:hAnsi="Monaco" w:cs="Monaco"/>
                      <w:b/>
                      <w:bCs/>
                      <w:color w:val="CE5C00"/>
                      <w:sz w:val="32"/>
                      <w:szCs w:val="32"/>
                      <w:lang w:val="en-US"/>
                    </w:rPr>
                  </w:rPrChange>
                </w:rPr>
                <w:t>-</w:t>
              </w:r>
              <w:r w:rsidRPr="00E066BD">
                <w:rPr>
                  <w:b/>
                  <w:bCs/>
                  <w:color w:val="0000CF"/>
                  <w:lang w:val="en-US"/>
                  <w:rPrChange w:id="7472" w:author="Borja Gonzalez" w:date="2017-09-28T19:30:00Z">
                    <w:rPr>
                      <w:rFonts w:ascii="Monaco" w:hAnsi="Monaco" w:cs="Monaco"/>
                      <w:b/>
                      <w:bCs/>
                      <w:color w:val="0000CF"/>
                      <w:sz w:val="32"/>
                      <w:szCs w:val="32"/>
                      <w:lang w:val="en-US"/>
                    </w:rPr>
                  </w:rPrChange>
                </w:rPr>
                <w:t>90.7</w:t>
              </w:r>
              <w:r w:rsidRPr="00E066BD">
                <w:rPr>
                  <w:b/>
                  <w:bCs/>
                  <w:lang w:val="en-US"/>
                  <w:rPrChange w:id="7473" w:author="Borja Gonzalez" w:date="2017-09-28T19:30:00Z">
                    <w:rPr>
                      <w:rFonts w:ascii="Monaco" w:hAnsi="Monaco" w:cs="Monaco"/>
                      <w:b/>
                      <w:bCs/>
                      <w:color w:val="000000"/>
                      <w:sz w:val="32"/>
                      <w:szCs w:val="32"/>
                      <w:lang w:val="en-US"/>
                    </w:rPr>
                  </w:rPrChange>
                </w:rPr>
                <w:t>);</w:t>
              </w:r>
            </w:ins>
          </w:p>
          <w:p w14:paraId="706D0B85" w14:textId="77777777" w:rsidR="00E066BD" w:rsidRPr="00C313C3" w:rsidRDefault="00E066BD">
            <w:pPr>
              <w:rPr>
                <w:ins w:id="7474" w:author="Borja Gonzalez" w:date="2017-09-28T19:30:00Z"/>
                <w:rPrChange w:id="7475" w:author="GONZALEZ DIAZ, BORJA" w:date="2017-09-30T00:55:00Z">
                  <w:rPr>
                    <w:ins w:id="7476" w:author="Borja Gonzalez" w:date="2017-09-28T19:30:00Z"/>
                    <w:rFonts w:ascii="Monaco" w:eastAsiaTheme="majorEastAsia" w:hAnsi="Monaco" w:cs="Monaco"/>
                    <w:color w:val="243F60" w:themeColor="accent1" w:themeShade="7F"/>
                    <w:sz w:val="32"/>
                    <w:szCs w:val="32"/>
                    <w:lang w:val="en-US"/>
                  </w:rPr>
                </w:rPrChange>
              </w:rPr>
              <w:pPrChange w:id="7477" w:author="GONZALEZ DIAZ, BORJA" w:date="2017-09-29T19:26:00Z">
                <w:pPr>
                  <w:keepNext/>
                  <w:keepLines/>
                  <w:widowControl w:val="0"/>
                  <w:autoSpaceDE w:val="0"/>
                  <w:autoSpaceDN w:val="0"/>
                  <w:adjustRightInd w:val="0"/>
                  <w:spacing w:before="200"/>
                  <w:outlineLvl w:val="4"/>
                </w:pPr>
              </w:pPrChange>
            </w:pPr>
            <w:ins w:id="7478" w:author="Borja Gonzalez" w:date="2017-09-28T19:30:00Z">
              <w:r w:rsidRPr="00E066BD">
                <w:rPr>
                  <w:lang w:val="en-US"/>
                  <w:rPrChange w:id="7479" w:author="Borja Gonzalez" w:date="2017-09-28T19:30:00Z">
                    <w:rPr>
                      <w:rFonts w:ascii="Monaco" w:hAnsi="Monaco" w:cs="Monaco"/>
                      <w:sz w:val="32"/>
                      <w:szCs w:val="32"/>
                      <w:lang w:val="en-US"/>
                    </w:rPr>
                  </w:rPrChange>
                </w:rPr>
                <w:t xml:space="preserve">                    </w:t>
              </w:r>
              <w:r w:rsidRPr="00C313C3">
                <w:rPr>
                  <w:rPrChange w:id="7480" w:author="GONZALEZ DIAZ, BORJA" w:date="2017-09-30T00:55:00Z">
                    <w:rPr>
                      <w:rFonts w:ascii="Monaco" w:hAnsi="Monaco" w:cs="Monaco"/>
                      <w:color w:val="000000"/>
                      <w:sz w:val="32"/>
                      <w:szCs w:val="32"/>
                      <w:lang w:val="en-US"/>
                    </w:rPr>
                  </w:rPrChange>
                </w:rPr>
                <w:t>min_</w:t>
              </w:r>
              <w:proofErr w:type="gramStart"/>
              <w:r w:rsidRPr="00C313C3">
                <w:rPr>
                  <w:rPrChange w:id="7481" w:author="GONZALEZ DIAZ, BORJA" w:date="2017-09-30T00:55:00Z">
                    <w:rPr>
                      <w:rFonts w:ascii="Monaco" w:hAnsi="Monaco" w:cs="Monaco"/>
                      <w:color w:val="000000"/>
                      <w:sz w:val="32"/>
                      <w:szCs w:val="32"/>
                      <w:lang w:val="en-US"/>
                    </w:rPr>
                  </w:rPrChange>
                </w:rPr>
                <w:t>min</w:t>
              </w:r>
              <w:r w:rsidRPr="00C313C3">
                <w:rPr>
                  <w:b/>
                  <w:bCs/>
                  <w:rPrChange w:id="7482" w:author="GONZALEZ DIAZ, BORJA" w:date="2017-09-30T00:55:00Z">
                    <w:rPr>
                      <w:rFonts w:ascii="Monaco" w:hAnsi="Monaco" w:cs="Monaco"/>
                      <w:b/>
                      <w:bCs/>
                      <w:color w:val="000000"/>
                      <w:sz w:val="32"/>
                      <w:szCs w:val="32"/>
                      <w:lang w:val="en-US"/>
                    </w:rPr>
                  </w:rPrChange>
                </w:rPr>
                <w:t>.</w:t>
              </w:r>
              <w:r w:rsidRPr="00C313C3">
                <w:rPr>
                  <w:rPrChange w:id="7483" w:author="GONZALEZ DIAZ, BORJA" w:date="2017-09-30T00:55:00Z">
                    <w:rPr>
                      <w:rFonts w:ascii="Monaco" w:hAnsi="Monaco" w:cs="Monaco"/>
                      <w:color w:val="000000"/>
                      <w:sz w:val="32"/>
                      <w:szCs w:val="32"/>
                      <w:lang w:val="en-US"/>
                    </w:rPr>
                  </w:rPrChange>
                </w:rPr>
                <w:t>push</w:t>
              </w:r>
              <w:proofErr w:type="gramEnd"/>
              <w:r w:rsidRPr="00C313C3">
                <w:rPr>
                  <w:b/>
                  <w:bCs/>
                  <w:rPrChange w:id="7484" w:author="GONZALEZ DIAZ, BORJA" w:date="2017-09-30T00:55:00Z">
                    <w:rPr>
                      <w:rFonts w:ascii="Monaco" w:hAnsi="Monaco" w:cs="Monaco"/>
                      <w:b/>
                      <w:bCs/>
                      <w:color w:val="000000"/>
                      <w:sz w:val="32"/>
                      <w:szCs w:val="32"/>
                      <w:lang w:val="en-US"/>
                    </w:rPr>
                  </w:rPrChange>
                </w:rPr>
                <w:t>(</w:t>
              </w:r>
              <w:r w:rsidRPr="00C313C3">
                <w:rPr>
                  <w:b/>
                  <w:bCs/>
                  <w:color w:val="CE5C00"/>
                  <w:rPrChange w:id="7485" w:author="GONZALEZ DIAZ, BORJA" w:date="2017-09-30T00:55:00Z">
                    <w:rPr>
                      <w:rFonts w:ascii="Monaco" w:hAnsi="Monaco" w:cs="Monaco"/>
                      <w:b/>
                      <w:bCs/>
                      <w:color w:val="CE5C00"/>
                      <w:sz w:val="32"/>
                      <w:szCs w:val="32"/>
                      <w:lang w:val="en-US"/>
                    </w:rPr>
                  </w:rPrChange>
                </w:rPr>
                <w:t>-</w:t>
              </w:r>
              <w:r w:rsidRPr="00C313C3">
                <w:rPr>
                  <w:b/>
                  <w:bCs/>
                  <w:color w:val="0000CF"/>
                  <w:rPrChange w:id="7486" w:author="GONZALEZ DIAZ, BORJA" w:date="2017-09-30T00:55:00Z">
                    <w:rPr>
                      <w:rFonts w:ascii="Monaco" w:hAnsi="Monaco" w:cs="Monaco"/>
                      <w:b/>
                      <w:bCs/>
                      <w:color w:val="0000CF"/>
                      <w:sz w:val="32"/>
                      <w:szCs w:val="32"/>
                      <w:lang w:val="en-US"/>
                    </w:rPr>
                  </w:rPrChange>
                </w:rPr>
                <w:t>64.3</w:t>
              </w:r>
              <w:r w:rsidRPr="00C313C3">
                <w:rPr>
                  <w:b/>
                  <w:bCs/>
                  <w:rPrChange w:id="7487" w:author="GONZALEZ DIAZ, BORJA" w:date="2017-09-30T00:55:00Z">
                    <w:rPr>
                      <w:rFonts w:ascii="Monaco" w:hAnsi="Monaco" w:cs="Monaco"/>
                      <w:b/>
                      <w:bCs/>
                      <w:color w:val="000000"/>
                      <w:sz w:val="32"/>
                      <w:szCs w:val="32"/>
                      <w:lang w:val="en-US"/>
                    </w:rPr>
                  </w:rPrChange>
                </w:rPr>
                <w:t>);</w:t>
              </w:r>
            </w:ins>
          </w:p>
          <w:p w14:paraId="225FCF40" w14:textId="77777777" w:rsidR="00E066BD" w:rsidRPr="0079203F" w:rsidRDefault="00E066BD">
            <w:pPr>
              <w:rPr>
                <w:ins w:id="7488" w:author="Borja Gonzalez" w:date="2017-09-28T19:30:00Z"/>
                <w:lang w:val="es-ES"/>
                <w:rPrChange w:id="7489" w:author="Rodrigo García" w:date="2017-09-29T10:08:00Z">
                  <w:rPr>
                    <w:ins w:id="7490" w:author="Borja Gonzalez" w:date="2017-09-28T19:30:00Z"/>
                    <w:rFonts w:ascii="Monaco" w:eastAsiaTheme="majorEastAsia" w:hAnsi="Monaco" w:cs="Monaco"/>
                    <w:color w:val="243F60" w:themeColor="accent1" w:themeShade="7F"/>
                    <w:sz w:val="32"/>
                    <w:szCs w:val="32"/>
                    <w:lang w:val="en-US"/>
                  </w:rPr>
                </w:rPrChange>
              </w:rPr>
              <w:pPrChange w:id="7491" w:author="GONZALEZ DIAZ, BORJA" w:date="2017-09-29T19:26:00Z">
                <w:pPr>
                  <w:keepNext/>
                  <w:keepLines/>
                  <w:widowControl w:val="0"/>
                  <w:autoSpaceDE w:val="0"/>
                  <w:autoSpaceDN w:val="0"/>
                  <w:adjustRightInd w:val="0"/>
                  <w:spacing w:before="200"/>
                  <w:outlineLvl w:val="4"/>
                </w:pPr>
              </w:pPrChange>
            </w:pPr>
            <w:ins w:id="7492" w:author="Borja Gonzalez" w:date="2017-09-28T19:30:00Z">
              <w:r w:rsidRPr="00C313C3">
                <w:rPr>
                  <w:rPrChange w:id="7493" w:author="GONZALEZ DIAZ, BORJA" w:date="2017-09-30T00:55:00Z">
                    <w:rPr>
                      <w:rFonts w:ascii="Monaco" w:hAnsi="Monaco" w:cs="Monaco"/>
                      <w:sz w:val="32"/>
                      <w:szCs w:val="32"/>
                      <w:lang w:val="en-US"/>
                    </w:rPr>
                  </w:rPrChange>
                </w:rPr>
                <w:t xml:space="preserve">                </w:t>
              </w:r>
              <w:r w:rsidRPr="0079203F">
                <w:rPr>
                  <w:b/>
                  <w:bCs/>
                  <w:lang w:val="es-ES"/>
                  <w:rPrChange w:id="7494"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495" w:author="Borja Gonzalez" w:date="2017-09-28T19:30:00Z"/>
                <w:lang w:val="es-ES"/>
                <w:rPrChange w:id="7496" w:author="Rodrigo García" w:date="2017-09-29T10:08:00Z">
                  <w:rPr>
                    <w:ins w:id="7497" w:author="Borja Gonzalez" w:date="2017-09-28T19:30:00Z"/>
                    <w:rFonts w:ascii="Monaco" w:eastAsiaTheme="majorEastAsia" w:hAnsi="Monaco" w:cs="Monaco"/>
                    <w:color w:val="243F60" w:themeColor="accent1" w:themeShade="7F"/>
                    <w:sz w:val="32"/>
                    <w:szCs w:val="32"/>
                    <w:lang w:val="en-US"/>
                  </w:rPr>
                </w:rPrChange>
              </w:rPr>
              <w:pPrChange w:id="7498" w:author="GONZALEZ DIAZ, BORJA" w:date="2017-09-29T19:26:00Z">
                <w:pPr>
                  <w:keepNext/>
                  <w:keepLines/>
                  <w:widowControl w:val="0"/>
                  <w:autoSpaceDE w:val="0"/>
                  <w:autoSpaceDN w:val="0"/>
                  <w:adjustRightInd w:val="0"/>
                  <w:spacing w:before="200"/>
                  <w:outlineLvl w:val="4"/>
                </w:pPr>
              </w:pPrChange>
            </w:pPr>
            <w:ins w:id="7499" w:author="Borja Gonzalez" w:date="2017-09-28T19:30:00Z">
              <w:r w:rsidRPr="0079203F">
                <w:rPr>
                  <w:lang w:val="es-ES"/>
                  <w:rPrChange w:id="7500" w:author="Rodrigo García" w:date="2017-09-29T10:08:00Z">
                    <w:rPr>
                      <w:rFonts w:ascii="Monaco" w:hAnsi="Monaco" w:cs="Monaco"/>
                      <w:sz w:val="32"/>
                      <w:szCs w:val="32"/>
                      <w:lang w:val="en-US"/>
                    </w:rPr>
                  </w:rPrChange>
                </w:rPr>
                <w:t xml:space="preserve">            </w:t>
              </w:r>
              <w:r w:rsidRPr="0079203F">
                <w:rPr>
                  <w:b/>
                  <w:bCs/>
                  <w:lang w:val="es-ES"/>
                  <w:rPrChange w:id="7501"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502" w:author="Borja Gonzalez" w:date="2017-09-28T19:30:00Z"/>
                <w:lang w:val="es-ES"/>
                <w:rPrChange w:id="7503" w:author="Rodrigo García" w:date="2017-09-29T10:08:00Z">
                  <w:rPr>
                    <w:ins w:id="7504" w:author="Borja Gonzalez" w:date="2017-09-28T19:30:00Z"/>
                    <w:rFonts w:ascii="Monaco" w:eastAsiaTheme="majorEastAsia" w:hAnsi="Monaco" w:cs="Monaco"/>
                    <w:color w:val="243F60" w:themeColor="accent1" w:themeShade="7F"/>
                    <w:sz w:val="32"/>
                    <w:szCs w:val="32"/>
                    <w:lang w:val="en-US"/>
                  </w:rPr>
                </w:rPrChange>
              </w:rPr>
              <w:pPrChange w:id="7505" w:author="GONZALEZ DIAZ, BORJA" w:date="2017-09-29T19:26:00Z">
                <w:pPr>
                  <w:keepNext/>
                  <w:keepLines/>
                  <w:widowControl w:val="0"/>
                  <w:autoSpaceDE w:val="0"/>
                  <w:autoSpaceDN w:val="0"/>
                  <w:adjustRightInd w:val="0"/>
                  <w:spacing w:before="200"/>
                  <w:outlineLvl w:val="4"/>
                </w:pPr>
              </w:pPrChange>
            </w:pPr>
            <w:ins w:id="7506" w:author="Borja Gonzalez" w:date="2017-09-28T19:30:00Z">
              <w:r w:rsidRPr="0079203F">
                <w:rPr>
                  <w:lang w:val="es-ES"/>
                  <w:rPrChange w:id="7507" w:author="Rodrigo García" w:date="2017-09-29T10:08:00Z">
                    <w:rPr>
                      <w:rFonts w:ascii="Monaco" w:hAnsi="Monaco" w:cs="Monaco"/>
                      <w:sz w:val="32"/>
                      <w:szCs w:val="32"/>
                      <w:lang w:val="en-US"/>
                    </w:rPr>
                  </w:rPrChange>
                </w:rPr>
                <w:t xml:space="preserve">            grafico_evolucion</w:t>
              </w:r>
              <w:r w:rsidRPr="0079203F">
                <w:rPr>
                  <w:b/>
                  <w:bCs/>
                  <w:lang w:val="es-ES"/>
                  <w:rPrChange w:id="7508" w:author="Rodrigo García" w:date="2017-09-29T10:08:00Z">
                    <w:rPr>
                      <w:rFonts w:ascii="Monaco" w:hAnsi="Monaco" w:cs="Monaco"/>
                      <w:b/>
                      <w:bCs/>
                      <w:color w:val="000000"/>
                      <w:sz w:val="32"/>
                      <w:szCs w:val="32"/>
                      <w:lang w:val="en-US"/>
                    </w:rPr>
                  </w:rPrChange>
                </w:rPr>
                <w:t>(</w:t>
              </w:r>
              <w:proofErr w:type="gramStart"/>
              <w:r w:rsidRPr="0079203F">
                <w:rPr>
                  <w:lang w:val="es-ES"/>
                  <w:rPrChange w:id="7509" w:author="Rodrigo García" w:date="2017-09-29T10:08:00Z">
                    <w:rPr>
                      <w:rFonts w:ascii="Monaco" w:hAnsi="Monaco" w:cs="Monaco"/>
                      <w:color w:val="000000"/>
                      <w:sz w:val="32"/>
                      <w:szCs w:val="32"/>
                      <w:lang w:val="en-US"/>
                    </w:rPr>
                  </w:rPrChange>
                </w:rPr>
                <w:t>max</w:t>
              </w:r>
              <w:r w:rsidRPr="0079203F">
                <w:rPr>
                  <w:b/>
                  <w:bCs/>
                  <w:lang w:val="es-ES"/>
                  <w:rPrChange w:id="7510" w:author="Rodrigo García" w:date="2017-09-29T10:08:00Z">
                    <w:rPr>
                      <w:rFonts w:ascii="Monaco" w:hAnsi="Monaco" w:cs="Monaco"/>
                      <w:b/>
                      <w:bCs/>
                      <w:color w:val="000000"/>
                      <w:sz w:val="32"/>
                      <w:szCs w:val="32"/>
                      <w:lang w:val="en-US"/>
                    </w:rPr>
                  </w:rPrChange>
                </w:rPr>
                <w:t>,</w:t>
              </w:r>
              <w:r w:rsidRPr="0079203F">
                <w:rPr>
                  <w:lang w:val="es-ES"/>
                  <w:rPrChange w:id="7511" w:author="Rodrigo García" w:date="2017-09-29T10:08:00Z">
                    <w:rPr>
                      <w:rFonts w:ascii="Monaco" w:hAnsi="Monaco" w:cs="Monaco"/>
                      <w:color w:val="000000"/>
                      <w:sz w:val="32"/>
                      <w:szCs w:val="32"/>
                      <w:lang w:val="en-US"/>
                    </w:rPr>
                  </w:rPrChange>
                </w:rPr>
                <w:t>min</w:t>
              </w:r>
              <w:proofErr w:type="gramEnd"/>
              <w:r w:rsidRPr="0079203F">
                <w:rPr>
                  <w:b/>
                  <w:bCs/>
                  <w:lang w:val="es-ES"/>
                  <w:rPrChange w:id="7512" w:author="Rodrigo García" w:date="2017-09-29T10:08:00Z">
                    <w:rPr>
                      <w:rFonts w:ascii="Monaco" w:hAnsi="Monaco" w:cs="Monaco"/>
                      <w:b/>
                      <w:bCs/>
                      <w:color w:val="000000"/>
                      <w:sz w:val="32"/>
                      <w:szCs w:val="32"/>
                      <w:lang w:val="en-US"/>
                    </w:rPr>
                  </w:rPrChange>
                </w:rPr>
                <w:t>,</w:t>
              </w:r>
              <w:r w:rsidRPr="0079203F">
                <w:rPr>
                  <w:lang w:val="es-ES"/>
                  <w:rPrChange w:id="7513" w:author="Rodrigo García" w:date="2017-09-29T10:08:00Z">
                    <w:rPr>
                      <w:rFonts w:ascii="Monaco" w:hAnsi="Monaco" w:cs="Monaco"/>
                      <w:color w:val="000000"/>
                      <w:sz w:val="32"/>
                      <w:szCs w:val="32"/>
                      <w:lang w:val="en-US"/>
                    </w:rPr>
                  </w:rPrChange>
                </w:rPr>
                <w:t>fecha</w:t>
              </w:r>
              <w:r w:rsidRPr="0079203F">
                <w:rPr>
                  <w:b/>
                  <w:bCs/>
                  <w:lang w:val="es-ES"/>
                  <w:rPrChange w:id="7514" w:author="Rodrigo García" w:date="2017-09-29T10:08:00Z">
                    <w:rPr>
                      <w:rFonts w:ascii="Monaco" w:hAnsi="Monaco" w:cs="Monaco"/>
                      <w:b/>
                      <w:bCs/>
                      <w:color w:val="000000"/>
                      <w:sz w:val="32"/>
                      <w:szCs w:val="32"/>
                      <w:lang w:val="en-US"/>
                    </w:rPr>
                  </w:rPrChange>
                </w:rPr>
                <w:t>,</w:t>
              </w:r>
              <w:r w:rsidRPr="0079203F">
                <w:rPr>
                  <w:color w:val="4E9A06"/>
                  <w:lang w:val="es-ES"/>
                  <w:rPrChange w:id="7515" w:author="Rodrigo García" w:date="2017-09-29T10:08:00Z">
                    <w:rPr>
                      <w:rFonts w:ascii="Monaco" w:hAnsi="Monaco" w:cs="Monaco"/>
                      <w:color w:val="4E9A06"/>
                      <w:sz w:val="32"/>
                      <w:szCs w:val="32"/>
                      <w:lang w:val="en-US"/>
                    </w:rPr>
                  </w:rPrChange>
                </w:rPr>
                <w:t>"Sagital"</w:t>
              </w:r>
              <w:r w:rsidRPr="0079203F">
                <w:rPr>
                  <w:b/>
                  <w:bCs/>
                  <w:lang w:val="es-ES"/>
                  <w:rPrChange w:id="7516" w:author="Rodrigo García" w:date="2017-09-29T10:08:00Z">
                    <w:rPr>
                      <w:rFonts w:ascii="Monaco" w:hAnsi="Monaco" w:cs="Monaco"/>
                      <w:b/>
                      <w:bCs/>
                      <w:color w:val="000000"/>
                      <w:sz w:val="32"/>
                      <w:szCs w:val="32"/>
                      <w:lang w:val="en-US"/>
                    </w:rPr>
                  </w:rPrChange>
                </w:rPr>
                <w:t>,</w:t>
              </w:r>
              <w:r w:rsidRPr="0079203F">
                <w:rPr>
                  <w:lang w:val="es-ES"/>
                  <w:rPrChange w:id="7517" w:author="Rodrigo García" w:date="2017-09-29T10:08:00Z">
                    <w:rPr>
                      <w:rFonts w:ascii="Monaco" w:hAnsi="Monaco" w:cs="Monaco"/>
                      <w:color w:val="000000"/>
                      <w:sz w:val="32"/>
                      <w:szCs w:val="32"/>
                      <w:lang w:val="en-US"/>
                    </w:rPr>
                  </w:rPrChange>
                </w:rPr>
                <w:t>max_max</w:t>
              </w:r>
              <w:r w:rsidRPr="0079203F">
                <w:rPr>
                  <w:b/>
                  <w:bCs/>
                  <w:lang w:val="es-ES"/>
                  <w:rPrChange w:id="7518" w:author="Rodrigo García" w:date="2017-09-29T10:08:00Z">
                    <w:rPr>
                      <w:rFonts w:ascii="Monaco" w:hAnsi="Monaco" w:cs="Monaco"/>
                      <w:b/>
                      <w:bCs/>
                      <w:color w:val="000000"/>
                      <w:sz w:val="32"/>
                      <w:szCs w:val="32"/>
                      <w:lang w:val="en-US"/>
                    </w:rPr>
                  </w:rPrChange>
                </w:rPr>
                <w:t>,</w:t>
              </w:r>
              <w:r w:rsidRPr="0079203F">
                <w:rPr>
                  <w:lang w:val="es-ES"/>
                  <w:rPrChange w:id="7519" w:author="Rodrigo García" w:date="2017-09-29T10:08:00Z">
                    <w:rPr>
                      <w:rFonts w:ascii="Monaco" w:hAnsi="Monaco" w:cs="Monaco"/>
                      <w:color w:val="000000"/>
                      <w:sz w:val="32"/>
                      <w:szCs w:val="32"/>
                      <w:lang w:val="en-US"/>
                    </w:rPr>
                  </w:rPrChange>
                </w:rPr>
                <w:t>max_min</w:t>
              </w:r>
              <w:r w:rsidRPr="0079203F">
                <w:rPr>
                  <w:b/>
                  <w:bCs/>
                  <w:lang w:val="es-ES"/>
                  <w:rPrChange w:id="7520" w:author="Rodrigo García" w:date="2017-09-29T10:08:00Z">
                    <w:rPr>
                      <w:rFonts w:ascii="Monaco" w:hAnsi="Monaco" w:cs="Monaco"/>
                      <w:b/>
                      <w:bCs/>
                      <w:color w:val="000000"/>
                      <w:sz w:val="32"/>
                      <w:szCs w:val="32"/>
                      <w:lang w:val="en-US"/>
                    </w:rPr>
                  </w:rPrChange>
                </w:rPr>
                <w:t>,</w:t>
              </w:r>
              <w:r w:rsidRPr="0079203F">
                <w:rPr>
                  <w:lang w:val="es-ES"/>
                  <w:rPrChange w:id="7521" w:author="Rodrigo García" w:date="2017-09-29T10:08:00Z">
                    <w:rPr>
                      <w:rFonts w:ascii="Monaco" w:hAnsi="Monaco" w:cs="Monaco"/>
                      <w:color w:val="000000"/>
                      <w:sz w:val="32"/>
                      <w:szCs w:val="32"/>
                      <w:lang w:val="en-US"/>
                    </w:rPr>
                  </w:rPrChange>
                </w:rPr>
                <w:t>min_max</w:t>
              </w:r>
              <w:r w:rsidRPr="0079203F">
                <w:rPr>
                  <w:b/>
                  <w:bCs/>
                  <w:lang w:val="es-ES"/>
                  <w:rPrChange w:id="7522" w:author="Rodrigo García" w:date="2017-09-29T10:08:00Z">
                    <w:rPr>
                      <w:rFonts w:ascii="Monaco" w:hAnsi="Monaco" w:cs="Monaco"/>
                      <w:b/>
                      <w:bCs/>
                      <w:color w:val="000000"/>
                      <w:sz w:val="32"/>
                      <w:szCs w:val="32"/>
                      <w:lang w:val="en-US"/>
                    </w:rPr>
                  </w:rPrChange>
                </w:rPr>
                <w:t>,</w:t>
              </w:r>
              <w:r w:rsidRPr="0079203F">
                <w:rPr>
                  <w:lang w:val="es-ES"/>
                  <w:rPrChange w:id="7523" w:author="Rodrigo García" w:date="2017-09-29T10:08:00Z">
                    <w:rPr>
                      <w:rFonts w:ascii="Monaco" w:hAnsi="Monaco" w:cs="Monaco"/>
                      <w:color w:val="000000"/>
                      <w:sz w:val="32"/>
                      <w:szCs w:val="32"/>
                      <w:lang w:val="en-US"/>
                    </w:rPr>
                  </w:rPrChange>
                </w:rPr>
                <w:t>min_min</w:t>
              </w:r>
              <w:r w:rsidRPr="0079203F">
                <w:rPr>
                  <w:b/>
                  <w:bCs/>
                  <w:lang w:val="es-ES"/>
                  <w:rPrChange w:id="7524" w:author="Rodrigo García" w:date="2017-09-29T10:08:00Z">
                    <w:rPr>
                      <w:rFonts w:ascii="Monaco" w:hAnsi="Monaco" w:cs="Monaco"/>
                      <w:b/>
                      <w:bCs/>
                      <w:color w:val="000000"/>
                      <w:sz w:val="32"/>
                      <w:szCs w:val="32"/>
                      <w:lang w:val="en-US"/>
                    </w:rPr>
                  </w:rPrChange>
                </w:rPr>
                <w:t>,</w:t>
              </w:r>
              <w:r w:rsidRPr="0079203F">
                <w:rPr>
                  <w:color w:val="4E9A06"/>
                  <w:lang w:val="es-ES"/>
                  <w:rPrChange w:id="7525" w:author="Rodrigo García" w:date="2017-09-29T10:08:00Z">
                    <w:rPr>
                      <w:rFonts w:ascii="Monaco" w:hAnsi="Monaco" w:cs="Monaco"/>
                      <w:color w:val="4E9A06"/>
                      <w:sz w:val="32"/>
                      <w:szCs w:val="32"/>
                      <w:lang w:val="en-US"/>
                    </w:rPr>
                  </w:rPrChange>
                </w:rPr>
                <w:t>"Flexión"</w:t>
              </w:r>
              <w:r w:rsidRPr="0079203F">
                <w:rPr>
                  <w:b/>
                  <w:bCs/>
                  <w:lang w:val="es-ES"/>
                  <w:rPrChange w:id="7526" w:author="Rodrigo García" w:date="2017-09-29T10:08:00Z">
                    <w:rPr>
                      <w:rFonts w:ascii="Monaco" w:hAnsi="Monaco" w:cs="Monaco"/>
                      <w:b/>
                      <w:bCs/>
                      <w:color w:val="000000"/>
                      <w:sz w:val="32"/>
                      <w:szCs w:val="32"/>
                      <w:lang w:val="en-US"/>
                    </w:rPr>
                  </w:rPrChange>
                </w:rPr>
                <w:t>,</w:t>
              </w:r>
              <w:r w:rsidRPr="0079203F">
                <w:rPr>
                  <w:color w:val="4E9A06"/>
                  <w:lang w:val="es-ES"/>
                  <w:rPrChange w:id="7527" w:author="Rodrigo García" w:date="2017-09-29T10:08:00Z">
                    <w:rPr>
                      <w:rFonts w:ascii="Monaco" w:hAnsi="Monaco" w:cs="Monaco"/>
                      <w:color w:val="4E9A06"/>
                      <w:sz w:val="32"/>
                      <w:szCs w:val="32"/>
                      <w:lang w:val="en-US"/>
                    </w:rPr>
                  </w:rPrChange>
                </w:rPr>
                <w:t>"Extensión"</w:t>
              </w:r>
              <w:r w:rsidRPr="0079203F">
                <w:rPr>
                  <w:b/>
                  <w:bCs/>
                  <w:lang w:val="es-ES"/>
                  <w:rPrChange w:id="7528"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529" w:author="Borja Gonzalez" w:date="2017-09-28T19:30:00Z"/>
                <w:lang w:val="en-US"/>
                <w:rPrChange w:id="7530" w:author="Borja Gonzalez" w:date="2017-09-28T19:30:00Z">
                  <w:rPr>
                    <w:ins w:id="7531" w:author="Borja Gonzalez" w:date="2017-09-28T19:30:00Z"/>
                    <w:rFonts w:ascii="Monaco" w:eastAsiaTheme="majorEastAsia" w:hAnsi="Monaco" w:cs="Monaco"/>
                    <w:color w:val="243F60" w:themeColor="accent1" w:themeShade="7F"/>
                    <w:sz w:val="32"/>
                    <w:szCs w:val="32"/>
                    <w:lang w:val="en-US"/>
                  </w:rPr>
                </w:rPrChange>
              </w:rPr>
              <w:pPrChange w:id="7532" w:author="GONZALEZ DIAZ, BORJA" w:date="2017-09-29T19:26:00Z">
                <w:pPr>
                  <w:keepNext/>
                  <w:keepLines/>
                  <w:widowControl w:val="0"/>
                  <w:autoSpaceDE w:val="0"/>
                  <w:autoSpaceDN w:val="0"/>
                  <w:adjustRightInd w:val="0"/>
                  <w:spacing w:before="200"/>
                  <w:outlineLvl w:val="4"/>
                </w:pPr>
              </w:pPrChange>
            </w:pPr>
            <w:ins w:id="7533" w:author="Borja Gonzalez" w:date="2017-09-28T19:30:00Z">
              <w:r w:rsidRPr="0079203F">
                <w:rPr>
                  <w:lang w:val="es-ES"/>
                  <w:rPrChange w:id="7534" w:author="Rodrigo García" w:date="2017-09-29T10:08:00Z">
                    <w:rPr>
                      <w:rFonts w:ascii="Monaco" w:hAnsi="Monaco" w:cs="Monaco"/>
                      <w:sz w:val="32"/>
                      <w:szCs w:val="32"/>
                      <w:lang w:val="en-US"/>
                    </w:rPr>
                  </w:rPrChange>
                </w:rPr>
                <w:t xml:space="preserve">        </w:t>
              </w:r>
              <w:r w:rsidRPr="00E066BD">
                <w:rPr>
                  <w:b/>
                  <w:bCs/>
                  <w:lang w:val="en-US"/>
                  <w:rPrChange w:id="753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7536" w:author="Borja Gonzalez" w:date="2017-09-28T19:30:00Z"/>
                <w:lang w:val="en-US"/>
                <w:rPrChange w:id="7537" w:author="Borja Gonzalez" w:date="2017-09-28T19:30:00Z">
                  <w:rPr>
                    <w:ins w:id="7538" w:author="Borja Gonzalez" w:date="2017-09-28T19:30:00Z"/>
                    <w:rFonts w:ascii="Monaco" w:eastAsiaTheme="majorEastAsia" w:hAnsi="Monaco" w:cs="Monaco"/>
                    <w:color w:val="243F60" w:themeColor="accent1" w:themeShade="7F"/>
                    <w:sz w:val="32"/>
                    <w:szCs w:val="32"/>
                    <w:lang w:val="en-US"/>
                  </w:rPr>
                </w:rPrChange>
              </w:rPr>
              <w:pPrChange w:id="7539" w:author="GONZALEZ DIAZ, BORJA" w:date="2017-09-29T19:26:00Z">
                <w:pPr>
                  <w:keepNext/>
                  <w:keepLines/>
                  <w:widowControl w:val="0"/>
                  <w:autoSpaceDE w:val="0"/>
                  <w:autoSpaceDN w:val="0"/>
                  <w:adjustRightInd w:val="0"/>
                  <w:spacing w:before="200"/>
                  <w:outlineLvl w:val="4"/>
                </w:pPr>
              </w:pPrChange>
            </w:pPr>
            <w:ins w:id="7540" w:author="Borja Gonzalez" w:date="2017-09-28T19:30:00Z">
              <w:r w:rsidRPr="00E066BD">
                <w:rPr>
                  <w:lang w:val="en-US"/>
                  <w:rPrChange w:id="7541"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542" w:author="Borja Gonzalez" w:date="2017-09-28T19:30:00Z">
                    <w:rPr>
                      <w:rFonts w:ascii="Monaco" w:hAnsi="Monaco" w:cs="Monaco"/>
                      <w:b/>
                      <w:bCs/>
                      <w:color w:val="204A87"/>
                      <w:sz w:val="32"/>
                      <w:szCs w:val="32"/>
                      <w:lang w:val="en-US"/>
                    </w:rPr>
                  </w:rPrChange>
                </w:rPr>
                <w:t>else</w:t>
              </w:r>
              <w:r w:rsidRPr="00E066BD">
                <w:rPr>
                  <w:b/>
                  <w:bCs/>
                  <w:lang w:val="en-US"/>
                  <w:rPrChange w:id="7543" w:author="Borja Gonzalez" w:date="2017-09-28T19:30:00Z">
                    <w:rPr>
                      <w:rFonts w:ascii="Monaco" w:hAnsi="Monaco" w:cs="Monaco"/>
                      <w:b/>
                      <w:bCs/>
                      <w:color w:val="000000"/>
                      <w:sz w:val="32"/>
                      <w:szCs w:val="32"/>
                      <w:lang w:val="en-US"/>
                    </w:rPr>
                  </w:rPrChange>
                </w:rPr>
                <w:t>{</w:t>
              </w:r>
              <w:proofErr w:type="gramEnd"/>
            </w:ins>
          </w:p>
          <w:p w14:paraId="1D40A62C" w14:textId="77777777" w:rsidR="00E066BD" w:rsidRPr="00E066BD" w:rsidRDefault="00E066BD">
            <w:pPr>
              <w:rPr>
                <w:ins w:id="7544" w:author="Borja Gonzalez" w:date="2017-09-28T19:30:00Z"/>
                <w:lang w:val="en-US"/>
                <w:rPrChange w:id="7545" w:author="Borja Gonzalez" w:date="2017-09-28T19:30:00Z">
                  <w:rPr>
                    <w:ins w:id="7546" w:author="Borja Gonzalez" w:date="2017-09-28T19:30:00Z"/>
                    <w:rFonts w:ascii="Monaco" w:eastAsiaTheme="majorEastAsia" w:hAnsi="Monaco" w:cs="Monaco"/>
                    <w:color w:val="243F60" w:themeColor="accent1" w:themeShade="7F"/>
                    <w:sz w:val="32"/>
                    <w:szCs w:val="32"/>
                    <w:lang w:val="en-US"/>
                  </w:rPr>
                </w:rPrChange>
              </w:rPr>
              <w:pPrChange w:id="7547" w:author="GONZALEZ DIAZ, BORJA" w:date="2017-09-29T19:26:00Z">
                <w:pPr>
                  <w:keepNext/>
                  <w:keepLines/>
                  <w:widowControl w:val="0"/>
                  <w:autoSpaceDE w:val="0"/>
                  <w:autoSpaceDN w:val="0"/>
                  <w:adjustRightInd w:val="0"/>
                  <w:spacing w:before="200"/>
                  <w:outlineLvl w:val="4"/>
                </w:pPr>
              </w:pPrChange>
            </w:pPr>
            <w:ins w:id="7548" w:author="Borja Gonzalez" w:date="2017-09-28T19:30:00Z">
              <w:r w:rsidRPr="00E066BD">
                <w:rPr>
                  <w:lang w:val="en-US"/>
                  <w:rPrChange w:id="7549" w:author="Borja Gonzalez" w:date="2017-09-28T19:30:00Z">
                    <w:rPr>
                      <w:rFonts w:ascii="Monaco" w:hAnsi="Monaco" w:cs="Monaco"/>
                      <w:sz w:val="32"/>
                      <w:szCs w:val="32"/>
                      <w:lang w:val="en-US"/>
                    </w:rPr>
                  </w:rPrChange>
                </w:rPr>
                <w:t xml:space="preserve">            </w:t>
              </w:r>
              <w:r w:rsidRPr="00E066BD">
                <w:rPr>
                  <w:b/>
                  <w:bCs/>
                  <w:color w:val="204A87"/>
                  <w:lang w:val="en-US"/>
                  <w:rPrChange w:id="7550" w:author="Borja Gonzalez" w:date="2017-09-28T19:30:00Z">
                    <w:rPr>
                      <w:rFonts w:ascii="Monaco" w:hAnsi="Monaco" w:cs="Monaco"/>
                      <w:b/>
                      <w:bCs/>
                      <w:color w:val="204A87"/>
                      <w:sz w:val="32"/>
                      <w:szCs w:val="32"/>
                      <w:lang w:val="en-US"/>
                    </w:rPr>
                  </w:rPrChange>
                </w:rPr>
                <w:t>for</w:t>
              </w:r>
              <w:r w:rsidRPr="00E066BD">
                <w:rPr>
                  <w:b/>
                  <w:bCs/>
                  <w:lang w:val="en-US"/>
                  <w:rPrChange w:id="7551" w:author="Borja Gonzalez" w:date="2017-09-28T19:30:00Z">
                    <w:rPr>
                      <w:rFonts w:ascii="Monaco" w:hAnsi="Monaco" w:cs="Monaco"/>
                      <w:b/>
                      <w:bCs/>
                      <w:color w:val="000000"/>
                      <w:sz w:val="32"/>
                      <w:szCs w:val="32"/>
                      <w:lang w:val="en-US"/>
                    </w:rPr>
                  </w:rPrChange>
                </w:rPr>
                <w:t>(</w:t>
              </w:r>
              <w:r w:rsidRPr="00E066BD">
                <w:rPr>
                  <w:lang w:val="en-US"/>
                  <w:rPrChange w:id="7552" w:author="Borja Gonzalez" w:date="2017-09-28T19:30:00Z">
                    <w:rPr>
                      <w:rFonts w:ascii="Monaco" w:hAnsi="Monaco" w:cs="Monaco"/>
                      <w:color w:val="000000"/>
                      <w:sz w:val="32"/>
                      <w:szCs w:val="32"/>
                      <w:lang w:val="en-US"/>
                    </w:rPr>
                  </w:rPrChange>
                </w:rPr>
                <w:t>i</w:t>
              </w:r>
              <w:r w:rsidRPr="00E066BD">
                <w:rPr>
                  <w:b/>
                  <w:bCs/>
                  <w:color w:val="CE5C00"/>
                  <w:lang w:val="en-US"/>
                  <w:rPrChange w:id="7553"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554" w:author="Borja Gonzalez" w:date="2017-09-28T19:30:00Z">
                    <w:rPr>
                      <w:rFonts w:ascii="Monaco" w:hAnsi="Monaco" w:cs="Monaco"/>
                      <w:b/>
                      <w:bCs/>
                      <w:color w:val="0000CF"/>
                      <w:sz w:val="32"/>
                      <w:szCs w:val="32"/>
                      <w:lang w:val="en-US"/>
                    </w:rPr>
                  </w:rPrChange>
                </w:rPr>
                <w:t>0</w:t>
              </w:r>
              <w:r w:rsidRPr="00E066BD">
                <w:rPr>
                  <w:b/>
                  <w:bCs/>
                  <w:lang w:val="en-US"/>
                  <w:rPrChange w:id="7555" w:author="Borja Gonzalez" w:date="2017-09-28T19:30:00Z">
                    <w:rPr>
                      <w:rFonts w:ascii="Monaco" w:hAnsi="Monaco" w:cs="Monaco"/>
                      <w:b/>
                      <w:bCs/>
                      <w:color w:val="000000"/>
                      <w:sz w:val="32"/>
                      <w:szCs w:val="32"/>
                      <w:lang w:val="en-US"/>
                    </w:rPr>
                  </w:rPrChange>
                </w:rPr>
                <w:t>;</w:t>
              </w:r>
              <w:r w:rsidRPr="00E066BD">
                <w:rPr>
                  <w:lang w:val="en-US"/>
                  <w:rPrChange w:id="7556"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557" w:author="Borja Gonzalez" w:date="2017-09-28T19:30:00Z">
                    <w:rPr>
                      <w:rFonts w:ascii="Monaco" w:hAnsi="Monaco" w:cs="Monaco"/>
                      <w:b/>
                      <w:bCs/>
                      <w:color w:val="CE5C00"/>
                      <w:sz w:val="32"/>
                      <w:szCs w:val="32"/>
                      <w:lang w:val="en-US"/>
                    </w:rPr>
                  </w:rPrChange>
                </w:rPr>
                <w:t>&lt;</w:t>
              </w:r>
              <w:r w:rsidRPr="00E066BD">
                <w:rPr>
                  <w:lang w:val="en-US"/>
                  <w:rPrChange w:id="7558" w:author="Borja Gonzalez" w:date="2017-09-28T19:30:00Z">
                    <w:rPr>
                      <w:rFonts w:ascii="Monaco" w:hAnsi="Monaco" w:cs="Monaco"/>
                      <w:color w:val="000000"/>
                      <w:sz w:val="32"/>
                      <w:szCs w:val="32"/>
                      <w:lang w:val="en-US"/>
                    </w:rPr>
                  </w:rPrChange>
                </w:rPr>
                <w:t>max_minimo</w:t>
              </w:r>
              <w:r w:rsidRPr="00E066BD">
                <w:rPr>
                  <w:b/>
                  <w:bCs/>
                  <w:lang w:val="en-US"/>
                  <w:rPrChange w:id="7559" w:author="Borja Gonzalez" w:date="2017-09-28T19:30:00Z">
                    <w:rPr>
                      <w:rFonts w:ascii="Monaco" w:hAnsi="Monaco" w:cs="Monaco"/>
                      <w:b/>
                      <w:bCs/>
                      <w:color w:val="000000"/>
                      <w:sz w:val="32"/>
                      <w:szCs w:val="32"/>
                      <w:lang w:val="en-US"/>
                    </w:rPr>
                  </w:rPrChange>
                </w:rPr>
                <w:t>[</w:t>
              </w:r>
              <w:r w:rsidRPr="00E066BD">
                <w:rPr>
                  <w:b/>
                  <w:bCs/>
                  <w:color w:val="0000CF"/>
                  <w:lang w:val="en-US"/>
                  <w:rPrChange w:id="7560" w:author="Borja Gonzalez" w:date="2017-09-28T19:30:00Z">
                    <w:rPr>
                      <w:rFonts w:ascii="Monaco" w:hAnsi="Monaco" w:cs="Monaco"/>
                      <w:b/>
                      <w:bCs/>
                      <w:color w:val="0000CF"/>
                      <w:sz w:val="32"/>
                      <w:szCs w:val="32"/>
                      <w:lang w:val="en-US"/>
                    </w:rPr>
                  </w:rPrChange>
                </w:rPr>
                <w:t>0</w:t>
              </w:r>
              <w:r w:rsidRPr="00E066BD">
                <w:rPr>
                  <w:b/>
                  <w:bCs/>
                  <w:lang w:val="en-US"/>
                  <w:rPrChange w:id="7561" w:author="Borja Gonzalez" w:date="2017-09-28T19:30:00Z">
                    <w:rPr>
                      <w:rFonts w:ascii="Monaco" w:hAnsi="Monaco" w:cs="Monaco"/>
                      <w:b/>
                      <w:bCs/>
                      <w:color w:val="000000"/>
                      <w:sz w:val="32"/>
                      <w:szCs w:val="32"/>
                      <w:lang w:val="en-US"/>
                    </w:rPr>
                  </w:rPrChange>
                </w:rPr>
                <w:t>].</w:t>
              </w:r>
              <w:r w:rsidRPr="00E066BD">
                <w:rPr>
                  <w:lang w:val="en-US"/>
                  <w:rPrChange w:id="7562" w:author="Borja Gonzalez" w:date="2017-09-28T19:30:00Z">
                    <w:rPr>
                      <w:rFonts w:ascii="Monaco" w:hAnsi="Monaco" w:cs="Monaco"/>
                      <w:color w:val="000000"/>
                      <w:sz w:val="32"/>
                      <w:szCs w:val="32"/>
                      <w:lang w:val="en-US"/>
                    </w:rPr>
                  </w:rPrChange>
                </w:rPr>
                <w:t>values</w:t>
              </w:r>
              <w:r w:rsidRPr="00E066BD">
                <w:rPr>
                  <w:b/>
                  <w:bCs/>
                  <w:lang w:val="en-US"/>
                  <w:rPrChange w:id="7563" w:author="Borja Gonzalez" w:date="2017-09-28T19:30:00Z">
                    <w:rPr>
                      <w:rFonts w:ascii="Monaco" w:hAnsi="Monaco" w:cs="Monaco"/>
                      <w:b/>
                      <w:bCs/>
                      <w:color w:val="000000"/>
                      <w:sz w:val="32"/>
                      <w:szCs w:val="32"/>
                      <w:lang w:val="en-US"/>
                    </w:rPr>
                  </w:rPrChange>
                </w:rPr>
                <w:t>.</w:t>
              </w:r>
              <w:r w:rsidRPr="00E066BD">
                <w:rPr>
                  <w:lang w:val="en-US"/>
                  <w:rPrChange w:id="7564" w:author="Borja Gonzalez" w:date="2017-09-28T19:30:00Z">
                    <w:rPr>
                      <w:rFonts w:ascii="Monaco" w:hAnsi="Monaco" w:cs="Monaco"/>
                      <w:color w:val="000000"/>
                      <w:sz w:val="32"/>
                      <w:szCs w:val="32"/>
                      <w:lang w:val="en-US"/>
                    </w:rPr>
                  </w:rPrChange>
                </w:rPr>
                <w:t>length</w:t>
              </w:r>
              <w:r w:rsidRPr="00E066BD">
                <w:rPr>
                  <w:b/>
                  <w:bCs/>
                  <w:lang w:val="en-US"/>
                  <w:rPrChange w:id="7565" w:author="Borja Gonzalez" w:date="2017-09-28T19:30:00Z">
                    <w:rPr>
                      <w:rFonts w:ascii="Monaco" w:hAnsi="Monaco" w:cs="Monaco"/>
                      <w:b/>
                      <w:bCs/>
                      <w:color w:val="000000"/>
                      <w:sz w:val="32"/>
                      <w:szCs w:val="32"/>
                      <w:lang w:val="en-US"/>
                    </w:rPr>
                  </w:rPrChange>
                </w:rPr>
                <w:t>;</w:t>
              </w:r>
              <w:r w:rsidRPr="00E066BD">
                <w:rPr>
                  <w:lang w:val="en-US"/>
                  <w:rPrChange w:id="7566" w:author="Borja Gonzalez" w:date="2017-09-28T19:30:00Z">
                    <w:rPr>
                      <w:rFonts w:ascii="Monaco" w:hAnsi="Monaco" w:cs="Monaco"/>
                      <w:color w:val="000000"/>
                      <w:sz w:val="32"/>
                      <w:szCs w:val="32"/>
                      <w:lang w:val="en-US"/>
                    </w:rPr>
                  </w:rPrChange>
                </w:rPr>
                <w:t>i</w:t>
              </w:r>
              <w:r w:rsidRPr="00E066BD">
                <w:rPr>
                  <w:b/>
                  <w:bCs/>
                  <w:color w:val="CE5C00"/>
                  <w:lang w:val="en-US"/>
                  <w:rPrChange w:id="7567" w:author="Borja Gonzalez" w:date="2017-09-28T19:30:00Z">
                    <w:rPr>
                      <w:rFonts w:ascii="Monaco" w:hAnsi="Monaco" w:cs="Monaco"/>
                      <w:b/>
                      <w:bCs/>
                      <w:color w:val="CE5C00"/>
                      <w:sz w:val="32"/>
                      <w:szCs w:val="32"/>
                      <w:lang w:val="en-US"/>
                    </w:rPr>
                  </w:rPrChange>
                </w:rPr>
                <w:t>++</w:t>
              </w:r>
              <w:r w:rsidRPr="00E066BD">
                <w:rPr>
                  <w:b/>
                  <w:bCs/>
                  <w:lang w:val="en-US"/>
                  <w:rPrChange w:id="756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7569" w:author="Borja Gonzalez" w:date="2017-09-28T19:30:00Z"/>
                <w:lang w:val="en-US"/>
                <w:rPrChange w:id="7570" w:author="Borja Gonzalez" w:date="2017-09-28T19:30:00Z">
                  <w:rPr>
                    <w:ins w:id="7571" w:author="Borja Gonzalez" w:date="2017-09-28T19:30:00Z"/>
                    <w:rFonts w:ascii="Monaco" w:eastAsiaTheme="majorEastAsia" w:hAnsi="Monaco" w:cs="Monaco"/>
                    <w:color w:val="243F60" w:themeColor="accent1" w:themeShade="7F"/>
                    <w:sz w:val="32"/>
                    <w:szCs w:val="32"/>
                    <w:lang w:val="en-US"/>
                  </w:rPr>
                </w:rPrChange>
              </w:rPr>
              <w:pPrChange w:id="7572" w:author="GONZALEZ DIAZ, BORJA" w:date="2017-09-29T19:26:00Z">
                <w:pPr>
                  <w:keepNext/>
                  <w:keepLines/>
                  <w:widowControl w:val="0"/>
                  <w:autoSpaceDE w:val="0"/>
                  <w:autoSpaceDN w:val="0"/>
                  <w:adjustRightInd w:val="0"/>
                  <w:spacing w:before="200"/>
                  <w:outlineLvl w:val="4"/>
                </w:pPr>
              </w:pPrChange>
            </w:pPr>
            <w:ins w:id="7573" w:author="Borja Gonzalez" w:date="2017-09-28T19:30:00Z">
              <w:r w:rsidRPr="00E066BD">
                <w:rPr>
                  <w:lang w:val="en-US"/>
                  <w:rPrChange w:id="7574" w:author="Borja Gonzalez" w:date="2017-09-28T19:30:00Z">
                    <w:rPr>
                      <w:rFonts w:ascii="Monaco" w:hAnsi="Monaco" w:cs="Monaco"/>
                      <w:sz w:val="32"/>
                      <w:szCs w:val="32"/>
                      <w:lang w:val="en-US"/>
                    </w:rPr>
                  </w:rPrChange>
                </w:rPr>
                <w:lastRenderedPageBreak/>
                <w:t xml:space="preserve">                </w:t>
              </w:r>
              <w:proofErr w:type="gramStart"/>
              <w:r w:rsidRPr="00E066BD">
                <w:rPr>
                  <w:lang w:val="en-US"/>
                  <w:rPrChange w:id="7575" w:author="Borja Gonzalez" w:date="2017-09-28T19:30:00Z">
                    <w:rPr>
                      <w:rFonts w:ascii="Monaco" w:hAnsi="Monaco" w:cs="Monaco"/>
                      <w:sz w:val="32"/>
                      <w:szCs w:val="32"/>
                      <w:lang w:val="en-US"/>
                    </w:rPr>
                  </w:rPrChange>
                </w:rPr>
                <w:t>max</w:t>
              </w:r>
              <w:r w:rsidRPr="00E066BD">
                <w:rPr>
                  <w:b/>
                  <w:bCs/>
                  <w:lang w:val="en-US"/>
                  <w:rPrChange w:id="7576" w:author="Borja Gonzalez" w:date="2017-09-28T19:30:00Z">
                    <w:rPr>
                      <w:rFonts w:ascii="Monaco" w:hAnsi="Monaco" w:cs="Monaco"/>
                      <w:b/>
                      <w:bCs/>
                      <w:color w:val="000000"/>
                      <w:sz w:val="32"/>
                      <w:szCs w:val="32"/>
                      <w:lang w:val="en-US"/>
                    </w:rPr>
                  </w:rPrChange>
                </w:rPr>
                <w:t>.</w:t>
              </w:r>
              <w:r w:rsidRPr="00E066BD">
                <w:rPr>
                  <w:lang w:val="en-US"/>
                  <w:rPrChange w:id="7577" w:author="Borja Gonzalez" w:date="2017-09-28T19:30:00Z">
                    <w:rPr>
                      <w:rFonts w:ascii="Monaco" w:hAnsi="Monaco" w:cs="Monaco"/>
                      <w:color w:val="000000"/>
                      <w:sz w:val="32"/>
                      <w:szCs w:val="32"/>
                      <w:lang w:val="en-US"/>
                    </w:rPr>
                  </w:rPrChange>
                </w:rPr>
                <w:t>push</w:t>
              </w:r>
              <w:proofErr w:type="gramEnd"/>
              <w:r w:rsidRPr="00E066BD">
                <w:rPr>
                  <w:b/>
                  <w:bCs/>
                  <w:lang w:val="en-US"/>
                  <w:rPrChange w:id="7578" w:author="Borja Gonzalez" w:date="2017-09-28T19:30:00Z">
                    <w:rPr>
                      <w:rFonts w:ascii="Monaco" w:hAnsi="Monaco" w:cs="Monaco"/>
                      <w:b/>
                      <w:bCs/>
                      <w:color w:val="000000"/>
                      <w:sz w:val="32"/>
                      <w:szCs w:val="32"/>
                      <w:lang w:val="en-US"/>
                    </w:rPr>
                  </w:rPrChange>
                </w:rPr>
                <w:t>(</w:t>
              </w:r>
              <w:r w:rsidRPr="00E066BD">
                <w:rPr>
                  <w:lang w:val="en-US"/>
                  <w:rPrChange w:id="7579" w:author="Borja Gonzalez" w:date="2017-09-28T19:30:00Z">
                    <w:rPr>
                      <w:rFonts w:ascii="Monaco" w:hAnsi="Monaco" w:cs="Monaco"/>
                      <w:color w:val="000000"/>
                      <w:sz w:val="32"/>
                      <w:szCs w:val="32"/>
                      <w:lang w:val="en-US"/>
                    </w:rPr>
                  </w:rPrChange>
                </w:rPr>
                <w:t>max_minimo</w:t>
              </w:r>
              <w:r w:rsidRPr="00E066BD">
                <w:rPr>
                  <w:b/>
                  <w:bCs/>
                  <w:lang w:val="en-US"/>
                  <w:rPrChange w:id="7580" w:author="Borja Gonzalez" w:date="2017-09-28T19:30:00Z">
                    <w:rPr>
                      <w:rFonts w:ascii="Monaco" w:hAnsi="Monaco" w:cs="Monaco"/>
                      <w:b/>
                      <w:bCs/>
                      <w:color w:val="000000"/>
                      <w:sz w:val="32"/>
                      <w:szCs w:val="32"/>
                      <w:lang w:val="en-US"/>
                    </w:rPr>
                  </w:rPrChange>
                </w:rPr>
                <w:t>[</w:t>
              </w:r>
              <w:r w:rsidRPr="00E066BD">
                <w:rPr>
                  <w:b/>
                  <w:bCs/>
                  <w:color w:val="0000CF"/>
                  <w:lang w:val="en-US"/>
                  <w:rPrChange w:id="7581" w:author="Borja Gonzalez" w:date="2017-09-28T19:30:00Z">
                    <w:rPr>
                      <w:rFonts w:ascii="Monaco" w:hAnsi="Monaco" w:cs="Monaco"/>
                      <w:b/>
                      <w:bCs/>
                      <w:color w:val="0000CF"/>
                      <w:sz w:val="32"/>
                      <w:szCs w:val="32"/>
                      <w:lang w:val="en-US"/>
                    </w:rPr>
                  </w:rPrChange>
                </w:rPr>
                <w:t>0</w:t>
              </w:r>
              <w:r w:rsidRPr="00E066BD">
                <w:rPr>
                  <w:b/>
                  <w:bCs/>
                  <w:lang w:val="en-US"/>
                  <w:rPrChange w:id="7582" w:author="Borja Gonzalez" w:date="2017-09-28T19:30:00Z">
                    <w:rPr>
                      <w:rFonts w:ascii="Monaco" w:hAnsi="Monaco" w:cs="Monaco"/>
                      <w:b/>
                      <w:bCs/>
                      <w:color w:val="000000"/>
                      <w:sz w:val="32"/>
                      <w:szCs w:val="32"/>
                      <w:lang w:val="en-US"/>
                    </w:rPr>
                  </w:rPrChange>
                </w:rPr>
                <w:t>].</w:t>
              </w:r>
              <w:r w:rsidRPr="00E066BD">
                <w:rPr>
                  <w:lang w:val="en-US"/>
                  <w:rPrChange w:id="7583" w:author="Borja Gonzalez" w:date="2017-09-28T19:30:00Z">
                    <w:rPr>
                      <w:rFonts w:ascii="Monaco" w:hAnsi="Monaco" w:cs="Monaco"/>
                      <w:color w:val="000000"/>
                      <w:sz w:val="32"/>
                      <w:szCs w:val="32"/>
                      <w:lang w:val="en-US"/>
                    </w:rPr>
                  </w:rPrChange>
                </w:rPr>
                <w:t>values</w:t>
              </w:r>
              <w:r w:rsidRPr="00E066BD">
                <w:rPr>
                  <w:b/>
                  <w:bCs/>
                  <w:lang w:val="en-US"/>
                  <w:rPrChange w:id="7584" w:author="Borja Gonzalez" w:date="2017-09-28T19:30:00Z">
                    <w:rPr>
                      <w:rFonts w:ascii="Monaco" w:hAnsi="Monaco" w:cs="Monaco"/>
                      <w:b/>
                      <w:bCs/>
                      <w:color w:val="000000"/>
                      <w:sz w:val="32"/>
                      <w:szCs w:val="32"/>
                      <w:lang w:val="en-US"/>
                    </w:rPr>
                  </w:rPrChange>
                </w:rPr>
                <w:t>[</w:t>
              </w:r>
              <w:r w:rsidRPr="00E066BD">
                <w:rPr>
                  <w:lang w:val="en-US"/>
                  <w:rPrChange w:id="7585" w:author="Borja Gonzalez" w:date="2017-09-28T19:30:00Z">
                    <w:rPr>
                      <w:rFonts w:ascii="Monaco" w:hAnsi="Monaco" w:cs="Monaco"/>
                      <w:color w:val="000000"/>
                      <w:sz w:val="32"/>
                      <w:szCs w:val="32"/>
                      <w:lang w:val="en-US"/>
                    </w:rPr>
                  </w:rPrChange>
                </w:rPr>
                <w:t>i</w:t>
              </w:r>
              <w:r w:rsidRPr="00E066BD">
                <w:rPr>
                  <w:b/>
                  <w:bCs/>
                  <w:lang w:val="en-US"/>
                  <w:rPrChange w:id="7586" w:author="Borja Gonzalez" w:date="2017-09-28T19:30:00Z">
                    <w:rPr>
                      <w:rFonts w:ascii="Monaco" w:hAnsi="Monaco" w:cs="Monaco"/>
                      <w:b/>
                      <w:bCs/>
                      <w:color w:val="000000"/>
                      <w:sz w:val="32"/>
                      <w:szCs w:val="32"/>
                      <w:lang w:val="en-US"/>
                    </w:rPr>
                  </w:rPrChange>
                </w:rPr>
                <w:t>][</w:t>
              </w:r>
              <w:r w:rsidRPr="00E066BD">
                <w:rPr>
                  <w:b/>
                  <w:bCs/>
                  <w:color w:val="0000CF"/>
                  <w:lang w:val="en-US"/>
                  <w:rPrChange w:id="7587" w:author="Borja Gonzalez" w:date="2017-09-28T19:30:00Z">
                    <w:rPr>
                      <w:rFonts w:ascii="Monaco" w:hAnsi="Monaco" w:cs="Monaco"/>
                      <w:b/>
                      <w:bCs/>
                      <w:color w:val="0000CF"/>
                      <w:sz w:val="32"/>
                      <w:szCs w:val="32"/>
                      <w:lang w:val="en-US"/>
                    </w:rPr>
                  </w:rPrChange>
                </w:rPr>
                <w:t>4</w:t>
              </w:r>
              <w:r w:rsidRPr="00E066BD">
                <w:rPr>
                  <w:b/>
                  <w:bCs/>
                  <w:lang w:val="en-US"/>
                  <w:rPrChange w:id="758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7589" w:author="Borja Gonzalez" w:date="2017-09-28T19:30:00Z"/>
                <w:lang w:val="en-US"/>
                <w:rPrChange w:id="7590" w:author="Borja Gonzalez" w:date="2017-09-28T19:30:00Z">
                  <w:rPr>
                    <w:ins w:id="7591" w:author="Borja Gonzalez" w:date="2017-09-28T19:30:00Z"/>
                    <w:rFonts w:ascii="Monaco" w:eastAsiaTheme="majorEastAsia" w:hAnsi="Monaco" w:cs="Monaco"/>
                    <w:color w:val="243F60" w:themeColor="accent1" w:themeShade="7F"/>
                    <w:sz w:val="32"/>
                    <w:szCs w:val="32"/>
                    <w:lang w:val="en-US"/>
                  </w:rPr>
                </w:rPrChange>
              </w:rPr>
              <w:pPrChange w:id="7592" w:author="GONZALEZ DIAZ, BORJA" w:date="2017-09-29T19:26:00Z">
                <w:pPr>
                  <w:keepNext/>
                  <w:keepLines/>
                  <w:widowControl w:val="0"/>
                  <w:autoSpaceDE w:val="0"/>
                  <w:autoSpaceDN w:val="0"/>
                  <w:adjustRightInd w:val="0"/>
                  <w:spacing w:before="200"/>
                  <w:outlineLvl w:val="4"/>
                </w:pPr>
              </w:pPrChange>
            </w:pPr>
            <w:ins w:id="7593" w:author="Borja Gonzalez" w:date="2017-09-28T19:30:00Z">
              <w:r w:rsidRPr="00E066BD">
                <w:rPr>
                  <w:lang w:val="en-US"/>
                  <w:rPrChange w:id="7594" w:author="Borja Gonzalez" w:date="2017-09-28T19:30:00Z">
                    <w:rPr>
                      <w:rFonts w:ascii="Monaco" w:hAnsi="Monaco" w:cs="Monaco"/>
                      <w:sz w:val="32"/>
                      <w:szCs w:val="32"/>
                      <w:lang w:val="en-US"/>
                    </w:rPr>
                  </w:rPrChange>
                </w:rPr>
                <w:t xml:space="preserve">                </w:t>
              </w:r>
              <w:proofErr w:type="gramStart"/>
              <w:r w:rsidRPr="00E066BD">
                <w:rPr>
                  <w:lang w:val="en-US"/>
                  <w:rPrChange w:id="7595" w:author="Borja Gonzalez" w:date="2017-09-28T19:30:00Z">
                    <w:rPr>
                      <w:rFonts w:ascii="Monaco" w:hAnsi="Monaco" w:cs="Monaco"/>
                      <w:sz w:val="32"/>
                      <w:szCs w:val="32"/>
                      <w:lang w:val="en-US"/>
                    </w:rPr>
                  </w:rPrChange>
                </w:rPr>
                <w:t>min</w:t>
              </w:r>
              <w:r w:rsidRPr="00E066BD">
                <w:rPr>
                  <w:b/>
                  <w:bCs/>
                  <w:lang w:val="en-US"/>
                  <w:rPrChange w:id="7596" w:author="Borja Gonzalez" w:date="2017-09-28T19:30:00Z">
                    <w:rPr>
                      <w:rFonts w:ascii="Monaco" w:hAnsi="Monaco" w:cs="Monaco"/>
                      <w:b/>
                      <w:bCs/>
                      <w:color w:val="000000"/>
                      <w:sz w:val="32"/>
                      <w:szCs w:val="32"/>
                      <w:lang w:val="en-US"/>
                    </w:rPr>
                  </w:rPrChange>
                </w:rPr>
                <w:t>.</w:t>
              </w:r>
              <w:r w:rsidRPr="00E066BD">
                <w:rPr>
                  <w:lang w:val="en-US"/>
                  <w:rPrChange w:id="7597" w:author="Borja Gonzalez" w:date="2017-09-28T19:30:00Z">
                    <w:rPr>
                      <w:rFonts w:ascii="Monaco" w:hAnsi="Monaco" w:cs="Monaco"/>
                      <w:color w:val="000000"/>
                      <w:sz w:val="32"/>
                      <w:szCs w:val="32"/>
                      <w:lang w:val="en-US"/>
                    </w:rPr>
                  </w:rPrChange>
                </w:rPr>
                <w:t>push</w:t>
              </w:r>
              <w:proofErr w:type="gramEnd"/>
              <w:r w:rsidRPr="00E066BD">
                <w:rPr>
                  <w:b/>
                  <w:bCs/>
                  <w:lang w:val="en-US"/>
                  <w:rPrChange w:id="7598" w:author="Borja Gonzalez" w:date="2017-09-28T19:30:00Z">
                    <w:rPr>
                      <w:rFonts w:ascii="Monaco" w:hAnsi="Monaco" w:cs="Monaco"/>
                      <w:b/>
                      <w:bCs/>
                      <w:color w:val="000000"/>
                      <w:sz w:val="32"/>
                      <w:szCs w:val="32"/>
                      <w:lang w:val="en-US"/>
                    </w:rPr>
                  </w:rPrChange>
                </w:rPr>
                <w:t>(</w:t>
              </w:r>
              <w:r w:rsidRPr="00E066BD">
                <w:rPr>
                  <w:lang w:val="en-US"/>
                  <w:rPrChange w:id="7599" w:author="Borja Gonzalez" w:date="2017-09-28T19:30:00Z">
                    <w:rPr>
                      <w:rFonts w:ascii="Monaco" w:hAnsi="Monaco" w:cs="Monaco"/>
                      <w:color w:val="000000"/>
                      <w:sz w:val="32"/>
                      <w:szCs w:val="32"/>
                      <w:lang w:val="en-US"/>
                    </w:rPr>
                  </w:rPrChange>
                </w:rPr>
                <w:t>max_minimo</w:t>
              </w:r>
              <w:r w:rsidRPr="00E066BD">
                <w:rPr>
                  <w:b/>
                  <w:bCs/>
                  <w:lang w:val="en-US"/>
                  <w:rPrChange w:id="7600" w:author="Borja Gonzalez" w:date="2017-09-28T19:30:00Z">
                    <w:rPr>
                      <w:rFonts w:ascii="Monaco" w:hAnsi="Monaco" w:cs="Monaco"/>
                      <w:b/>
                      <w:bCs/>
                      <w:color w:val="000000"/>
                      <w:sz w:val="32"/>
                      <w:szCs w:val="32"/>
                      <w:lang w:val="en-US"/>
                    </w:rPr>
                  </w:rPrChange>
                </w:rPr>
                <w:t>[</w:t>
              </w:r>
              <w:r w:rsidRPr="00E066BD">
                <w:rPr>
                  <w:b/>
                  <w:bCs/>
                  <w:color w:val="0000CF"/>
                  <w:lang w:val="en-US"/>
                  <w:rPrChange w:id="7601" w:author="Borja Gonzalez" w:date="2017-09-28T19:30:00Z">
                    <w:rPr>
                      <w:rFonts w:ascii="Monaco" w:hAnsi="Monaco" w:cs="Monaco"/>
                      <w:b/>
                      <w:bCs/>
                      <w:color w:val="0000CF"/>
                      <w:sz w:val="32"/>
                      <w:szCs w:val="32"/>
                      <w:lang w:val="en-US"/>
                    </w:rPr>
                  </w:rPrChange>
                </w:rPr>
                <w:t>0</w:t>
              </w:r>
              <w:r w:rsidRPr="00E066BD">
                <w:rPr>
                  <w:b/>
                  <w:bCs/>
                  <w:lang w:val="en-US"/>
                  <w:rPrChange w:id="7602" w:author="Borja Gonzalez" w:date="2017-09-28T19:30:00Z">
                    <w:rPr>
                      <w:rFonts w:ascii="Monaco" w:hAnsi="Monaco" w:cs="Monaco"/>
                      <w:b/>
                      <w:bCs/>
                      <w:color w:val="000000"/>
                      <w:sz w:val="32"/>
                      <w:szCs w:val="32"/>
                      <w:lang w:val="en-US"/>
                    </w:rPr>
                  </w:rPrChange>
                </w:rPr>
                <w:t>].</w:t>
              </w:r>
              <w:r w:rsidRPr="00E066BD">
                <w:rPr>
                  <w:lang w:val="en-US"/>
                  <w:rPrChange w:id="7603" w:author="Borja Gonzalez" w:date="2017-09-28T19:30:00Z">
                    <w:rPr>
                      <w:rFonts w:ascii="Monaco" w:hAnsi="Monaco" w:cs="Monaco"/>
                      <w:color w:val="000000"/>
                      <w:sz w:val="32"/>
                      <w:szCs w:val="32"/>
                      <w:lang w:val="en-US"/>
                    </w:rPr>
                  </w:rPrChange>
                </w:rPr>
                <w:t>values</w:t>
              </w:r>
              <w:r w:rsidRPr="00E066BD">
                <w:rPr>
                  <w:b/>
                  <w:bCs/>
                  <w:lang w:val="en-US"/>
                  <w:rPrChange w:id="7604" w:author="Borja Gonzalez" w:date="2017-09-28T19:30:00Z">
                    <w:rPr>
                      <w:rFonts w:ascii="Monaco" w:hAnsi="Monaco" w:cs="Monaco"/>
                      <w:b/>
                      <w:bCs/>
                      <w:color w:val="000000"/>
                      <w:sz w:val="32"/>
                      <w:szCs w:val="32"/>
                      <w:lang w:val="en-US"/>
                    </w:rPr>
                  </w:rPrChange>
                </w:rPr>
                <w:t>[</w:t>
              </w:r>
              <w:r w:rsidRPr="00E066BD">
                <w:rPr>
                  <w:lang w:val="en-US"/>
                  <w:rPrChange w:id="7605" w:author="Borja Gonzalez" w:date="2017-09-28T19:30:00Z">
                    <w:rPr>
                      <w:rFonts w:ascii="Monaco" w:hAnsi="Monaco" w:cs="Monaco"/>
                      <w:color w:val="000000"/>
                      <w:sz w:val="32"/>
                      <w:szCs w:val="32"/>
                      <w:lang w:val="en-US"/>
                    </w:rPr>
                  </w:rPrChange>
                </w:rPr>
                <w:t>i</w:t>
              </w:r>
              <w:r w:rsidRPr="00E066BD">
                <w:rPr>
                  <w:b/>
                  <w:bCs/>
                  <w:lang w:val="en-US"/>
                  <w:rPrChange w:id="7606" w:author="Borja Gonzalez" w:date="2017-09-28T19:30:00Z">
                    <w:rPr>
                      <w:rFonts w:ascii="Monaco" w:hAnsi="Monaco" w:cs="Monaco"/>
                      <w:b/>
                      <w:bCs/>
                      <w:color w:val="000000"/>
                      <w:sz w:val="32"/>
                      <w:szCs w:val="32"/>
                      <w:lang w:val="en-US"/>
                    </w:rPr>
                  </w:rPrChange>
                </w:rPr>
                <w:t>][</w:t>
              </w:r>
              <w:r w:rsidRPr="00E066BD">
                <w:rPr>
                  <w:b/>
                  <w:bCs/>
                  <w:color w:val="0000CF"/>
                  <w:lang w:val="en-US"/>
                  <w:rPrChange w:id="7607" w:author="Borja Gonzalez" w:date="2017-09-28T19:30:00Z">
                    <w:rPr>
                      <w:rFonts w:ascii="Monaco" w:hAnsi="Monaco" w:cs="Monaco"/>
                      <w:b/>
                      <w:bCs/>
                      <w:color w:val="0000CF"/>
                      <w:sz w:val="32"/>
                      <w:szCs w:val="32"/>
                      <w:lang w:val="en-US"/>
                    </w:rPr>
                  </w:rPrChange>
                </w:rPr>
                <w:t>5</w:t>
              </w:r>
              <w:r w:rsidRPr="00E066BD">
                <w:rPr>
                  <w:b/>
                  <w:bCs/>
                  <w:lang w:val="en-US"/>
                  <w:rPrChange w:id="7608"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7609" w:author="Borja Gonzalez" w:date="2017-09-28T19:30:00Z"/>
                <w:lang w:val="en-US"/>
                <w:rPrChange w:id="7610" w:author="Borja Gonzalez" w:date="2017-09-28T19:30:00Z">
                  <w:rPr>
                    <w:ins w:id="7611" w:author="Borja Gonzalez" w:date="2017-09-28T19:30:00Z"/>
                    <w:rFonts w:ascii="Monaco" w:eastAsiaTheme="majorEastAsia" w:hAnsi="Monaco" w:cs="Monaco"/>
                    <w:color w:val="243F60" w:themeColor="accent1" w:themeShade="7F"/>
                    <w:sz w:val="32"/>
                    <w:szCs w:val="32"/>
                    <w:lang w:val="en-US"/>
                  </w:rPr>
                </w:rPrChange>
              </w:rPr>
              <w:pPrChange w:id="7612" w:author="GONZALEZ DIAZ, BORJA" w:date="2017-09-29T19:26:00Z">
                <w:pPr>
                  <w:keepNext/>
                  <w:keepLines/>
                  <w:widowControl w:val="0"/>
                  <w:autoSpaceDE w:val="0"/>
                  <w:autoSpaceDN w:val="0"/>
                  <w:adjustRightInd w:val="0"/>
                  <w:spacing w:before="200"/>
                  <w:outlineLvl w:val="4"/>
                </w:pPr>
              </w:pPrChange>
            </w:pPr>
            <w:ins w:id="7613" w:author="Borja Gonzalez" w:date="2017-09-28T19:30:00Z">
              <w:r w:rsidRPr="00E066BD">
                <w:rPr>
                  <w:lang w:val="en-US"/>
                  <w:rPrChange w:id="7614" w:author="Borja Gonzalez" w:date="2017-09-28T19:30:00Z">
                    <w:rPr>
                      <w:rFonts w:ascii="Monaco" w:hAnsi="Monaco" w:cs="Monaco"/>
                      <w:sz w:val="32"/>
                      <w:szCs w:val="32"/>
                      <w:lang w:val="en-US"/>
                    </w:rPr>
                  </w:rPrChange>
                </w:rPr>
                <w:t xml:space="preserve">                </w:t>
              </w:r>
              <w:proofErr w:type="gramStart"/>
              <w:r w:rsidRPr="00E066BD">
                <w:rPr>
                  <w:lang w:val="en-US"/>
                  <w:rPrChange w:id="7615" w:author="Borja Gonzalez" w:date="2017-09-28T19:30:00Z">
                    <w:rPr>
                      <w:rFonts w:ascii="Monaco" w:hAnsi="Monaco" w:cs="Monaco"/>
                      <w:sz w:val="32"/>
                      <w:szCs w:val="32"/>
                      <w:lang w:val="en-US"/>
                    </w:rPr>
                  </w:rPrChange>
                </w:rPr>
                <w:t>fecha</w:t>
              </w:r>
              <w:r w:rsidRPr="00E066BD">
                <w:rPr>
                  <w:b/>
                  <w:bCs/>
                  <w:lang w:val="en-US"/>
                  <w:rPrChange w:id="7616" w:author="Borja Gonzalez" w:date="2017-09-28T19:30:00Z">
                    <w:rPr>
                      <w:rFonts w:ascii="Monaco" w:hAnsi="Monaco" w:cs="Monaco"/>
                      <w:b/>
                      <w:bCs/>
                      <w:color w:val="000000"/>
                      <w:sz w:val="32"/>
                      <w:szCs w:val="32"/>
                      <w:lang w:val="en-US"/>
                    </w:rPr>
                  </w:rPrChange>
                </w:rPr>
                <w:t>.</w:t>
              </w:r>
              <w:r w:rsidRPr="00E066BD">
                <w:rPr>
                  <w:lang w:val="en-US"/>
                  <w:rPrChange w:id="7617" w:author="Borja Gonzalez" w:date="2017-09-28T19:30:00Z">
                    <w:rPr>
                      <w:rFonts w:ascii="Monaco" w:hAnsi="Monaco" w:cs="Monaco"/>
                      <w:color w:val="000000"/>
                      <w:sz w:val="32"/>
                      <w:szCs w:val="32"/>
                      <w:lang w:val="en-US"/>
                    </w:rPr>
                  </w:rPrChange>
                </w:rPr>
                <w:t>push</w:t>
              </w:r>
              <w:proofErr w:type="gramEnd"/>
              <w:r w:rsidRPr="00E066BD">
                <w:rPr>
                  <w:b/>
                  <w:bCs/>
                  <w:lang w:val="en-US"/>
                  <w:rPrChange w:id="7618" w:author="Borja Gonzalez" w:date="2017-09-28T19:30:00Z">
                    <w:rPr>
                      <w:rFonts w:ascii="Monaco" w:hAnsi="Monaco" w:cs="Monaco"/>
                      <w:b/>
                      <w:bCs/>
                      <w:color w:val="000000"/>
                      <w:sz w:val="32"/>
                      <w:szCs w:val="32"/>
                      <w:lang w:val="en-US"/>
                    </w:rPr>
                  </w:rPrChange>
                </w:rPr>
                <w:t>(</w:t>
              </w:r>
              <w:r w:rsidRPr="00E066BD">
                <w:rPr>
                  <w:lang w:val="en-US"/>
                  <w:rPrChange w:id="7619" w:author="Borja Gonzalez" w:date="2017-09-28T19:30:00Z">
                    <w:rPr>
                      <w:rFonts w:ascii="Monaco" w:hAnsi="Monaco" w:cs="Monaco"/>
                      <w:color w:val="000000"/>
                      <w:sz w:val="32"/>
                      <w:szCs w:val="32"/>
                      <w:lang w:val="en-US"/>
                    </w:rPr>
                  </w:rPrChange>
                </w:rPr>
                <w:t>max_minimo</w:t>
              </w:r>
              <w:r w:rsidRPr="00E066BD">
                <w:rPr>
                  <w:b/>
                  <w:bCs/>
                  <w:lang w:val="en-US"/>
                  <w:rPrChange w:id="7620" w:author="Borja Gonzalez" w:date="2017-09-28T19:30:00Z">
                    <w:rPr>
                      <w:rFonts w:ascii="Monaco" w:hAnsi="Monaco" w:cs="Monaco"/>
                      <w:b/>
                      <w:bCs/>
                      <w:color w:val="000000"/>
                      <w:sz w:val="32"/>
                      <w:szCs w:val="32"/>
                      <w:lang w:val="en-US"/>
                    </w:rPr>
                  </w:rPrChange>
                </w:rPr>
                <w:t>[</w:t>
              </w:r>
              <w:r w:rsidRPr="00E066BD">
                <w:rPr>
                  <w:b/>
                  <w:bCs/>
                  <w:color w:val="0000CF"/>
                  <w:lang w:val="en-US"/>
                  <w:rPrChange w:id="7621" w:author="Borja Gonzalez" w:date="2017-09-28T19:30:00Z">
                    <w:rPr>
                      <w:rFonts w:ascii="Monaco" w:hAnsi="Monaco" w:cs="Monaco"/>
                      <w:b/>
                      <w:bCs/>
                      <w:color w:val="0000CF"/>
                      <w:sz w:val="32"/>
                      <w:szCs w:val="32"/>
                      <w:lang w:val="en-US"/>
                    </w:rPr>
                  </w:rPrChange>
                </w:rPr>
                <w:t>0</w:t>
              </w:r>
              <w:r w:rsidRPr="00E066BD">
                <w:rPr>
                  <w:b/>
                  <w:bCs/>
                  <w:lang w:val="en-US"/>
                  <w:rPrChange w:id="7622" w:author="Borja Gonzalez" w:date="2017-09-28T19:30:00Z">
                    <w:rPr>
                      <w:rFonts w:ascii="Monaco" w:hAnsi="Monaco" w:cs="Monaco"/>
                      <w:b/>
                      <w:bCs/>
                      <w:color w:val="000000"/>
                      <w:sz w:val="32"/>
                      <w:szCs w:val="32"/>
                      <w:lang w:val="en-US"/>
                    </w:rPr>
                  </w:rPrChange>
                </w:rPr>
                <w:t>].</w:t>
              </w:r>
              <w:r w:rsidRPr="00E066BD">
                <w:rPr>
                  <w:lang w:val="en-US"/>
                  <w:rPrChange w:id="7623" w:author="Borja Gonzalez" w:date="2017-09-28T19:30:00Z">
                    <w:rPr>
                      <w:rFonts w:ascii="Monaco" w:hAnsi="Monaco" w:cs="Monaco"/>
                      <w:color w:val="000000"/>
                      <w:sz w:val="32"/>
                      <w:szCs w:val="32"/>
                      <w:lang w:val="en-US"/>
                    </w:rPr>
                  </w:rPrChange>
                </w:rPr>
                <w:t>values</w:t>
              </w:r>
              <w:r w:rsidRPr="00E066BD">
                <w:rPr>
                  <w:b/>
                  <w:bCs/>
                  <w:lang w:val="en-US"/>
                  <w:rPrChange w:id="7624" w:author="Borja Gonzalez" w:date="2017-09-28T19:30:00Z">
                    <w:rPr>
                      <w:rFonts w:ascii="Monaco" w:hAnsi="Monaco" w:cs="Monaco"/>
                      <w:b/>
                      <w:bCs/>
                      <w:color w:val="000000"/>
                      <w:sz w:val="32"/>
                      <w:szCs w:val="32"/>
                      <w:lang w:val="en-US"/>
                    </w:rPr>
                  </w:rPrChange>
                </w:rPr>
                <w:t>[</w:t>
              </w:r>
              <w:r w:rsidRPr="00E066BD">
                <w:rPr>
                  <w:lang w:val="en-US"/>
                  <w:rPrChange w:id="7625" w:author="Borja Gonzalez" w:date="2017-09-28T19:30:00Z">
                    <w:rPr>
                      <w:rFonts w:ascii="Monaco" w:hAnsi="Monaco" w:cs="Monaco"/>
                      <w:color w:val="000000"/>
                      <w:sz w:val="32"/>
                      <w:szCs w:val="32"/>
                      <w:lang w:val="en-US"/>
                    </w:rPr>
                  </w:rPrChange>
                </w:rPr>
                <w:t>i</w:t>
              </w:r>
              <w:r w:rsidRPr="00E066BD">
                <w:rPr>
                  <w:b/>
                  <w:bCs/>
                  <w:lang w:val="en-US"/>
                  <w:rPrChange w:id="7626" w:author="Borja Gonzalez" w:date="2017-09-28T19:30:00Z">
                    <w:rPr>
                      <w:rFonts w:ascii="Monaco" w:hAnsi="Monaco" w:cs="Monaco"/>
                      <w:b/>
                      <w:bCs/>
                      <w:color w:val="000000"/>
                      <w:sz w:val="32"/>
                      <w:szCs w:val="32"/>
                      <w:lang w:val="en-US"/>
                    </w:rPr>
                  </w:rPrChange>
                </w:rPr>
                <w:t>][</w:t>
              </w:r>
              <w:r w:rsidRPr="00E066BD">
                <w:rPr>
                  <w:b/>
                  <w:bCs/>
                  <w:color w:val="0000CF"/>
                  <w:lang w:val="en-US"/>
                  <w:rPrChange w:id="7627" w:author="Borja Gonzalez" w:date="2017-09-28T19:30:00Z">
                    <w:rPr>
                      <w:rFonts w:ascii="Monaco" w:hAnsi="Monaco" w:cs="Monaco"/>
                      <w:b/>
                      <w:bCs/>
                      <w:color w:val="0000CF"/>
                      <w:sz w:val="32"/>
                      <w:szCs w:val="32"/>
                      <w:lang w:val="en-US"/>
                    </w:rPr>
                  </w:rPrChange>
                </w:rPr>
                <w:t>6</w:t>
              </w:r>
              <w:r w:rsidRPr="00E066BD">
                <w:rPr>
                  <w:b/>
                  <w:bCs/>
                  <w:lang w:val="en-US"/>
                  <w:rPrChange w:id="7628"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7629" w:author="Borja Gonzalez" w:date="2017-09-28T19:30:00Z"/>
                <w:lang w:val="en-US"/>
                <w:rPrChange w:id="7630" w:author="Borja Gonzalez" w:date="2017-09-28T19:30:00Z">
                  <w:rPr>
                    <w:ins w:id="7631" w:author="Borja Gonzalez" w:date="2017-09-28T19:30:00Z"/>
                    <w:rFonts w:ascii="Monaco" w:eastAsiaTheme="majorEastAsia" w:hAnsi="Monaco" w:cs="Monaco"/>
                    <w:color w:val="243F60" w:themeColor="accent1" w:themeShade="7F"/>
                    <w:sz w:val="32"/>
                    <w:szCs w:val="32"/>
                    <w:lang w:val="en-US"/>
                  </w:rPr>
                </w:rPrChange>
              </w:rPr>
              <w:pPrChange w:id="7632" w:author="GONZALEZ DIAZ, BORJA" w:date="2017-09-29T19:26:00Z">
                <w:pPr>
                  <w:keepNext/>
                  <w:keepLines/>
                  <w:widowControl w:val="0"/>
                  <w:autoSpaceDE w:val="0"/>
                  <w:autoSpaceDN w:val="0"/>
                  <w:adjustRightInd w:val="0"/>
                  <w:spacing w:before="200"/>
                  <w:outlineLvl w:val="4"/>
                </w:pPr>
              </w:pPrChange>
            </w:pPr>
            <w:ins w:id="7633" w:author="Borja Gonzalez" w:date="2017-09-28T19:30:00Z">
              <w:r w:rsidRPr="00E066BD">
                <w:rPr>
                  <w:lang w:val="en-US"/>
                  <w:rPrChange w:id="7634" w:author="Borja Gonzalez" w:date="2017-09-28T19:30:00Z">
                    <w:rPr>
                      <w:rFonts w:ascii="Monaco" w:hAnsi="Monaco" w:cs="Monaco"/>
                      <w:sz w:val="32"/>
                      <w:szCs w:val="32"/>
                      <w:lang w:val="en-US"/>
                    </w:rPr>
                  </w:rPrChange>
                </w:rPr>
                <w:t xml:space="preserve">                </w:t>
              </w:r>
              <w:r w:rsidRPr="00E066BD">
                <w:rPr>
                  <w:b/>
                  <w:bCs/>
                  <w:color w:val="204A87"/>
                  <w:lang w:val="en-US"/>
                  <w:rPrChange w:id="7635" w:author="Borja Gonzalez" w:date="2017-09-28T19:30:00Z">
                    <w:rPr>
                      <w:rFonts w:ascii="Monaco" w:hAnsi="Monaco" w:cs="Monaco"/>
                      <w:b/>
                      <w:bCs/>
                      <w:color w:val="204A87"/>
                      <w:sz w:val="32"/>
                      <w:szCs w:val="32"/>
                      <w:lang w:val="en-US"/>
                    </w:rPr>
                  </w:rPrChange>
                </w:rPr>
                <w:t>if</w:t>
              </w:r>
              <w:r w:rsidRPr="00E066BD">
                <w:rPr>
                  <w:lang w:val="en-US"/>
                  <w:rPrChange w:id="7636" w:author="Borja Gonzalez" w:date="2017-09-28T19:30:00Z">
                    <w:rPr>
                      <w:rFonts w:ascii="Monaco" w:hAnsi="Monaco" w:cs="Monaco"/>
                      <w:sz w:val="32"/>
                      <w:szCs w:val="32"/>
                      <w:lang w:val="en-US"/>
                    </w:rPr>
                  </w:rPrChange>
                </w:rPr>
                <w:t xml:space="preserve"> </w:t>
              </w:r>
              <w:r w:rsidRPr="00E066BD">
                <w:rPr>
                  <w:b/>
                  <w:bCs/>
                  <w:lang w:val="en-US"/>
                  <w:rPrChange w:id="7637" w:author="Borja Gonzalez" w:date="2017-09-28T19:30:00Z">
                    <w:rPr>
                      <w:rFonts w:ascii="Monaco" w:hAnsi="Monaco" w:cs="Monaco"/>
                      <w:b/>
                      <w:bCs/>
                      <w:color w:val="000000"/>
                      <w:sz w:val="32"/>
                      <w:szCs w:val="32"/>
                      <w:lang w:val="en-US"/>
                    </w:rPr>
                  </w:rPrChange>
                </w:rPr>
                <w:t>(</w:t>
              </w:r>
              <w:r w:rsidRPr="00E066BD">
                <w:rPr>
                  <w:lang w:val="en-US"/>
                  <w:rPrChange w:id="7638"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639" w:author="Borja Gonzalez" w:date="2017-09-28T19:30:00Z">
                    <w:rPr>
                      <w:rFonts w:ascii="Monaco" w:hAnsi="Monaco" w:cs="Monaco"/>
                      <w:b/>
                      <w:bCs/>
                      <w:color w:val="CE5C00"/>
                      <w:sz w:val="32"/>
                      <w:szCs w:val="32"/>
                      <w:lang w:val="en-US"/>
                    </w:rPr>
                  </w:rPrChange>
                </w:rPr>
                <w:t>==</w:t>
              </w:r>
              <w:r w:rsidRPr="00E066BD">
                <w:rPr>
                  <w:lang w:val="en-US"/>
                  <w:rPrChange w:id="7640" w:author="Borja Gonzalez" w:date="2017-09-28T19:30:00Z">
                    <w:rPr>
                      <w:rFonts w:ascii="Monaco" w:hAnsi="Monaco" w:cs="Monaco"/>
                      <w:sz w:val="32"/>
                      <w:szCs w:val="32"/>
                      <w:lang w:val="en-US"/>
                    </w:rPr>
                  </w:rPrChange>
                </w:rPr>
                <w:t xml:space="preserve"> </w:t>
              </w:r>
              <w:r w:rsidRPr="00E066BD">
                <w:rPr>
                  <w:color w:val="4E9A06"/>
                  <w:lang w:val="en-US"/>
                  <w:rPrChange w:id="7641" w:author="Borja Gonzalez" w:date="2017-09-28T19:30:00Z">
                    <w:rPr>
                      <w:rFonts w:ascii="Monaco" w:hAnsi="Monaco" w:cs="Monaco"/>
                      <w:color w:val="4E9A06"/>
                      <w:sz w:val="32"/>
                      <w:szCs w:val="32"/>
                      <w:lang w:val="en-US"/>
                    </w:rPr>
                  </w:rPrChange>
                </w:rPr>
                <w:t>"h</w:t>
              </w:r>
              <w:proofErr w:type="gramStart"/>
              <w:r w:rsidRPr="00E066BD">
                <w:rPr>
                  <w:color w:val="4E9A06"/>
                  <w:lang w:val="en-US"/>
                  <w:rPrChange w:id="7642" w:author="Borja Gonzalez" w:date="2017-09-28T19:30:00Z">
                    <w:rPr>
                      <w:rFonts w:ascii="Monaco" w:hAnsi="Monaco" w:cs="Monaco"/>
                      <w:color w:val="4E9A06"/>
                      <w:sz w:val="32"/>
                      <w:szCs w:val="32"/>
                      <w:lang w:val="en-US"/>
                    </w:rPr>
                  </w:rPrChange>
                </w:rPr>
                <w:t>"</w:t>
              </w:r>
              <w:r w:rsidRPr="00E066BD">
                <w:rPr>
                  <w:b/>
                  <w:bCs/>
                  <w:lang w:val="en-US"/>
                  <w:rPrChange w:id="7643" w:author="Borja Gonzalez" w:date="2017-09-28T19:30:00Z">
                    <w:rPr>
                      <w:rFonts w:ascii="Monaco" w:hAnsi="Monaco" w:cs="Monaco"/>
                      <w:b/>
                      <w:bCs/>
                      <w:color w:val="000000"/>
                      <w:sz w:val="32"/>
                      <w:szCs w:val="32"/>
                      <w:lang w:val="en-US"/>
                    </w:rPr>
                  </w:rPrChange>
                </w:rPr>
                <w:t>){</w:t>
              </w:r>
              <w:proofErr w:type="gramEnd"/>
            </w:ins>
          </w:p>
          <w:p w14:paraId="60510B89" w14:textId="77777777" w:rsidR="00E066BD" w:rsidRPr="00E066BD" w:rsidRDefault="00E066BD">
            <w:pPr>
              <w:rPr>
                <w:ins w:id="7644" w:author="Borja Gonzalez" w:date="2017-09-28T19:30:00Z"/>
                <w:lang w:val="en-US"/>
                <w:rPrChange w:id="7645" w:author="Borja Gonzalez" w:date="2017-09-28T19:30:00Z">
                  <w:rPr>
                    <w:ins w:id="7646" w:author="Borja Gonzalez" w:date="2017-09-28T19:30:00Z"/>
                    <w:rFonts w:ascii="Monaco" w:eastAsiaTheme="majorEastAsia" w:hAnsi="Monaco" w:cs="Monaco"/>
                    <w:color w:val="243F60" w:themeColor="accent1" w:themeShade="7F"/>
                    <w:sz w:val="32"/>
                    <w:szCs w:val="32"/>
                    <w:lang w:val="en-US"/>
                  </w:rPr>
                </w:rPrChange>
              </w:rPr>
              <w:pPrChange w:id="7647" w:author="GONZALEZ DIAZ, BORJA" w:date="2017-09-29T19:26:00Z">
                <w:pPr>
                  <w:keepNext/>
                  <w:keepLines/>
                  <w:widowControl w:val="0"/>
                  <w:autoSpaceDE w:val="0"/>
                  <w:autoSpaceDN w:val="0"/>
                  <w:adjustRightInd w:val="0"/>
                  <w:spacing w:before="200"/>
                  <w:outlineLvl w:val="4"/>
                </w:pPr>
              </w:pPrChange>
            </w:pPr>
            <w:ins w:id="7648" w:author="Borja Gonzalez" w:date="2017-09-28T19:30:00Z">
              <w:r w:rsidRPr="00E066BD">
                <w:rPr>
                  <w:lang w:val="en-US"/>
                  <w:rPrChange w:id="7649" w:author="Borja Gonzalez" w:date="2017-09-28T19:30:00Z">
                    <w:rPr>
                      <w:rFonts w:ascii="Monaco" w:hAnsi="Monaco" w:cs="Monaco"/>
                      <w:sz w:val="32"/>
                      <w:szCs w:val="32"/>
                      <w:lang w:val="en-US"/>
                    </w:rPr>
                  </w:rPrChange>
                </w:rPr>
                <w:t xml:space="preserve">                    max_</w:t>
              </w:r>
              <w:proofErr w:type="gramStart"/>
              <w:r w:rsidRPr="00E066BD">
                <w:rPr>
                  <w:lang w:val="en-US"/>
                  <w:rPrChange w:id="7650" w:author="Borja Gonzalez" w:date="2017-09-28T19:30:00Z">
                    <w:rPr>
                      <w:rFonts w:ascii="Monaco" w:hAnsi="Monaco" w:cs="Monaco"/>
                      <w:sz w:val="32"/>
                      <w:szCs w:val="32"/>
                      <w:lang w:val="en-US"/>
                    </w:rPr>
                  </w:rPrChange>
                </w:rPr>
                <w:t>max</w:t>
              </w:r>
              <w:r w:rsidRPr="00E066BD">
                <w:rPr>
                  <w:b/>
                  <w:bCs/>
                  <w:lang w:val="en-US"/>
                  <w:rPrChange w:id="7651" w:author="Borja Gonzalez" w:date="2017-09-28T19:30:00Z">
                    <w:rPr>
                      <w:rFonts w:ascii="Monaco" w:hAnsi="Monaco" w:cs="Monaco"/>
                      <w:b/>
                      <w:bCs/>
                      <w:color w:val="000000"/>
                      <w:sz w:val="32"/>
                      <w:szCs w:val="32"/>
                      <w:lang w:val="en-US"/>
                    </w:rPr>
                  </w:rPrChange>
                </w:rPr>
                <w:t>.</w:t>
              </w:r>
              <w:r w:rsidRPr="00E066BD">
                <w:rPr>
                  <w:lang w:val="en-US"/>
                  <w:rPrChange w:id="7652" w:author="Borja Gonzalez" w:date="2017-09-28T19:30:00Z">
                    <w:rPr>
                      <w:rFonts w:ascii="Monaco" w:hAnsi="Monaco" w:cs="Monaco"/>
                      <w:color w:val="000000"/>
                      <w:sz w:val="32"/>
                      <w:szCs w:val="32"/>
                      <w:lang w:val="en-US"/>
                    </w:rPr>
                  </w:rPrChange>
                </w:rPr>
                <w:t>push</w:t>
              </w:r>
              <w:proofErr w:type="gramEnd"/>
              <w:r w:rsidRPr="00E066BD">
                <w:rPr>
                  <w:b/>
                  <w:bCs/>
                  <w:lang w:val="en-US"/>
                  <w:rPrChange w:id="7653" w:author="Borja Gonzalez" w:date="2017-09-28T19:30:00Z">
                    <w:rPr>
                      <w:rFonts w:ascii="Monaco" w:hAnsi="Monaco" w:cs="Monaco"/>
                      <w:b/>
                      <w:bCs/>
                      <w:color w:val="000000"/>
                      <w:sz w:val="32"/>
                      <w:szCs w:val="32"/>
                      <w:lang w:val="en-US"/>
                    </w:rPr>
                  </w:rPrChange>
                </w:rPr>
                <w:t>(</w:t>
              </w:r>
              <w:r w:rsidRPr="00E066BD">
                <w:rPr>
                  <w:b/>
                  <w:bCs/>
                  <w:color w:val="0000CF"/>
                  <w:lang w:val="en-US"/>
                  <w:rPrChange w:id="7654" w:author="Borja Gonzalez" w:date="2017-09-28T19:30:00Z">
                    <w:rPr>
                      <w:rFonts w:ascii="Monaco" w:hAnsi="Monaco" w:cs="Monaco"/>
                      <w:b/>
                      <w:bCs/>
                      <w:color w:val="0000CF"/>
                      <w:sz w:val="32"/>
                      <w:szCs w:val="32"/>
                      <w:lang w:val="en-US"/>
                    </w:rPr>
                  </w:rPrChange>
                </w:rPr>
                <w:t>87.4</w:t>
              </w:r>
              <w:r w:rsidRPr="00E066BD">
                <w:rPr>
                  <w:b/>
                  <w:bCs/>
                  <w:lang w:val="en-US"/>
                  <w:rPrChange w:id="7655"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7656" w:author="Borja Gonzalez" w:date="2017-09-28T19:30:00Z"/>
                <w:lang w:val="en-US"/>
                <w:rPrChange w:id="7657" w:author="Borja Gonzalez" w:date="2017-09-28T19:30:00Z">
                  <w:rPr>
                    <w:ins w:id="7658" w:author="Borja Gonzalez" w:date="2017-09-28T19:30:00Z"/>
                    <w:rFonts w:ascii="Monaco" w:eastAsiaTheme="majorEastAsia" w:hAnsi="Monaco" w:cs="Monaco"/>
                    <w:color w:val="243F60" w:themeColor="accent1" w:themeShade="7F"/>
                    <w:sz w:val="32"/>
                    <w:szCs w:val="32"/>
                    <w:lang w:val="en-US"/>
                  </w:rPr>
                </w:rPrChange>
              </w:rPr>
              <w:pPrChange w:id="7659" w:author="GONZALEZ DIAZ, BORJA" w:date="2017-09-29T19:26:00Z">
                <w:pPr>
                  <w:keepNext/>
                  <w:keepLines/>
                  <w:widowControl w:val="0"/>
                  <w:autoSpaceDE w:val="0"/>
                  <w:autoSpaceDN w:val="0"/>
                  <w:adjustRightInd w:val="0"/>
                  <w:spacing w:before="200"/>
                  <w:outlineLvl w:val="4"/>
                </w:pPr>
              </w:pPrChange>
            </w:pPr>
            <w:ins w:id="7660" w:author="Borja Gonzalez" w:date="2017-09-28T19:30:00Z">
              <w:r w:rsidRPr="00E066BD">
                <w:rPr>
                  <w:lang w:val="en-US"/>
                  <w:rPrChange w:id="7661" w:author="Borja Gonzalez" w:date="2017-09-28T19:30:00Z">
                    <w:rPr>
                      <w:rFonts w:ascii="Monaco" w:hAnsi="Monaco" w:cs="Monaco"/>
                      <w:sz w:val="32"/>
                      <w:szCs w:val="32"/>
                      <w:lang w:val="en-US"/>
                    </w:rPr>
                  </w:rPrChange>
                </w:rPr>
                <w:t xml:space="preserve">                    max_</w:t>
              </w:r>
              <w:proofErr w:type="gramStart"/>
              <w:r w:rsidRPr="00E066BD">
                <w:rPr>
                  <w:lang w:val="en-US"/>
                  <w:rPrChange w:id="7662" w:author="Borja Gonzalez" w:date="2017-09-28T19:30:00Z">
                    <w:rPr>
                      <w:rFonts w:ascii="Monaco" w:hAnsi="Monaco" w:cs="Monaco"/>
                      <w:sz w:val="32"/>
                      <w:szCs w:val="32"/>
                      <w:lang w:val="en-US"/>
                    </w:rPr>
                  </w:rPrChange>
                </w:rPr>
                <w:t>min</w:t>
              </w:r>
              <w:r w:rsidRPr="00E066BD">
                <w:rPr>
                  <w:b/>
                  <w:bCs/>
                  <w:lang w:val="en-US"/>
                  <w:rPrChange w:id="7663" w:author="Borja Gonzalez" w:date="2017-09-28T19:30:00Z">
                    <w:rPr>
                      <w:rFonts w:ascii="Monaco" w:hAnsi="Monaco" w:cs="Monaco"/>
                      <w:b/>
                      <w:bCs/>
                      <w:color w:val="000000"/>
                      <w:sz w:val="32"/>
                      <w:szCs w:val="32"/>
                      <w:lang w:val="en-US"/>
                    </w:rPr>
                  </w:rPrChange>
                </w:rPr>
                <w:t>.</w:t>
              </w:r>
              <w:r w:rsidRPr="00E066BD">
                <w:rPr>
                  <w:lang w:val="en-US"/>
                  <w:rPrChange w:id="7664" w:author="Borja Gonzalez" w:date="2017-09-28T19:30:00Z">
                    <w:rPr>
                      <w:rFonts w:ascii="Monaco" w:hAnsi="Monaco" w:cs="Monaco"/>
                      <w:color w:val="000000"/>
                      <w:sz w:val="32"/>
                      <w:szCs w:val="32"/>
                      <w:lang w:val="en-US"/>
                    </w:rPr>
                  </w:rPrChange>
                </w:rPr>
                <w:t>push</w:t>
              </w:r>
              <w:proofErr w:type="gramEnd"/>
              <w:r w:rsidRPr="00E066BD">
                <w:rPr>
                  <w:b/>
                  <w:bCs/>
                  <w:lang w:val="en-US"/>
                  <w:rPrChange w:id="7665" w:author="Borja Gonzalez" w:date="2017-09-28T19:30:00Z">
                    <w:rPr>
                      <w:rFonts w:ascii="Monaco" w:hAnsi="Monaco" w:cs="Monaco"/>
                      <w:b/>
                      <w:bCs/>
                      <w:color w:val="000000"/>
                      <w:sz w:val="32"/>
                      <w:szCs w:val="32"/>
                      <w:lang w:val="en-US"/>
                    </w:rPr>
                  </w:rPrChange>
                </w:rPr>
                <w:t>(</w:t>
              </w:r>
              <w:r w:rsidRPr="00E066BD">
                <w:rPr>
                  <w:b/>
                  <w:bCs/>
                  <w:color w:val="0000CF"/>
                  <w:lang w:val="en-US"/>
                  <w:rPrChange w:id="7666" w:author="Borja Gonzalez" w:date="2017-09-28T19:30:00Z">
                    <w:rPr>
                      <w:rFonts w:ascii="Monaco" w:hAnsi="Monaco" w:cs="Monaco"/>
                      <w:b/>
                      <w:bCs/>
                      <w:color w:val="0000CF"/>
                      <w:sz w:val="32"/>
                      <w:szCs w:val="32"/>
                      <w:lang w:val="en-US"/>
                    </w:rPr>
                  </w:rPrChange>
                </w:rPr>
                <w:t>72.2</w:t>
              </w:r>
              <w:r w:rsidRPr="00E066BD">
                <w:rPr>
                  <w:b/>
                  <w:bCs/>
                  <w:lang w:val="en-US"/>
                  <w:rPrChange w:id="7667"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7668" w:author="Borja Gonzalez" w:date="2017-09-28T19:30:00Z"/>
                <w:lang w:val="en-US"/>
                <w:rPrChange w:id="7669" w:author="Borja Gonzalez" w:date="2017-09-28T19:30:00Z">
                  <w:rPr>
                    <w:ins w:id="7670" w:author="Borja Gonzalez" w:date="2017-09-28T19:30:00Z"/>
                    <w:rFonts w:ascii="Monaco" w:eastAsiaTheme="majorEastAsia" w:hAnsi="Monaco" w:cs="Monaco"/>
                    <w:color w:val="243F60" w:themeColor="accent1" w:themeShade="7F"/>
                    <w:sz w:val="32"/>
                    <w:szCs w:val="32"/>
                    <w:lang w:val="en-US"/>
                  </w:rPr>
                </w:rPrChange>
              </w:rPr>
              <w:pPrChange w:id="7671" w:author="GONZALEZ DIAZ, BORJA" w:date="2017-09-29T19:26:00Z">
                <w:pPr>
                  <w:keepNext/>
                  <w:keepLines/>
                  <w:widowControl w:val="0"/>
                  <w:autoSpaceDE w:val="0"/>
                  <w:autoSpaceDN w:val="0"/>
                  <w:adjustRightInd w:val="0"/>
                  <w:spacing w:before="200"/>
                  <w:outlineLvl w:val="4"/>
                </w:pPr>
              </w:pPrChange>
            </w:pPr>
            <w:ins w:id="7672" w:author="Borja Gonzalez" w:date="2017-09-28T19:30:00Z">
              <w:r w:rsidRPr="00E066BD">
                <w:rPr>
                  <w:lang w:val="en-US"/>
                  <w:rPrChange w:id="7673" w:author="Borja Gonzalez" w:date="2017-09-28T19:30:00Z">
                    <w:rPr>
                      <w:rFonts w:ascii="Monaco" w:hAnsi="Monaco" w:cs="Monaco"/>
                      <w:sz w:val="32"/>
                      <w:szCs w:val="32"/>
                      <w:lang w:val="en-US"/>
                    </w:rPr>
                  </w:rPrChange>
                </w:rPr>
                <w:t xml:space="preserve">                    min_</w:t>
              </w:r>
              <w:proofErr w:type="gramStart"/>
              <w:r w:rsidRPr="00E066BD">
                <w:rPr>
                  <w:lang w:val="en-US"/>
                  <w:rPrChange w:id="7674" w:author="Borja Gonzalez" w:date="2017-09-28T19:30:00Z">
                    <w:rPr>
                      <w:rFonts w:ascii="Monaco" w:hAnsi="Monaco" w:cs="Monaco"/>
                      <w:sz w:val="32"/>
                      <w:szCs w:val="32"/>
                      <w:lang w:val="en-US"/>
                    </w:rPr>
                  </w:rPrChange>
                </w:rPr>
                <w:t>max</w:t>
              </w:r>
              <w:r w:rsidRPr="00E066BD">
                <w:rPr>
                  <w:b/>
                  <w:bCs/>
                  <w:lang w:val="en-US"/>
                  <w:rPrChange w:id="7675" w:author="Borja Gonzalez" w:date="2017-09-28T19:30:00Z">
                    <w:rPr>
                      <w:rFonts w:ascii="Monaco" w:hAnsi="Monaco" w:cs="Monaco"/>
                      <w:b/>
                      <w:bCs/>
                      <w:color w:val="000000"/>
                      <w:sz w:val="32"/>
                      <w:szCs w:val="32"/>
                      <w:lang w:val="en-US"/>
                    </w:rPr>
                  </w:rPrChange>
                </w:rPr>
                <w:t>.</w:t>
              </w:r>
              <w:r w:rsidRPr="00E066BD">
                <w:rPr>
                  <w:lang w:val="en-US"/>
                  <w:rPrChange w:id="7676" w:author="Borja Gonzalez" w:date="2017-09-28T19:30:00Z">
                    <w:rPr>
                      <w:rFonts w:ascii="Monaco" w:hAnsi="Monaco" w:cs="Monaco"/>
                      <w:color w:val="000000"/>
                      <w:sz w:val="32"/>
                      <w:szCs w:val="32"/>
                      <w:lang w:val="en-US"/>
                    </w:rPr>
                  </w:rPrChange>
                </w:rPr>
                <w:t>push</w:t>
              </w:r>
              <w:proofErr w:type="gramEnd"/>
              <w:r w:rsidRPr="00E066BD">
                <w:rPr>
                  <w:b/>
                  <w:bCs/>
                  <w:lang w:val="en-US"/>
                  <w:rPrChange w:id="7677" w:author="Borja Gonzalez" w:date="2017-09-28T19:30:00Z">
                    <w:rPr>
                      <w:rFonts w:ascii="Monaco" w:hAnsi="Monaco" w:cs="Monaco"/>
                      <w:b/>
                      <w:bCs/>
                      <w:color w:val="000000"/>
                      <w:sz w:val="32"/>
                      <w:szCs w:val="32"/>
                      <w:lang w:val="en-US"/>
                    </w:rPr>
                  </w:rPrChange>
                </w:rPr>
                <w:t>(</w:t>
              </w:r>
              <w:r w:rsidRPr="00E066BD">
                <w:rPr>
                  <w:b/>
                  <w:bCs/>
                  <w:color w:val="CE5C00"/>
                  <w:lang w:val="en-US"/>
                  <w:rPrChange w:id="7678" w:author="Borja Gonzalez" w:date="2017-09-28T19:30:00Z">
                    <w:rPr>
                      <w:rFonts w:ascii="Monaco" w:hAnsi="Monaco" w:cs="Monaco"/>
                      <w:b/>
                      <w:bCs/>
                      <w:color w:val="CE5C00"/>
                      <w:sz w:val="32"/>
                      <w:szCs w:val="32"/>
                      <w:lang w:val="en-US"/>
                    </w:rPr>
                  </w:rPrChange>
                </w:rPr>
                <w:t>-</w:t>
              </w:r>
              <w:r w:rsidRPr="00E066BD">
                <w:rPr>
                  <w:b/>
                  <w:bCs/>
                  <w:color w:val="0000CF"/>
                  <w:lang w:val="en-US"/>
                  <w:rPrChange w:id="7679" w:author="Borja Gonzalez" w:date="2017-09-28T19:30:00Z">
                    <w:rPr>
                      <w:rFonts w:ascii="Monaco" w:hAnsi="Monaco" w:cs="Monaco"/>
                      <w:b/>
                      <w:bCs/>
                      <w:color w:val="0000CF"/>
                      <w:sz w:val="32"/>
                      <w:szCs w:val="32"/>
                      <w:lang w:val="en-US"/>
                    </w:rPr>
                  </w:rPrChange>
                </w:rPr>
                <w:t>83.5</w:t>
              </w:r>
              <w:r w:rsidRPr="00E066BD">
                <w:rPr>
                  <w:b/>
                  <w:bCs/>
                  <w:lang w:val="en-US"/>
                  <w:rPrChange w:id="7680"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7681" w:author="Borja Gonzalez" w:date="2017-09-28T19:30:00Z"/>
                <w:lang w:val="en-US"/>
                <w:rPrChange w:id="7682" w:author="Borja Gonzalez" w:date="2017-09-28T19:30:00Z">
                  <w:rPr>
                    <w:ins w:id="7683" w:author="Borja Gonzalez" w:date="2017-09-28T19:30:00Z"/>
                    <w:rFonts w:ascii="Monaco" w:eastAsiaTheme="majorEastAsia" w:hAnsi="Monaco" w:cs="Monaco"/>
                    <w:color w:val="243F60" w:themeColor="accent1" w:themeShade="7F"/>
                    <w:sz w:val="32"/>
                    <w:szCs w:val="32"/>
                    <w:lang w:val="en-US"/>
                  </w:rPr>
                </w:rPrChange>
              </w:rPr>
              <w:pPrChange w:id="7684" w:author="GONZALEZ DIAZ, BORJA" w:date="2017-09-29T19:26:00Z">
                <w:pPr>
                  <w:keepNext/>
                  <w:keepLines/>
                  <w:widowControl w:val="0"/>
                  <w:autoSpaceDE w:val="0"/>
                  <w:autoSpaceDN w:val="0"/>
                  <w:adjustRightInd w:val="0"/>
                  <w:spacing w:before="200"/>
                  <w:outlineLvl w:val="4"/>
                </w:pPr>
              </w:pPrChange>
            </w:pPr>
            <w:ins w:id="7685" w:author="Borja Gonzalez" w:date="2017-09-28T19:30:00Z">
              <w:r w:rsidRPr="00E066BD">
                <w:rPr>
                  <w:lang w:val="en-US"/>
                  <w:rPrChange w:id="7686" w:author="Borja Gonzalez" w:date="2017-09-28T19:30:00Z">
                    <w:rPr>
                      <w:rFonts w:ascii="Monaco" w:hAnsi="Monaco" w:cs="Monaco"/>
                      <w:sz w:val="32"/>
                      <w:szCs w:val="32"/>
                      <w:lang w:val="en-US"/>
                    </w:rPr>
                  </w:rPrChange>
                </w:rPr>
                <w:t xml:space="preserve">                    min_</w:t>
              </w:r>
              <w:proofErr w:type="gramStart"/>
              <w:r w:rsidRPr="00E066BD">
                <w:rPr>
                  <w:lang w:val="en-US"/>
                  <w:rPrChange w:id="7687" w:author="Borja Gonzalez" w:date="2017-09-28T19:30:00Z">
                    <w:rPr>
                      <w:rFonts w:ascii="Monaco" w:hAnsi="Monaco" w:cs="Monaco"/>
                      <w:sz w:val="32"/>
                      <w:szCs w:val="32"/>
                      <w:lang w:val="en-US"/>
                    </w:rPr>
                  </w:rPrChange>
                </w:rPr>
                <w:t>min</w:t>
              </w:r>
              <w:r w:rsidRPr="00E066BD">
                <w:rPr>
                  <w:b/>
                  <w:bCs/>
                  <w:lang w:val="en-US"/>
                  <w:rPrChange w:id="7688" w:author="Borja Gonzalez" w:date="2017-09-28T19:30:00Z">
                    <w:rPr>
                      <w:rFonts w:ascii="Monaco" w:hAnsi="Monaco" w:cs="Monaco"/>
                      <w:b/>
                      <w:bCs/>
                      <w:color w:val="000000"/>
                      <w:sz w:val="32"/>
                      <w:szCs w:val="32"/>
                      <w:lang w:val="en-US"/>
                    </w:rPr>
                  </w:rPrChange>
                </w:rPr>
                <w:t>.</w:t>
              </w:r>
              <w:r w:rsidRPr="00E066BD">
                <w:rPr>
                  <w:lang w:val="en-US"/>
                  <w:rPrChange w:id="7689" w:author="Borja Gonzalez" w:date="2017-09-28T19:30:00Z">
                    <w:rPr>
                      <w:rFonts w:ascii="Monaco" w:hAnsi="Monaco" w:cs="Monaco"/>
                      <w:color w:val="000000"/>
                      <w:sz w:val="32"/>
                      <w:szCs w:val="32"/>
                      <w:lang w:val="en-US"/>
                    </w:rPr>
                  </w:rPrChange>
                </w:rPr>
                <w:t>push</w:t>
              </w:r>
              <w:proofErr w:type="gramEnd"/>
              <w:r w:rsidRPr="00E066BD">
                <w:rPr>
                  <w:b/>
                  <w:bCs/>
                  <w:lang w:val="en-US"/>
                  <w:rPrChange w:id="7690" w:author="Borja Gonzalez" w:date="2017-09-28T19:30:00Z">
                    <w:rPr>
                      <w:rFonts w:ascii="Monaco" w:hAnsi="Monaco" w:cs="Monaco"/>
                      <w:b/>
                      <w:bCs/>
                      <w:color w:val="000000"/>
                      <w:sz w:val="32"/>
                      <w:szCs w:val="32"/>
                      <w:lang w:val="en-US"/>
                    </w:rPr>
                  </w:rPrChange>
                </w:rPr>
                <w:t>(</w:t>
              </w:r>
              <w:r w:rsidRPr="00E066BD">
                <w:rPr>
                  <w:b/>
                  <w:bCs/>
                  <w:color w:val="CE5C00"/>
                  <w:lang w:val="en-US"/>
                  <w:rPrChange w:id="7691" w:author="Borja Gonzalez" w:date="2017-09-28T19:30:00Z">
                    <w:rPr>
                      <w:rFonts w:ascii="Monaco" w:hAnsi="Monaco" w:cs="Monaco"/>
                      <w:b/>
                      <w:bCs/>
                      <w:color w:val="CE5C00"/>
                      <w:sz w:val="32"/>
                      <w:szCs w:val="32"/>
                      <w:lang w:val="en-US"/>
                    </w:rPr>
                  </w:rPrChange>
                </w:rPr>
                <w:t>-</w:t>
              </w:r>
              <w:r w:rsidRPr="00E066BD">
                <w:rPr>
                  <w:b/>
                  <w:bCs/>
                  <w:color w:val="0000CF"/>
                  <w:lang w:val="en-US"/>
                  <w:rPrChange w:id="7692" w:author="Borja Gonzalez" w:date="2017-09-28T19:30:00Z">
                    <w:rPr>
                      <w:rFonts w:ascii="Monaco" w:hAnsi="Monaco" w:cs="Monaco"/>
                      <w:b/>
                      <w:bCs/>
                      <w:color w:val="0000CF"/>
                      <w:sz w:val="32"/>
                      <w:szCs w:val="32"/>
                      <w:lang w:val="en-US"/>
                    </w:rPr>
                  </w:rPrChange>
                </w:rPr>
                <w:t>67.1</w:t>
              </w:r>
              <w:r w:rsidRPr="00E066BD">
                <w:rPr>
                  <w:b/>
                  <w:bCs/>
                  <w:lang w:val="en-US"/>
                  <w:rPrChange w:id="769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7694" w:author="Borja Gonzalez" w:date="2017-09-28T19:30:00Z"/>
                <w:lang w:val="en-US"/>
                <w:rPrChange w:id="7695" w:author="Borja Gonzalez" w:date="2017-09-28T19:30:00Z">
                  <w:rPr>
                    <w:ins w:id="7696" w:author="Borja Gonzalez" w:date="2017-09-28T19:30:00Z"/>
                    <w:rFonts w:ascii="Monaco" w:eastAsiaTheme="majorEastAsia" w:hAnsi="Monaco" w:cs="Monaco"/>
                    <w:color w:val="243F60" w:themeColor="accent1" w:themeShade="7F"/>
                    <w:sz w:val="32"/>
                    <w:szCs w:val="32"/>
                    <w:lang w:val="en-US"/>
                  </w:rPr>
                </w:rPrChange>
              </w:rPr>
              <w:pPrChange w:id="7697" w:author="GONZALEZ DIAZ, BORJA" w:date="2017-09-29T19:26:00Z">
                <w:pPr>
                  <w:keepNext/>
                  <w:keepLines/>
                  <w:widowControl w:val="0"/>
                  <w:autoSpaceDE w:val="0"/>
                  <w:autoSpaceDN w:val="0"/>
                  <w:adjustRightInd w:val="0"/>
                  <w:spacing w:before="200"/>
                  <w:outlineLvl w:val="4"/>
                </w:pPr>
              </w:pPrChange>
            </w:pPr>
            <w:ins w:id="7698" w:author="Borja Gonzalez" w:date="2017-09-28T19:30:00Z">
              <w:r w:rsidRPr="00E066BD">
                <w:rPr>
                  <w:lang w:val="en-US"/>
                  <w:rPrChange w:id="7699" w:author="Borja Gonzalez" w:date="2017-09-28T19:30:00Z">
                    <w:rPr>
                      <w:rFonts w:ascii="Monaco" w:hAnsi="Monaco" w:cs="Monaco"/>
                      <w:sz w:val="32"/>
                      <w:szCs w:val="32"/>
                      <w:lang w:val="en-US"/>
                    </w:rPr>
                  </w:rPrChange>
                </w:rPr>
                <w:t xml:space="preserve">                </w:t>
              </w:r>
              <w:r w:rsidRPr="00E066BD">
                <w:rPr>
                  <w:b/>
                  <w:bCs/>
                  <w:lang w:val="en-US"/>
                  <w:rPrChange w:id="7700"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7701" w:author="Borja Gonzalez" w:date="2017-09-28T19:30:00Z"/>
                <w:lang w:val="en-US"/>
                <w:rPrChange w:id="7702" w:author="Borja Gonzalez" w:date="2017-09-28T19:30:00Z">
                  <w:rPr>
                    <w:ins w:id="7703" w:author="Borja Gonzalez" w:date="2017-09-28T19:30:00Z"/>
                    <w:rFonts w:ascii="Monaco" w:eastAsiaTheme="majorEastAsia" w:hAnsi="Monaco" w:cs="Monaco"/>
                    <w:color w:val="243F60" w:themeColor="accent1" w:themeShade="7F"/>
                    <w:sz w:val="32"/>
                    <w:szCs w:val="32"/>
                    <w:lang w:val="en-US"/>
                  </w:rPr>
                </w:rPrChange>
              </w:rPr>
              <w:pPrChange w:id="7704" w:author="GONZALEZ DIAZ, BORJA" w:date="2017-09-29T19:26:00Z">
                <w:pPr>
                  <w:keepNext/>
                  <w:keepLines/>
                  <w:widowControl w:val="0"/>
                  <w:autoSpaceDE w:val="0"/>
                  <w:autoSpaceDN w:val="0"/>
                  <w:adjustRightInd w:val="0"/>
                  <w:spacing w:before="200"/>
                  <w:outlineLvl w:val="4"/>
                </w:pPr>
              </w:pPrChange>
            </w:pPr>
            <w:ins w:id="7705" w:author="Borja Gonzalez" w:date="2017-09-28T19:30:00Z">
              <w:r w:rsidRPr="00E066BD">
                <w:rPr>
                  <w:lang w:val="en-US"/>
                  <w:rPrChange w:id="7706"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707" w:author="Borja Gonzalez" w:date="2017-09-28T19:30:00Z">
                    <w:rPr>
                      <w:rFonts w:ascii="Monaco" w:hAnsi="Monaco" w:cs="Monaco"/>
                      <w:b/>
                      <w:bCs/>
                      <w:color w:val="204A87"/>
                      <w:sz w:val="32"/>
                      <w:szCs w:val="32"/>
                      <w:lang w:val="en-US"/>
                    </w:rPr>
                  </w:rPrChange>
                </w:rPr>
                <w:t>else</w:t>
              </w:r>
              <w:r w:rsidRPr="00E066BD">
                <w:rPr>
                  <w:b/>
                  <w:bCs/>
                  <w:lang w:val="en-US"/>
                  <w:rPrChange w:id="7708" w:author="Borja Gonzalez" w:date="2017-09-28T19:30:00Z">
                    <w:rPr>
                      <w:rFonts w:ascii="Monaco" w:hAnsi="Monaco" w:cs="Monaco"/>
                      <w:b/>
                      <w:bCs/>
                      <w:color w:val="000000"/>
                      <w:sz w:val="32"/>
                      <w:szCs w:val="32"/>
                      <w:lang w:val="en-US"/>
                    </w:rPr>
                  </w:rPrChange>
                </w:rPr>
                <w:t>{</w:t>
              </w:r>
              <w:proofErr w:type="gramEnd"/>
            </w:ins>
          </w:p>
          <w:p w14:paraId="0BF8E0CB" w14:textId="77777777" w:rsidR="00E066BD" w:rsidRPr="00E066BD" w:rsidRDefault="00E066BD">
            <w:pPr>
              <w:rPr>
                <w:ins w:id="7709" w:author="Borja Gonzalez" w:date="2017-09-28T19:30:00Z"/>
                <w:lang w:val="en-US"/>
                <w:rPrChange w:id="7710" w:author="Borja Gonzalez" w:date="2017-09-28T19:30:00Z">
                  <w:rPr>
                    <w:ins w:id="7711" w:author="Borja Gonzalez" w:date="2017-09-28T19:30:00Z"/>
                    <w:rFonts w:ascii="Monaco" w:eastAsiaTheme="majorEastAsia" w:hAnsi="Monaco" w:cs="Monaco"/>
                    <w:color w:val="243F60" w:themeColor="accent1" w:themeShade="7F"/>
                    <w:sz w:val="32"/>
                    <w:szCs w:val="32"/>
                    <w:lang w:val="en-US"/>
                  </w:rPr>
                </w:rPrChange>
              </w:rPr>
              <w:pPrChange w:id="7712" w:author="GONZALEZ DIAZ, BORJA" w:date="2017-09-29T19:26:00Z">
                <w:pPr>
                  <w:keepNext/>
                  <w:keepLines/>
                  <w:widowControl w:val="0"/>
                  <w:autoSpaceDE w:val="0"/>
                  <w:autoSpaceDN w:val="0"/>
                  <w:adjustRightInd w:val="0"/>
                  <w:spacing w:before="200"/>
                  <w:outlineLvl w:val="4"/>
                </w:pPr>
              </w:pPrChange>
            </w:pPr>
            <w:ins w:id="7713" w:author="Borja Gonzalez" w:date="2017-09-28T19:30:00Z">
              <w:r w:rsidRPr="00E066BD">
                <w:rPr>
                  <w:lang w:val="en-US"/>
                  <w:rPrChange w:id="7714" w:author="Borja Gonzalez" w:date="2017-09-28T19:30:00Z">
                    <w:rPr>
                      <w:rFonts w:ascii="Monaco" w:hAnsi="Monaco" w:cs="Monaco"/>
                      <w:sz w:val="32"/>
                      <w:szCs w:val="32"/>
                      <w:lang w:val="en-US"/>
                    </w:rPr>
                  </w:rPrChange>
                </w:rPr>
                <w:t xml:space="preserve">                    max_</w:t>
              </w:r>
              <w:proofErr w:type="gramStart"/>
              <w:r w:rsidRPr="00E066BD">
                <w:rPr>
                  <w:lang w:val="en-US"/>
                  <w:rPrChange w:id="7715" w:author="Borja Gonzalez" w:date="2017-09-28T19:30:00Z">
                    <w:rPr>
                      <w:rFonts w:ascii="Monaco" w:hAnsi="Monaco" w:cs="Monaco"/>
                      <w:sz w:val="32"/>
                      <w:szCs w:val="32"/>
                      <w:lang w:val="en-US"/>
                    </w:rPr>
                  </w:rPrChange>
                </w:rPr>
                <w:t>max</w:t>
              </w:r>
              <w:r w:rsidRPr="00E066BD">
                <w:rPr>
                  <w:b/>
                  <w:bCs/>
                  <w:lang w:val="en-US"/>
                  <w:rPrChange w:id="7716" w:author="Borja Gonzalez" w:date="2017-09-28T19:30:00Z">
                    <w:rPr>
                      <w:rFonts w:ascii="Monaco" w:hAnsi="Monaco" w:cs="Monaco"/>
                      <w:b/>
                      <w:bCs/>
                      <w:color w:val="000000"/>
                      <w:sz w:val="32"/>
                      <w:szCs w:val="32"/>
                      <w:lang w:val="en-US"/>
                    </w:rPr>
                  </w:rPrChange>
                </w:rPr>
                <w:t>.</w:t>
              </w:r>
              <w:r w:rsidRPr="00E066BD">
                <w:rPr>
                  <w:lang w:val="en-US"/>
                  <w:rPrChange w:id="7717" w:author="Borja Gonzalez" w:date="2017-09-28T19:30:00Z">
                    <w:rPr>
                      <w:rFonts w:ascii="Monaco" w:hAnsi="Monaco" w:cs="Monaco"/>
                      <w:color w:val="000000"/>
                      <w:sz w:val="32"/>
                      <w:szCs w:val="32"/>
                      <w:lang w:val="en-US"/>
                    </w:rPr>
                  </w:rPrChange>
                </w:rPr>
                <w:t>push</w:t>
              </w:r>
              <w:proofErr w:type="gramEnd"/>
              <w:r w:rsidRPr="00E066BD">
                <w:rPr>
                  <w:b/>
                  <w:bCs/>
                  <w:lang w:val="en-US"/>
                  <w:rPrChange w:id="7718" w:author="Borja Gonzalez" w:date="2017-09-28T19:30:00Z">
                    <w:rPr>
                      <w:rFonts w:ascii="Monaco" w:hAnsi="Monaco" w:cs="Monaco"/>
                      <w:b/>
                      <w:bCs/>
                      <w:color w:val="000000"/>
                      <w:sz w:val="32"/>
                      <w:szCs w:val="32"/>
                      <w:lang w:val="en-US"/>
                    </w:rPr>
                  </w:rPrChange>
                </w:rPr>
                <w:t>(</w:t>
              </w:r>
              <w:r w:rsidRPr="00E066BD">
                <w:rPr>
                  <w:b/>
                  <w:bCs/>
                  <w:color w:val="0000CF"/>
                  <w:lang w:val="en-US"/>
                  <w:rPrChange w:id="7719" w:author="Borja Gonzalez" w:date="2017-09-28T19:30:00Z">
                    <w:rPr>
                      <w:rFonts w:ascii="Monaco" w:hAnsi="Monaco" w:cs="Monaco"/>
                      <w:b/>
                      <w:bCs/>
                      <w:color w:val="0000CF"/>
                      <w:sz w:val="32"/>
                      <w:szCs w:val="32"/>
                      <w:lang w:val="en-US"/>
                    </w:rPr>
                  </w:rPrChange>
                </w:rPr>
                <w:t>89</w:t>
              </w:r>
              <w:r w:rsidRPr="00E066BD">
                <w:rPr>
                  <w:b/>
                  <w:bCs/>
                  <w:lang w:val="en-US"/>
                  <w:rPrChange w:id="7720"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7721" w:author="Borja Gonzalez" w:date="2017-09-28T19:30:00Z"/>
                <w:lang w:val="en-US"/>
                <w:rPrChange w:id="7722" w:author="Borja Gonzalez" w:date="2017-09-28T19:30:00Z">
                  <w:rPr>
                    <w:ins w:id="7723" w:author="Borja Gonzalez" w:date="2017-09-28T19:30:00Z"/>
                    <w:rFonts w:ascii="Monaco" w:eastAsiaTheme="majorEastAsia" w:hAnsi="Monaco" w:cs="Monaco"/>
                    <w:color w:val="243F60" w:themeColor="accent1" w:themeShade="7F"/>
                    <w:sz w:val="32"/>
                    <w:szCs w:val="32"/>
                    <w:lang w:val="en-US"/>
                  </w:rPr>
                </w:rPrChange>
              </w:rPr>
              <w:pPrChange w:id="7724" w:author="GONZALEZ DIAZ, BORJA" w:date="2017-09-29T19:26:00Z">
                <w:pPr>
                  <w:keepNext/>
                  <w:keepLines/>
                  <w:widowControl w:val="0"/>
                  <w:autoSpaceDE w:val="0"/>
                  <w:autoSpaceDN w:val="0"/>
                  <w:adjustRightInd w:val="0"/>
                  <w:spacing w:before="200"/>
                  <w:outlineLvl w:val="4"/>
                </w:pPr>
              </w:pPrChange>
            </w:pPr>
            <w:ins w:id="7725" w:author="Borja Gonzalez" w:date="2017-09-28T19:30:00Z">
              <w:r w:rsidRPr="00E066BD">
                <w:rPr>
                  <w:lang w:val="en-US"/>
                  <w:rPrChange w:id="7726" w:author="Borja Gonzalez" w:date="2017-09-28T19:30:00Z">
                    <w:rPr>
                      <w:rFonts w:ascii="Monaco" w:hAnsi="Monaco" w:cs="Monaco"/>
                      <w:sz w:val="32"/>
                      <w:szCs w:val="32"/>
                      <w:lang w:val="en-US"/>
                    </w:rPr>
                  </w:rPrChange>
                </w:rPr>
                <w:t xml:space="preserve">                    max_</w:t>
              </w:r>
              <w:proofErr w:type="gramStart"/>
              <w:r w:rsidRPr="00E066BD">
                <w:rPr>
                  <w:lang w:val="en-US"/>
                  <w:rPrChange w:id="7727" w:author="Borja Gonzalez" w:date="2017-09-28T19:30:00Z">
                    <w:rPr>
                      <w:rFonts w:ascii="Monaco" w:hAnsi="Monaco" w:cs="Monaco"/>
                      <w:sz w:val="32"/>
                      <w:szCs w:val="32"/>
                      <w:lang w:val="en-US"/>
                    </w:rPr>
                  </w:rPrChange>
                </w:rPr>
                <w:t>min</w:t>
              </w:r>
              <w:r w:rsidRPr="00E066BD">
                <w:rPr>
                  <w:b/>
                  <w:bCs/>
                  <w:lang w:val="en-US"/>
                  <w:rPrChange w:id="7728" w:author="Borja Gonzalez" w:date="2017-09-28T19:30:00Z">
                    <w:rPr>
                      <w:rFonts w:ascii="Monaco" w:hAnsi="Monaco" w:cs="Monaco"/>
                      <w:b/>
                      <w:bCs/>
                      <w:color w:val="000000"/>
                      <w:sz w:val="32"/>
                      <w:szCs w:val="32"/>
                      <w:lang w:val="en-US"/>
                    </w:rPr>
                  </w:rPrChange>
                </w:rPr>
                <w:t>.</w:t>
              </w:r>
              <w:r w:rsidRPr="00E066BD">
                <w:rPr>
                  <w:lang w:val="en-US"/>
                  <w:rPrChange w:id="7729" w:author="Borja Gonzalez" w:date="2017-09-28T19:30:00Z">
                    <w:rPr>
                      <w:rFonts w:ascii="Monaco" w:hAnsi="Monaco" w:cs="Monaco"/>
                      <w:color w:val="000000"/>
                      <w:sz w:val="32"/>
                      <w:szCs w:val="32"/>
                      <w:lang w:val="en-US"/>
                    </w:rPr>
                  </w:rPrChange>
                </w:rPr>
                <w:t>push</w:t>
              </w:r>
              <w:proofErr w:type="gramEnd"/>
              <w:r w:rsidRPr="00E066BD">
                <w:rPr>
                  <w:b/>
                  <w:bCs/>
                  <w:lang w:val="en-US"/>
                  <w:rPrChange w:id="7730" w:author="Borja Gonzalez" w:date="2017-09-28T19:30:00Z">
                    <w:rPr>
                      <w:rFonts w:ascii="Monaco" w:hAnsi="Monaco" w:cs="Monaco"/>
                      <w:b/>
                      <w:bCs/>
                      <w:color w:val="000000"/>
                      <w:sz w:val="32"/>
                      <w:szCs w:val="32"/>
                      <w:lang w:val="en-US"/>
                    </w:rPr>
                  </w:rPrChange>
                </w:rPr>
                <w:t>(</w:t>
              </w:r>
              <w:r w:rsidRPr="00E066BD">
                <w:rPr>
                  <w:b/>
                  <w:bCs/>
                  <w:color w:val="0000CF"/>
                  <w:lang w:val="en-US"/>
                  <w:rPrChange w:id="7731" w:author="Borja Gonzalez" w:date="2017-09-28T19:30:00Z">
                    <w:rPr>
                      <w:rFonts w:ascii="Monaco" w:hAnsi="Monaco" w:cs="Monaco"/>
                      <w:b/>
                      <w:bCs/>
                      <w:color w:val="0000CF"/>
                      <w:sz w:val="32"/>
                      <w:szCs w:val="32"/>
                      <w:lang w:val="en-US"/>
                    </w:rPr>
                  </w:rPrChange>
                </w:rPr>
                <w:t>74.6</w:t>
              </w:r>
              <w:r w:rsidRPr="00E066BD">
                <w:rPr>
                  <w:b/>
                  <w:bCs/>
                  <w:lang w:val="en-US"/>
                  <w:rPrChange w:id="7732"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7733" w:author="Borja Gonzalez" w:date="2017-09-28T19:30:00Z"/>
                <w:lang w:val="en-US"/>
                <w:rPrChange w:id="7734" w:author="Borja Gonzalez" w:date="2017-09-28T19:30:00Z">
                  <w:rPr>
                    <w:ins w:id="7735" w:author="Borja Gonzalez" w:date="2017-09-28T19:30:00Z"/>
                    <w:rFonts w:ascii="Monaco" w:eastAsiaTheme="majorEastAsia" w:hAnsi="Monaco" w:cs="Monaco"/>
                    <w:color w:val="243F60" w:themeColor="accent1" w:themeShade="7F"/>
                    <w:sz w:val="32"/>
                    <w:szCs w:val="32"/>
                    <w:lang w:val="en-US"/>
                  </w:rPr>
                </w:rPrChange>
              </w:rPr>
              <w:pPrChange w:id="7736" w:author="GONZALEZ DIAZ, BORJA" w:date="2017-09-29T19:26:00Z">
                <w:pPr>
                  <w:keepNext/>
                  <w:keepLines/>
                  <w:widowControl w:val="0"/>
                  <w:autoSpaceDE w:val="0"/>
                  <w:autoSpaceDN w:val="0"/>
                  <w:adjustRightInd w:val="0"/>
                  <w:spacing w:before="200"/>
                  <w:outlineLvl w:val="4"/>
                </w:pPr>
              </w:pPrChange>
            </w:pPr>
            <w:ins w:id="7737" w:author="Borja Gonzalez" w:date="2017-09-28T19:30:00Z">
              <w:r w:rsidRPr="00E066BD">
                <w:rPr>
                  <w:lang w:val="en-US"/>
                  <w:rPrChange w:id="7738" w:author="Borja Gonzalez" w:date="2017-09-28T19:30:00Z">
                    <w:rPr>
                      <w:rFonts w:ascii="Monaco" w:hAnsi="Monaco" w:cs="Monaco"/>
                      <w:sz w:val="32"/>
                      <w:szCs w:val="32"/>
                      <w:lang w:val="en-US"/>
                    </w:rPr>
                  </w:rPrChange>
                </w:rPr>
                <w:t xml:space="preserve">                    min_</w:t>
              </w:r>
              <w:proofErr w:type="gramStart"/>
              <w:r w:rsidRPr="00E066BD">
                <w:rPr>
                  <w:lang w:val="en-US"/>
                  <w:rPrChange w:id="7739" w:author="Borja Gonzalez" w:date="2017-09-28T19:30:00Z">
                    <w:rPr>
                      <w:rFonts w:ascii="Monaco" w:hAnsi="Monaco" w:cs="Monaco"/>
                      <w:sz w:val="32"/>
                      <w:szCs w:val="32"/>
                      <w:lang w:val="en-US"/>
                    </w:rPr>
                  </w:rPrChange>
                </w:rPr>
                <w:t>max</w:t>
              </w:r>
              <w:r w:rsidRPr="00E066BD">
                <w:rPr>
                  <w:b/>
                  <w:bCs/>
                  <w:lang w:val="en-US"/>
                  <w:rPrChange w:id="7740" w:author="Borja Gonzalez" w:date="2017-09-28T19:30:00Z">
                    <w:rPr>
                      <w:rFonts w:ascii="Monaco" w:hAnsi="Monaco" w:cs="Monaco"/>
                      <w:b/>
                      <w:bCs/>
                      <w:color w:val="000000"/>
                      <w:sz w:val="32"/>
                      <w:szCs w:val="32"/>
                      <w:lang w:val="en-US"/>
                    </w:rPr>
                  </w:rPrChange>
                </w:rPr>
                <w:t>.</w:t>
              </w:r>
              <w:r w:rsidRPr="00E066BD">
                <w:rPr>
                  <w:lang w:val="en-US"/>
                  <w:rPrChange w:id="7741" w:author="Borja Gonzalez" w:date="2017-09-28T19:30:00Z">
                    <w:rPr>
                      <w:rFonts w:ascii="Monaco" w:hAnsi="Monaco" w:cs="Monaco"/>
                      <w:color w:val="000000"/>
                      <w:sz w:val="32"/>
                      <w:szCs w:val="32"/>
                      <w:lang w:val="en-US"/>
                    </w:rPr>
                  </w:rPrChange>
                </w:rPr>
                <w:t>push</w:t>
              </w:r>
              <w:proofErr w:type="gramEnd"/>
              <w:r w:rsidRPr="00E066BD">
                <w:rPr>
                  <w:b/>
                  <w:bCs/>
                  <w:lang w:val="en-US"/>
                  <w:rPrChange w:id="7742" w:author="Borja Gonzalez" w:date="2017-09-28T19:30:00Z">
                    <w:rPr>
                      <w:rFonts w:ascii="Monaco" w:hAnsi="Monaco" w:cs="Monaco"/>
                      <w:b/>
                      <w:bCs/>
                      <w:color w:val="000000"/>
                      <w:sz w:val="32"/>
                      <w:szCs w:val="32"/>
                      <w:lang w:val="en-US"/>
                    </w:rPr>
                  </w:rPrChange>
                </w:rPr>
                <w:t>(</w:t>
              </w:r>
              <w:r w:rsidRPr="00E066BD">
                <w:rPr>
                  <w:b/>
                  <w:bCs/>
                  <w:color w:val="CE5C00"/>
                  <w:lang w:val="en-US"/>
                  <w:rPrChange w:id="7743" w:author="Borja Gonzalez" w:date="2017-09-28T19:30:00Z">
                    <w:rPr>
                      <w:rFonts w:ascii="Monaco" w:hAnsi="Monaco" w:cs="Monaco"/>
                      <w:b/>
                      <w:bCs/>
                      <w:color w:val="CE5C00"/>
                      <w:sz w:val="32"/>
                      <w:szCs w:val="32"/>
                      <w:lang w:val="en-US"/>
                    </w:rPr>
                  </w:rPrChange>
                </w:rPr>
                <w:t>-</w:t>
              </w:r>
              <w:r w:rsidRPr="00E066BD">
                <w:rPr>
                  <w:b/>
                  <w:bCs/>
                  <w:color w:val="0000CF"/>
                  <w:lang w:val="en-US"/>
                  <w:rPrChange w:id="7744" w:author="Borja Gonzalez" w:date="2017-09-28T19:30:00Z">
                    <w:rPr>
                      <w:rFonts w:ascii="Monaco" w:hAnsi="Monaco" w:cs="Monaco"/>
                      <w:b/>
                      <w:bCs/>
                      <w:color w:val="0000CF"/>
                      <w:sz w:val="32"/>
                      <w:szCs w:val="32"/>
                      <w:lang w:val="en-US"/>
                    </w:rPr>
                  </w:rPrChange>
                </w:rPr>
                <w:t>87.8</w:t>
              </w:r>
              <w:r w:rsidRPr="00E066BD">
                <w:rPr>
                  <w:b/>
                  <w:bCs/>
                  <w:lang w:val="en-US"/>
                  <w:rPrChange w:id="7745" w:author="Borja Gonzalez" w:date="2017-09-28T19:30:00Z">
                    <w:rPr>
                      <w:rFonts w:ascii="Monaco" w:hAnsi="Monaco" w:cs="Monaco"/>
                      <w:b/>
                      <w:bCs/>
                      <w:color w:val="000000"/>
                      <w:sz w:val="32"/>
                      <w:szCs w:val="32"/>
                      <w:lang w:val="en-US"/>
                    </w:rPr>
                  </w:rPrChange>
                </w:rPr>
                <w:t>);</w:t>
              </w:r>
            </w:ins>
          </w:p>
          <w:p w14:paraId="281B9BB6" w14:textId="77777777" w:rsidR="00E066BD" w:rsidRPr="00C313C3" w:rsidRDefault="00E066BD">
            <w:pPr>
              <w:rPr>
                <w:ins w:id="7746" w:author="Borja Gonzalez" w:date="2017-09-28T19:30:00Z"/>
                <w:rPrChange w:id="7747" w:author="GONZALEZ DIAZ, BORJA" w:date="2017-09-30T00:55:00Z">
                  <w:rPr>
                    <w:ins w:id="7748" w:author="Borja Gonzalez" w:date="2017-09-28T19:30:00Z"/>
                    <w:rFonts w:ascii="Monaco" w:eastAsiaTheme="majorEastAsia" w:hAnsi="Monaco" w:cs="Monaco"/>
                    <w:color w:val="243F60" w:themeColor="accent1" w:themeShade="7F"/>
                    <w:sz w:val="32"/>
                    <w:szCs w:val="32"/>
                    <w:lang w:val="en-US"/>
                  </w:rPr>
                </w:rPrChange>
              </w:rPr>
              <w:pPrChange w:id="7749" w:author="GONZALEZ DIAZ, BORJA" w:date="2017-09-29T19:26:00Z">
                <w:pPr>
                  <w:keepNext/>
                  <w:keepLines/>
                  <w:widowControl w:val="0"/>
                  <w:autoSpaceDE w:val="0"/>
                  <w:autoSpaceDN w:val="0"/>
                  <w:adjustRightInd w:val="0"/>
                  <w:spacing w:before="200"/>
                  <w:outlineLvl w:val="4"/>
                </w:pPr>
              </w:pPrChange>
            </w:pPr>
            <w:ins w:id="7750" w:author="Borja Gonzalez" w:date="2017-09-28T19:30:00Z">
              <w:r w:rsidRPr="00E066BD">
                <w:rPr>
                  <w:lang w:val="en-US"/>
                  <w:rPrChange w:id="7751" w:author="Borja Gonzalez" w:date="2017-09-28T19:30:00Z">
                    <w:rPr>
                      <w:rFonts w:ascii="Monaco" w:hAnsi="Monaco" w:cs="Monaco"/>
                      <w:sz w:val="32"/>
                      <w:szCs w:val="32"/>
                      <w:lang w:val="en-US"/>
                    </w:rPr>
                  </w:rPrChange>
                </w:rPr>
                <w:t xml:space="preserve">                    </w:t>
              </w:r>
              <w:r w:rsidRPr="00C313C3">
                <w:rPr>
                  <w:rPrChange w:id="7752" w:author="GONZALEZ DIAZ, BORJA" w:date="2017-09-30T00:55:00Z">
                    <w:rPr>
                      <w:rFonts w:ascii="Monaco" w:hAnsi="Monaco" w:cs="Monaco"/>
                      <w:color w:val="000000"/>
                      <w:sz w:val="32"/>
                      <w:szCs w:val="32"/>
                      <w:lang w:val="en-US"/>
                    </w:rPr>
                  </w:rPrChange>
                </w:rPr>
                <w:t>min_</w:t>
              </w:r>
              <w:proofErr w:type="gramStart"/>
              <w:r w:rsidRPr="00C313C3">
                <w:rPr>
                  <w:rPrChange w:id="7753" w:author="GONZALEZ DIAZ, BORJA" w:date="2017-09-30T00:55:00Z">
                    <w:rPr>
                      <w:rFonts w:ascii="Monaco" w:hAnsi="Monaco" w:cs="Monaco"/>
                      <w:color w:val="000000"/>
                      <w:sz w:val="32"/>
                      <w:szCs w:val="32"/>
                      <w:lang w:val="en-US"/>
                    </w:rPr>
                  </w:rPrChange>
                </w:rPr>
                <w:t>min</w:t>
              </w:r>
              <w:r w:rsidRPr="00C313C3">
                <w:rPr>
                  <w:b/>
                  <w:bCs/>
                  <w:rPrChange w:id="7754" w:author="GONZALEZ DIAZ, BORJA" w:date="2017-09-30T00:55:00Z">
                    <w:rPr>
                      <w:rFonts w:ascii="Monaco" w:hAnsi="Monaco" w:cs="Monaco"/>
                      <w:b/>
                      <w:bCs/>
                      <w:color w:val="000000"/>
                      <w:sz w:val="32"/>
                      <w:szCs w:val="32"/>
                      <w:lang w:val="en-US"/>
                    </w:rPr>
                  </w:rPrChange>
                </w:rPr>
                <w:t>.</w:t>
              </w:r>
              <w:r w:rsidRPr="00C313C3">
                <w:rPr>
                  <w:rPrChange w:id="7755" w:author="GONZALEZ DIAZ, BORJA" w:date="2017-09-30T00:55:00Z">
                    <w:rPr>
                      <w:rFonts w:ascii="Monaco" w:hAnsi="Monaco" w:cs="Monaco"/>
                      <w:color w:val="000000"/>
                      <w:sz w:val="32"/>
                      <w:szCs w:val="32"/>
                      <w:lang w:val="en-US"/>
                    </w:rPr>
                  </w:rPrChange>
                </w:rPr>
                <w:t>push</w:t>
              </w:r>
              <w:proofErr w:type="gramEnd"/>
              <w:r w:rsidRPr="00C313C3">
                <w:rPr>
                  <w:b/>
                  <w:bCs/>
                  <w:rPrChange w:id="7756" w:author="GONZALEZ DIAZ, BORJA" w:date="2017-09-30T00:55:00Z">
                    <w:rPr>
                      <w:rFonts w:ascii="Monaco" w:hAnsi="Monaco" w:cs="Monaco"/>
                      <w:b/>
                      <w:bCs/>
                      <w:color w:val="000000"/>
                      <w:sz w:val="32"/>
                      <w:szCs w:val="32"/>
                      <w:lang w:val="en-US"/>
                    </w:rPr>
                  </w:rPrChange>
                </w:rPr>
                <w:t>(</w:t>
              </w:r>
              <w:r w:rsidRPr="00C313C3">
                <w:rPr>
                  <w:b/>
                  <w:bCs/>
                  <w:color w:val="CE5C00"/>
                  <w:rPrChange w:id="7757" w:author="GONZALEZ DIAZ, BORJA" w:date="2017-09-30T00:55:00Z">
                    <w:rPr>
                      <w:rFonts w:ascii="Monaco" w:hAnsi="Monaco" w:cs="Monaco"/>
                      <w:b/>
                      <w:bCs/>
                      <w:color w:val="CE5C00"/>
                      <w:sz w:val="32"/>
                      <w:szCs w:val="32"/>
                      <w:lang w:val="en-US"/>
                    </w:rPr>
                  </w:rPrChange>
                </w:rPr>
                <w:t>-</w:t>
              </w:r>
              <w:r w:rsidRPr="00C313C3">
                <w:rPr>
                  <w:b/>
                  <w:bCs/>
                  <w:color w:val="0000CF"/>
                  <w:rPrChange w:id="7758" w:author="GONZALEZ DIAZ, BORJA" w:date="2017-09-30T00:55:00Z">
                    <w:rPr>
                      <w:rFonts w:ascii="Monaco" w:hAnsi="Monaco" w:cs="Monaco"/>
                      <w:b/>
                      <w:bCs/>
                      <w:color w:val="0000CF"/>
                      <w:sz w:val="32"/>
                      <w:szCs w:val="32"/>
                      <w:lang w:val="en-US"/>
                    </w:rPr>
                  </w:rPrChange>
                </w:rPr>
                <w:t>72.4</w:t>
              </w:r>
              <w:r w:rsidRPr="00C313C3">
                <w:rPr>
                  <w:b/>
                  <w:bCs/>
                  <w:rPrChange w:id="7759" w:author="GONZALEZ DIAZ, BORJA" w:date="2017-09-30T00:55:00Z">
                    <w:rPr>
                      <w:rFonts w:ascii="Monaco" w:hAnsi="Monaco" w:cs="Monaco"/>
                      <w:b/>
                      <w:bCs/>
                      <w:color w:val="000000"/>
                      <w:sz w:val="32"/>
                      <w:szCs w:val="32"/>
                      <w:lang w:val="en-US"/>
                    </w:rPr>
                  </w:rPrChange>
                </w:rPr>
                <w:t>);</w:t>
              </w:r>
            </w:ins>
          </w:p>
          <w:p w14:paraId="463165D1" w14:textId="77777777" w:rsidR="00E066BD" w:rsidRPr="0079203F" w:rsidRDefault="00E066BD">
            <w:pPr>
              <w:rPr>
                <w:ins w:id="7760" w:author="Borja Gonzalez" w:date="2017-09-28T19:30:00Z"/>
                <w:lang w:val="es-ES"/>
                <w:rPrChange w:id="7761" w:author="Rodrigo García" w:date="2017-09-29T10:08:00Z">
                  <w:rPr>
                    <w:ins w:id="7762" w:author="Borja Gonzalez" w:date="2017-09-28T19:30:00Z"/>
                    <w:rFonts w:ascii="Monaco" w:eastAsiaTheme="majorEastAsia" w:hAnsi="Monaco" w:cs="Monaco"/>
                    <w:color w:val="243F60" w:themeColor="accent1" w:themeShade="7F"/>
                    <w:sz w:val="32"/>
                    <w:szCs w:val="32"/>
                    <w:lang w:val="en-US"/>
                  </w:rPr>
                </w:rPrChange>
              </w:rPr>
              <w:pPrChange w:id="7763" w:author="GONZALEZ DIAZ, BORJA" w:date="2017-09-29T19:26:00Z">
                <w:pPr>
                  <w:keepNext/>
                  <w:keepLines/>
                  <w:widowControl w:val="0"/>
                  <w:autoSpaceDE w:val="0"/>
                  <w:autoSpaceDN w:val="0"/>
                  <w:adjustRightInd w:val="0"/>
                  <w:spacing w:before="200"/>
                  <w:outlineLvl w:val="4"/>
                </w:pPr>
              </w:pPrChange>
            </w:pPr>
            <w:ins w:id="7764" w:author="Borja Gonzalez" w:date="2017-09-28T19:30:00Z">
              <w:r w:rsidRPr="00C313C3">
                <w:rPr>
                  <w:rPrChange w:id="7765" w:author="GONZALEZ DIAZ, BORJA" w:date="2017-09-30T00:55:00Z">
                    <w:rPr>
                      <w:rFonts w:ascii="Monaco" w:hAnsi="Monaco" w:cs="Monaco"/>
                      <w:sz w:val="32"/>
                      <w:szCs w:val="32"/>
                      <w:lang w:val="en-US"/>
                    </w:rPr>
                  </w:rPrChange>
                </w:rPr>
                <w:t xml:space="preserve">                </w:t>
              </w:r>
              <w:r w:rsidRPr="0079203F">
                <w:rPr>
                  <w:b/>
                  <w:bCs/>
                  <w:lang w:val="es-ES"/>
                  <w:rPrChange w:id="7766"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7767" w:author="Borja Gonzalez" w:date="2017-09-28T19:30:00Z"/>
                <w:lang w:val="es-ES"/>
                <w:rPrChange w:id="7768" w:author="Rodrigo García" w:date="2017-09-29T10:08:00Z">
                  <w:rPr>
                    <w:ins w:id="7769" w:author="Borja Gonzalez" w:date="2017-09-28T19:30:00Z"/>
                    <w:rFonts w:ascii="Monaco" w:eastAsiaTheme="majorEastAsia" w:hAnsi="Monaco" w:cs="Monaco"/>
                    <w:color w:val="243F60" w:themeColor="accent1" w:themeShade="7F"/>
                    <w:sz w:val="32"/>
                    <w:szCs w:val="32"/>
                    <w:lang w:val="en-US"/>
                  </w:rPr>
                </w:rPrChange>
              </w:rPr>
              <w:pPrChange w:id="7770" w:author="GONZALEZ DIAZ, BORJA" w:date="2017-09-29T19:26:00Z">
                <w:pPr>
                  <w:keepNext/>
                  <w:keepLines/>
                  <w:widowControl w:val="0"/>
                  <w:autoSpaceDE w:val="0"/>
                  <w:autoSpaceDN w:val="0"/>
                  <w:adjustRightInd w:val="0"/>
                  <w:spacing w:before="200"/>
                  <w:outlineLvl w:val="4"/>
                </w:pPr>
              </w:pPrChange>
            </w:pPr>
            <w:ins w:id="7771" w:author="Borja Gonzalez" w:date="2017-09-28T19:30:00Z">
              <w:r w:rsidRPr="0079203F">
                <w:rPr>
                  <w:lang w:val="es-ES"/>
                  <w:rPrChange w:id="7772" w:author="Rodrigo García" w:date="2017-09-29T10:08:00Z">
                    <w:rPr>
                      <w:rFonts w:ascii="Monaco" w:hAnsi="Monaco" w:cs="Monaco"/>
                      <w:sz w:val="32"/>
                      <w:szCs w:val="32"/>
                      <w:lang w:val="en-US"/>
                    </w:rPr>
                  </w:rPrChange>
                </w:rPr>
                <w:t xml:space="preserve">            </w:t>
              </w:r>
              <w:r w:rsidRPr="0079203F">
                <w:rPr>
                  <w:b/>
                  <w:bCs/>
                  <w:lang w:val="es-ES"/>
                  <w:rPrChange w:id="7773"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7774" w:author="Borja Gonzalez" w:date="2017-09-28T19:30:00Z"/>
                <w:lang w:val="es-ES"/>
                <w:rPrChange w:id="7775" w:author="Rodrigo García" w:date="2017-09-29T10:08:00Z">
                  <w:rPr>
                    <w:ins w:id="7776" w:author="Borja Gonzalez" w:date="2017-09-28T19:30:00Z"/>
                    <w:rFonts w:ascii="Monaco" w:eastAsiaTheme="majorEastAsia" w:hAnsi="Monaco" w:cs="Monaco"/>
                    <w:color w:val="243F60" w:themeColor="accent1" w:themeShade="7F"/>
                    <w:sz w:val="32"/>
                    <w:szCs w:val="32"/>
                    <w:lang w:val="en-US"/>
                  </w:rPr>
                </w:rPrChange>
              </w:rPr>
              <w:pPrChange w:id="7777" w:author="GONZALEZ DIAZ, BORJA" w:date="2017-09-29T19:26:00Z">
                <w:pPr>
                  <w:keepNext/>
                  <w:keepLines/>
                  <w:widowControl w:val="0"/>
                  <w:autoSpaceDE w:val="0"/>
                  <w:autoSpaceDN w:val="0"/>
                  <w:adjustRightInd w:val="0"/>
                  <w:spacing w:before="200"/>
                  <w:outlineLvl w:val="4"/>
                </w:pPr>
              </w:pPrChange>
            </w:pPr>
            <w:ins w:id="7778" w:author="Borja Gonzalez" w:date="2017-09-28T19:30:00Z">
              <w:r w:rsidRPr="0079203F">
                <w:rPr>
                  <w:lang w:val="es-ES"/>
                  <w:rPrChange w:id="7779" w:author="Rodrigo García" w:date="2017-09-29T10:08:00Z">
                    <w:rPr>
                      <w:rFonts w:ascii="Monaco" w:hAnsi="Monaco" w:cs="Monaco"/>
                      <w:sz w:val="32"/>
                      <w:szCs w:val="32"/>
                      <w:lang w:val="en-US"/>
                    </w:rPr>
                  </w:rPrChange>
                </w:rPr>
                <w:t xml:space="preserve">                grafico_</w:t>
              </w:r>
              <w:proofErr w:type="gramStart"/>
              <w:r w:rsidRPr="0079203F">
                <w:rPr>
                  <w:lang w:val="es-ES"/>
                  <w:rPrChange w:id="7780" w:author="Rodrigo García" w:date="2017-09-29T10:08:00Z">
                    <w:rPr>
                      <w:rFonts w:ascii="Monaco" w:hAnsi="Monaco" w:cs="Monaco"/>
                      <w:sz w:val="32"/>
                      <w:szCs w:val="32"/>
                      <w:lang w:val="en-US"/>
                    </w:rPr>
                  </w:rPrChange>
                </w:rPr>
                <w:t>evolucion</w:t>
              </w:r>
              <w:r w:rsidRPr="0079203F">
                <w:rPr>
                  <w:b/>
                  <w:bCs/>
                  <w:lang w:val="es-ES"/>
                  <w:rPrChange w:id="7781" w:author="Rodrigo García" w:date="2017-09-29T10:08:00Z">
                    <w:rPr>
                      <w:rFonts w:ascii="Monaco" w:hAnsi="Monaco" w:cs="Monaco"/>
                      <w:b/>
                      <w:bCs/>
                      <w:color w:val="000000"/>
                      <w:sz w:val="32"/>
                      <w:szCs w:val="32"/>
                      <w:lang w:val="en-US"/>
                    </w:rPr>
                  </w:rPrChange>
                </w:rPr>
                <w:t>(</w:t>
              </w:r>
              <w:proofErr w:type="gramEnd"/>
              <w:r w:rsidRPr="0079203F">
                <w:rPr>
                  <w:lang w:val="es-ES"/>
                  <w:rPrChange w:id="7782" w:author="Rodrigo García" w:date="2017-09-29T10:08:00Z">
                    <w:rPr>
                      <w:rFonts w:ascii="Monaco" w:hAnsi="Monaco" w:cs="Monaco"/>
                      <w:color w:val="000000"/>
                      <w:sz w:val="32"/>
                      <w:szCs w:val="32"/>
                      <w:lang w:val="en-US"/>
                    </w:rPr>
                  </w:rPrChange>
                </w:rPr>
                <w:t>max</w:t>
              </w:r>
              <w:r w:rsidRPr="0079203F">
                <w:rPr>
                  <w:b/>
                  <w:bCs/>
                  <w:lang w:val="es-ES"/>
                  <w:rPrChange w:id="7783" w:author="Rodrigo García" w:date="2017-09-29T10:08:00Z">
                    <w:rPr>
                      <w:rFonts w:ascii="Monaco" w:hAnsi="Monaco" w:cs="Monaco"/>
                      <w:b/>
                      <w:bCs/>
                      <w:color w:val="000000"/>
                      <w:sz w:val="32"/>
                      <w:szCs w:val="32"/>
                      <w:lang w:val="en-US"/>
                    </w:rPr>
                  </w:rPrChange>
                </w:rPr>
                <w:t>,</w:t>
              </w:r>
              <w:r w:rsidRPr="0079203F">
                <w:rPr>
                  <w:lang w:val="es-ES"/>
                  <w:rPrChange w:id="7784" w:author="Rodrigo García" w:date="2017-09-29T10:08:00Z">
                    <w:rPr>
                      <w:rFonts w:ascii="Monaco" w:hAnsi="Monaco" w:cs="Monaco"/>
                      <w:color w:val="000000"/>
                      <w:sz w:val="32"/>
                      <w:szCs w:val="32"/>
                      <w:lang w:val="en-US"/>
                    </w:rPr>
                  </w:rPrChange>
                </w:rPr>
                <w:t>min</w:t>
              </w:r>
              <w:r w:rsidRPr="0079203F">
                <w:rPr>
                  <w:b/>
                  <w:bCs/>
                  <w:lang w:val="es-ES"/>
                  <w:rPrChange w:id="7785" w:author="Rodrigo García" w:date="2017-09-29T10:08:00Z">
                    <w:rPr>
                      <w:rFonts w:ascii="Monaco" w:hAnsi="Monaco" w:cs="Monaco"/>
                      <w:b/>
                      <w:bCs/>
                      <w:color w:val="000000"/>
                      <w:sz w:val="32"/>
                      <w:szCs w:val="32"/>
                      <w:lang w:val="en-US"/>
                    </w:rPr>
                  </w:rPrChange>
                </w:rPr>
                <w:t>,</w:t>
              </w:r>
              <w:r w:rsidRPr="0079203F">
                <w:rPr>
                  <w:lang w:val="es-ES"/>
                  <w:rPrChange w:id="7786" w:author="Rodrigo García" w:date="2017-09-29T10:08:00Z">
                    <w:rPr>
                      <w:rFonts w:ascii="Monaco" w:hAnsi="Monaco" w:cs="Monaco"/>
                      <w:color w:val="000000"/>
                      <w:sz w:val="32"/>
                      <w:szCs w:val="32"/>
                      <w:lang w:val="en-US"/>
                    </w:rPr>
                  </w:rPrChange>
                </w:rPr>
                <w:t>fecha</w:t>
              </w:r>
              <w:r w:rsidRPr="0079203F">
                <w:rPr>
                  <w:b/>
                  <w:bCs/>
                  <w:lang w:val="es-ES"/>
                  <w:rPrChange w:id="7787" w:author="Rodrigo García" w:date="2017-09-29T10:08:00Z">
                    <w:rPr>
                      <w:rFonts w:ascii="Monaco" w:hAnsi="Monaco" w:cs="Monaco"/>
                      <w:b/>
                      <w:bCs/>
                      <w:color w:val="000000"/>
                      <w:sz w:val="32"/>
                      <w:szCs w:val="32"/>
                      <w:lang w:val="en-US"/>
                    </w:rPr>
                  </w:rPrChange>
                </w:rPr>
                <w:t>,</w:t>
              </w:r>
              <w:r w:rsidRPr="0079203F">
                <w:rPr>
                  <w:color w:val="4E9A06"/>
                  <w:lang w:val="es-ES"/>
                  <w:rPrChange w:id="7788" w:author="Rodrigo García" w:date="2017-09-29T10:08:00Z">
                    <w:rPr>
                      <w:rFonts w:ascii="Monaco" w:hAnsi="Monaco" w:cs="Monaco"/>
                      <w:color w:val="4E9A06"/>
                      <w:sz w:val="32"/>
                      <w:szCs w:val="32"/>
                      <w:lang w:val="en-US"/>
                    </w:rPr>
                  </w:rPrChange>
                </w:rPr>
                <w:t>"Transversal"</w:t>
              </w:r>
              <w:r w:rsidRPr="0079203F">
                <w:rPr>
                  <w:b/>
                  <w:bCs/>
                  <w:lang w:val="es-ES"/>
                  <w:rPrChange w:id="7789" w:author="Rodrigo García" w:date="2017-09-29T10:08:00Z">
                    <w:rPr>
                      <w:rFonts w:ascii="Monaco" w:hAnsi="Monaco" w:cs="Monaco"/>
                      <w:b/>
                      <w:bCs/>
                      <w:color w:val="000000"/>
                      <w:sz w:val="32"/>
                      <w:szCs w:val="32"/>
                      <w:lang w:val="en-US"/>
                    </w:rPr>
                  </w:rPrChange>
                </w:rPr>
                <w:t>,</w:t>
              </w:r>
              <w:r w:rsidRPr="0079203F">
                <w:rPr>
                  <w:lang w:val="es-ES"/>
                  <w:rPrChange w:id="7790" w:author="Rodrigo García" w:date="2017-09-29T10:08:00Z">
                    <w:rPr>
                      <w:rFonts w:ascii="Monaco" w:hAnsi="Monaco" w:cs="Monaco"/>
                      <w:color w:val="000000"/>
                      <w:sz w:val="32"/>
                      <w:szCs w:val="32"/>
                      <w:lang w:val="en-US"/>
                    </w:rPr>
                  </w:rPrChange>
                </w:rPr>
                <w:t>max_max</w:t>
              </w:r>
              <w:r w:rsidRPr="0079203F">
                <w:rPr>
                  <w:b/>
                  <w:bCs/>
                  <w:lang w:val="es-ES"/>
                  <w:rPrChange w:id="7791" w:author="Rodrigo García" w:date="2017-09-29T10:08:00Z">
                    <w:rPr>
                      <w:rFonts w:ascii="Monaco" w:hAnsi="Monaco" w:cs="Monaco"/>
                      <w:b/>
                      <w:bCs/>
                      <w:color w:val="000000"/>
                      <w:sz w:val="32"/>
                      <w:szCs w:val="32"/>
                      <w:lang w:val="en-US"/>
                    </w:rPr>
                  </w:rPrChange>
                </w:rPr>
                <w:t>,</w:t>
              </w:r>
              <w:r w:rsidRPr="0079203F">
                <w:rPr>
                  <w:lang w:val="es-ES"/>
                  <w:rPrChange w:id="7792" w:author="Rodrigo García" w:date="2017-09-29T10:08:00Z">
                    <w:rPr>
                      <w:rFonts w:ascii="Monaco" w:hAnsi="Monaco" w:cs="Monaco"/>
                      <w:color w:val="000000"/>
                      <w:sz w:val="32"/>
                      <w:szCs w:val="32"/>
                      <w:lang w:val="en-US"/>
                    </w:rPr>
                  </w:rPrChange>
                </w:rPr>
                <w:t>max_min</w:t>
              </w:r>
              <w:r w:rsidRPr="0079203F">
                <w:rPr>
                  <w:b/>
                  <w:bCs/>
                  <w:lang w:val="es-ES"/>
                  <w:rPrChange w:id="7793" w:author="Rodrigo García" w:date="2017-09-29T10:08:00Z">
                    <w:rPr>
                      <w:rFonts w:ascii="Monaco" w:hAnsi="Monaco" w:cs="Monaco"/>
                      <w:b/>
                      <w:bCs/>
                      <w:color w:val="000000"/>
                      <w:sz w:val="32"/>
                      <w:szCs w:val="32"/>
                      <w:lang w:val="en-US"/>
                    </w:rPr>
                  </w:rPrChange>
                </w:rPr>
                <w:t>,</w:t>
              </w:r>
              <w:r w:rsidRPr="0079203F">
                <w:rPr>
                  <w:lang w:val="es-ES"/>
                  <w:rPrChange w:id="7794" w:author="Rodrigo García" w:date="2017-09-29T10:08:00Z">
                    <w:rPr>
                      <w:rFonts w:ascii="Monaco" w:hAnsi="Monaco" w:cs="Monaco"/>
                      <w:color w:val="000000"/>
                      <w:sz w:val="32"/>
                      <w:szCs w:val="32"/>
                      <w:lang w:val="en-US"/>
                    </w:rPr>
                  </w:rPrChange>
                </w:rPr>
                <w:t>min_max</w:t>
              </w:r>
              <w:r w:rsidRPr="0079203F">
                <w:rPr>
                  <w:b/>
                  <w:bCs/>
                  <w:lang w:val="es-ES"/>
                  <w:rPrChange w:id="7795" w:author="Rodrigo García" w:date="2017-09-29T10:08:00Z">
                    <w:rPr>
                      <w:rFonts w:ascii="Monaco" w:hAnsi="Monaco" w:cs="Monaco"/>
                      <w:b/>
                      <w:bCs/>
                      <w:color w:val="000000"/>
                      <w:sz w:val="32"/>
                      <w:szCs w:val="32"/>
                      <w:lang w:val="en-US"/>
                    </w:rPr>
                  </w:rPrChange>
                </w:rPr>
                <w:t>,</w:t>
              </w:r>
              <w:r w:rsidRPr="0079203F">
                <w:rPr>
                  <w:lang w:val="es-ES"/>
                  <w:rPrChange w:id="7796" w:author="Rodrigo García" w:date="2017-09-29T10:08:00Z">
                    <w:rPr>
                      <w:rFonts w:ascii="Monaco" w:hAnsi="Monaco" w:cs="Monaco"/>
                      <w:color w:val="000000"/>
                      <w:sz w:val="32"/>
                      <w:szCs w:val="32"/>
                      <w:lang w:val="en-US"/>
                    </w:rPr>
                  </w:rPrChange>
                </w:rPr>
                <w:t>min_min</w:t>
              </w:r>
              <w:r w:rsidRPr="0079203F">
                <w:rPr>
                  <w:b/>
                  <w:bCs/>
                  <w:lang w:val="es-ES"/>
                  <w:rPrChange w:id="7797" w:author="Rodrigo García" w:date="2017-09-29T10:08:00Z">
                    <w:rPr>
                      <w:rFonts w:ascii="Monaco" w:hAnsi="Monaco" w:cs="Monaco"/>
                      <w:b/>
                      <w:bCs/>
                      <w:color w:val="000000"/>
                      <w:sz w:val="32"/>
                      <w:szCs w:val="32"/>
                      <w:lang w:val="en-US"/>
                    </w:rPr>
                  </w:rPrChange>
                </w:rPr>
                <w:t>,</w:t>
              </w:r>
              <w:r w:rsidRPr="0079203F">
                <w:rPr>
                  <w:color w:val="4E9A06"/>
                  <w:lang w:val="es-ES"/>
                  <w:rPrChange w:id="7798" w:author="Rodrigo García" w:date="2017-09-29T10:08:00Z">
                    <w:rPr>
                      <w:rFonts w:ascii="Monaco" w:hAnsi="Monaco" w:cs="Monaco"/>
                      <w:color w:val="4E9A06"/>
                      <w:sz w:val="32"/>
                      <w:szCs w:val="32"/>
                      <w:lang w:val="en-US"/>
                    </w:rPr>
                  </w:rPrChange>
                </w:rPr>
                <w:t>"Rotación derecha"</w:t>
              </w:r>
              <w:r w:rsidRPr="0079203F">
                <w:rPr>
                  <w:b/>
                  <w:bCs/>
                  <w:lang w:val="es-ES"/>
                  <w:rPrChange w:id="7799" w:author="Rodrigo García" w:date="2017-09-29T10:08:00Z">
                    <w:rPr>
                      <w:rFonts w:ascii="Monaco" w:hAnsi="Monaco" w:cs="Monaco"/>
                      <w:b/>
                      <w:bCs/>
                      <w:color w:val="000000"/>
                      <w:sz w:val="32"/>
                      <w:szCs w:val="32"/>
                      <w:lang w:val="en-US"/>
                    </w:rPr>
                  </w:rPrChange>
                </w:rPr>
                <w:t>,</w:t>
              </w:r>
              <w:r w:rsidRPr="0079203F">
                <w:rPr>
                  <w:color w:val="4E9A06"/>
                  <w:lang w:val="es-ES"/>
                  <w:rPrChange w:id="7800" w:author="Rodrigo García" w:date="2017-09-29T10:08:00Z">
                    <w:rPr>
                      <w:rFonts w:ascii="Monaco" w:hAnsi="Monaco" w:cs="Monaco"/>
                      <w:color w:val="4E9A06"/>
                      <w:sz w:val="32"/>
                      <w:szCs w:val="32"/>
                      <w:lang w:val="en-US"/>
                    </w:rPr>
                  </w:rPrChange>
                </w:rPr>
                <w:t>"Rotación izquierda"</w:t>
              </w:r>
              <w:r w:rsidRPr="0079203F">
                <w:rPr>
                  <w:b/>
                  <w:bCs/>
                  <w:lang w:val="es-ES"/>
                  <w:rPrChange w:id="7801"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7802" w:author="Borja Gonzalez" w:date="2017-09-28T19:30:00Z"/>
                <w:lang w:val="en-US"/>
                <w:rPrChange w:id="7803" w:author="Borja Gonzalez" w:date="2017-09-28T19:30:00Z">
                  <w:rPr>
                    <w:ins w:id="7804" w:author="Borja Gonzalez" w:date="2017-09-28T19:30:00Z"/>
                    <w:rFonts w:ascii="Monaco" w:eastAsiaTheme="majorEastAsia" w:hAnsi="Monaco" w:cs="Monaco"/>
                    <w:color w:val="243F60" w:themeColor="accent1" w:themeShade="7F"/>
                    <w:sz w:val="32"/>
                    <w:szCs w:val="32"/>
                    <w:lang w:val="en-US"/>
                  </w:rPr>
                </w:rPrChange>
              </w:rPr>
              <w:pPrChange w:id="7805" w:author="GONZALEZ DIAZ, BORJA" w:date="2017-09-29T19:26:00Z">
                <w:pPr>
                  <w:keepNext/>
                  <w:keepLines/>
                  <w:widowControl w:val="0"/>
                  <w:autoSpaceDE w:val="0"/>
                  <w:autoSpaceDN w:val="0"/>
                  <w:adjustRightInd w:val="0"/>
                  <w:spacing w:before="200"/>
                  <w:outlineLvl w:val="4"/>
                </w:pPr>
              </w:pPrChange>
            </w:pPr>
            <w:ins w:id="7806" w:author="Borja Gonzalez" w:date="2017-09-28T19:30:00Z">
              <w:r w:rsidRPr="0079203F">
                <w:rPr>
                  <w:lang w:val="es-ES"/>
                  <w:rPrChange w:id="7807" w:author="Rodrigo García" w:date="2017-09-29T10:08:00Z">
                    <w:rPr>
                      <w:rFonts w:ascii="Monaco" w:hAnsi="Monaco" w:cs="Monaco"/>
                      <w:sz w:val="32"/>
                      <w:szCs w:val="32"/>
                      <w:lang w:val="en-US"/>
                    </w:rPr>
                  </w:rPrChange>
                </w:rPr>
                <w:t xml:space="preserve">        </w:t>
              </w:r>
              <w:r w:rsidRPr="00E066BD">
                <w:rPr>
                  <w:b/>
                  <w:bCs/>
                  <w:lang w:val="en-US"/>
                  <w:rPrChange w:id="7808"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7809" w:author="Borja Gonzalez" w:date="2017-09-28T19:30:00Z"/>
                <w:lang w:val="en-US"/>
                <w:rPrChange w:id="7810" w:author="Borja Gonzalez" w:date="2017-09-28T19:30:00Z">
                  <w:rPr>
                    <w:ins w:id="7811" w:author="Borja Gonzalez" w:date="2017-09-28T19:30:00Z"/>
                    <w:rFonts w:ascii="Monaco" w:eastAsiaTheme="majorEastAsia" w:hAnsi="Monaco" w:cs="Monaco"/>
                    <w:color w:val="243F60" w:themeColor="accent1" w:themeShade="7F"/>
                    <w:sz w:val="32"/>
                    <w:szCs w:val="32"/>
                    <w:lang w:val="en-US"/>
                  </w:rPr>
                </w:rPrChange>
              </w:rPr>
              <w:pPrChange w:id="7812" w:author="GONZALEZ DIAZ, BORJA" w:date="2017-09-29T19:26:00Z">
                <w:pPr>
                  <w:keepNext/>
                  <w:keepLines/>
                  <w:widowControl w:val="0"/>
                  <w:autoSpaceDE w:val="0"/>
                  <w:autoSpaceDN w:val="0"/>
                  <w:adjustRightInd w:val="0"/>
                  <w:spacing w:before="200"/>
                  <w:outlineLvl w:val="4"/>
                </w:pPr>
              </w:pPrChange>
            </w:pPr>
            <w:ins w:id="7813" w:author="Borja Gonzalez" w:date="2017-09-28T19:30:00Z">
              <w:r w:rsidRPr="00E066BD">
                <w:rPr>
                  <w:lang w:val="en-US"/>
                  <w:rPrChange w:id="7814" w:author="Borja Gonzalez" w:date="2017-09-28T19:30:00Z">
                    <w:rPr>
                      <w:rFonts w:ascii="Monaco" w:hAnsi="Monaco" w:cs="Monaco"/>
                      <w:sz w:val="32"/>
                      <w:szCs w:val="32"/>
                      <w:lang w:val="en-US"/>
                    </w:rPr>
                  </w:rPrChange>
                </w:rPr>
                <w:t xml:space="preserve">    </w:t>
              </w:r>
              <w:r w:rsidRPr="00E066BD">
                <w:rPr>
                  <w:b/>
                  <w:bCs/>
                  <w:lang w:val="en-US"/>
                  <w:rPrChange w:id="7815"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7816" w:author="Borja Gonzalez" w:date="2017-09-28T19:30:00Z"/>
                <w:lang w:val="en-US"/>
                <w:rPrChange w:id="7817" w:author="Borja Gonzalez" w:date="2017-09-28T19:30:00Z">
                  <w:rPr>
                    <w:ins w:id="7818" w:author="Borja Gonzalez" w:date="2017-09-28T19:30:00Z"/>
                    <w:rFonts w:ascii="Monaco" w:hAnsi="Monaco" w:cs="Monaco"/>
                    <w:sz w:val="32"/>
                    <w:szCs w:val="32"/>
                    <w:lang w:val="en-US"/>
                  </w:rPr>
                </w:rPrChange>
              </w:rPr>
              <w:pPrChange w:id="7819" w:author="GONZALEZ DIAZ, BORJA" w:date="2017-09-29T19:26:00Z">
                <w:pPr>
                  <w:widowControl w:val="0"/>
                  <w:autoSpaceDE w:val="0"/>
                  <w:autoSpaceDN w:val="0"/>
                  <w:adjustRightInd w:val="0"/>
                </w:pPr>
              </w:pPrChange>
            </w:pPr>
          </w:p>
          <w:p w14:paraId="5BC61592" w14:textId="77777777" w:rsidR="00E066BD" w:rsidRPr="00E066BD" w:rsidRDefault="00E066BD">
            <w:pPr>
              <w:rPr>
                <w:ins w:id="7820" w:author="Borja Gonzalez" w:date="2017-09-28T19:30:00Z"/>
                <w:lang w:val="en-US"/>
                <w:rPrChange w:id="7821" w:author="Borja Gonzalez" w:date="2017-09-28T19:30:00Z">
                  <w:rPr>
                    <w:ins w:id="7822" w:author="Borja Gonzalez" w:date="2017-09-28T19:30:00Z"/>
                    <w:rFonts w:ascii="Monaco" w:eastAsiaTheme="majorEastAsia" w:hAnsi="Monaco" w:cs="Monaco"/>
                    <w:color w:val="243F60" w:themeColor="accent1" w:themeShade="7F"/>
                    <w:sz w:val="32"/>
                    <w:szCs w:val="32"/>
                    <w:lang w:val="en-US"/>
                  </w:rPr>
                </w:rPrChange>
              </w:rPr>
              <w:pPrChange w:id="7823" w:author="GONZALEZ DIAZ, BORJA" w:date="2017-09-29T19:26:00Z">
                <w:pPr>
                  <w:keepNext/>
                  <w:keepLines/>
                  <w:widowControl w:val="0"/>
                  <w:autoSpaceDE w:val="0"/>
                  <w:autoSpaceDN w:val="0"/>
                  <w:adjustRightInd w:val="0"/>
                  <w:spacing w:before="200"/>
                  <w:outlineLvl w:val="4"/>
                </w:pPr>
              </w:pPrChange>
            </w:pPr>
            <w:ins w:id="7824" w:author="Borja Gonzalez" w:date="2017-09-28T19:30:00Z">
              <w:r w:rsidRPr="00E066BD">
                <w:rPr>
                  <w:b/>
                  <w:bCs/>
                  <w:lang w:val="en-US"/>
                  <w:rPrChange w:id="7825"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826"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7827" w:author="Rodrigo García" w:date="2017-09-29T10:35:00Z">
        <w:r w:rsidDel="00A31D37">
          <w:delText>limites</w:delText>
        </w:r>
      </w:del>
      <w:ins w:id="7828"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Llamar a la función “grafico_</w:t>
      </w:r>
      <w:proofErr w:type="gramStart"/>
      <w:r>
        <w:t>evolucion(</w:t>
      </w:r>
      <w:proofErr w:type="gramEnd"/>
      <w:r>
        <w:t xml:space="preserve">)” y pasar todos los valores </w:t>
      </w:r>
      <w:del w:id="7829" w:author="Rodrigo García" w:date="2017-09-29T10:35:00Z">
        <w:r w:rsidDel="00A31D37">
          <w:delText>extraidos</w:delText>
        </w:r>
      </w:del>
      <w:ins w:id="7830"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7831"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7832" w:author="Borja Gonzalez" w:date="2017-09-28T19:31:00Z"/>
        </w:trPr>
        <w:tc>
          <w:tcPr>
            <w:tcW w:w="8856" w:type="dxa"/>
          </w:tcPr>
          <w:p w14:paraId="07F0FEB5" w14:textId="77777777" w:rsidR="00E066BD" w:rsidRPr="0079203F" w:rsidRDefault="00E066BD">
            <w:pPr>
              <w:rPr>
                <w:ins w:id="7833" w:author="Borja Gonzalez" w:date="2017-09-28T19:31:00Z"/>
                <w:lang w:val="es-ES"/>
                <w:rPrChange w:id="7834" w:author="Rodrigo García" w:date="2017-09-29T10:08:00Z">
                  <w:rPr>
                    <w:ins w:id="7835" w:author="Borja Gonzalez" w:date="2017-09-28T19:31:00Z"/>
                    <w:rFonts w:ascii="Monaco" w:eastAsiaTheme="majorEastAsia" w:hAnsi="Monaco" w:cs="Monaco"/>
                    <w:color w:val="243F60" w:themeColor="accent1" w:themeShade="7F"/>
                    <w:sz w:val="32"/>
                    <w:szCs w:val="32"/>
                    <w:lang w:val="en-US"/>
                  </w:rPr>
                </w:rPrChange>
              </w:rPr>
              <w:pPrChange w:id="7836" w:author="GONZALEZ DIAZ, BORJA" w:date="2017-09-29T19:25:00Z">
                <w:pPr>
                  <w:keepNext/>
                  <w:keepLines/>
                  <w:widowControl w:val="0"/>
                  <w:autoSpaceDE w:val="0"/>
                  <w:autoSpaceDN w:val="0"/>
                  <w:adjustRightInd w:val="0"/>
                  <w:spacing w:before="200"/>
                  <w:outlineLvl w:val="4"/>
                </w:pPr>
              </w:pPrChange>
            </w:pPr>
            <w:ins w:id="7837" w:author="Borja Gonzalez" w:date="2017-09-28T19:31:00Z">
              <w:r w:rsidRPr="0079203F">
                <w:rPr>
                  <w:b/>
                  <w:bCs/>
                  <w:color w:val="204A87"/>
                  <w:lang w:val="es-ES"/>
                  <w:rPrChange w:id="7838" w:author="Rodrigo García" w:date="2017-09-29T10:08:00Z">
                    <w:rPr>
                      <w:rFonts w:ascii="Monaco" w:hAnsi="Monaco" w:cs="Monaco"/>
                      <w:b/>
                      <w:bCs/>
                      <w:color w:val="204A87"/>
                      <w:sz w:val="32"/>
                      <w:szCs w:val="32"/>
                      <w:lang w:val="en-US"/>
                    </w:rPr>
                  </w:rPrChange>
                </w:rPr>
                <w:t>function</w:t>
              </w:r>
              <w:r w:rsidRPr="0079203F">
                <w:rPr>
                  <w:lang w:val="es-ES"/>
                  <w:rPrChange w:id="7839" w:author="Rodrigo García" w:date="2017-09-29T10:08:00Z">
                    <w:rPr>
                      <w:rFonts w:ascii="Monaco" w:hAnsi="Monaco" w:cs="Monaco"/>
                      <w:sz w:val="32"/>
                      <w:szCs w:val="32"/>
                      <w:lang w:val="en-US"/>
                    </w:rPr>
                  </w:rPrChange>
                </w:rPr>
                <w:t xml:space="preserve"> grafico_</w:t>
              </w:r>
              <w:proofErr w:type="gramStart"/>
              <w:r w:rsidRPr="0079203F">
                <w:rPr>
                  <w:lang w:val="es-ES"/>
                  <w:rPrChange w:id="7840" w:author="Rodrigo García" w:date="2017-09-29T10:08:00Z">
                    <w:rPr>
                      <w:rFonts w:ascii="Monaco" w:hAnsi="Monaco" w:cs="Monaco"/>
                      <w:sz w:val="32"/>
                      <w:szCs w:val="32"/>
                      <w:lang w:val="en-US"/>
                    </w:rPr>
                  </w:rPrChange>
                </w:rPr>
                <w:t>evolucion</w:t>
              </w:r>
              <w:r w:rsidRPr="0079203F">
                <w:rPr>
                  <w:b/>
                  <w:bCs/>
                  <w:lang w:val="es-ES"/>
                  <w:rPrChange w:id="7841" w:author="Rodrigo García" w:date="2017-09-29T10:08:00Z">
                    <w:rPr>
                      <w:rFonts w:ascii="Monaco" w:hAnsi="Monaco" w:cs="Monaco"/>
                      <w:b/>
                      <w:bCs/>
                      <w:color w:val="000000"/>
                      <w:sz w:val="32"/>
                      <w:szCs w:val="32"/>
                      <w:lang w:val="en-US"/>
                    </w:rPr>
                  </w:rPrChange>
                </w:rPr>
                <w:t>(</w:t>
              </w:r>
              <w:proofErr w:type="gramEnd"/>
              <w:r w:rsidRPr="0079203F">
                <w:rPr>
                  <w:lang w:val="es-ES"/>
                  <w:rPrChange w:id="7842" w:author="Rodrigo García" w:date="2017-09-29T10:08:00Z">
                    <w:rPr>
                      <w:rFonts w:ascii="Monaco" w:hAnsi="Monaco" w:cs="Monaco"/>
                      <w:color w:val="000000"/>
                      <w:sz w:val="32"/>
                      <w:szCs w:val="32"/>
                      <w:lang w:val="en-US"/>
                    </w:rPr>
                  </w:rPrChange>
                </w:rPr>
                <w:t>maximo</w:t>
              </w:r>
              <w:r w:rsidRPr="0079203F">
                <w:rPr>
                  <w:b/>
                  <w:bCs/>
                  <w:lang w:val="es-ES"/>
                  <w:rPrChange w:id="7843" w:author="Rodrigo García" w:date="2017-09-29T10:08:00Z">
                    <w:rPr>
                      <w:rFonts w:ascii="Monaco" w:hAnsi="Monaco" w:cs="Monaco"/>
                      <w:b/>
                      <w:bCs/>
                      <w:color w:val="000000"/>
                      <w:sz w:val="32"/>
                      <w:szCs w:val="32"/>
                      <w:lang w:val="en-US"/>
                    </w:rPr>
                  </w:rPrChange>
                </w:rPr>
                <w:t>,</w:t>
              </w:r>
              <w:r w:rsidRPr="0079203F">
                <w:rPr>
                  <w:lang w:val="es-ES"/>
                  <w:rPrChange w:id="7844" w:author="Rodrigo García" w:date="2017-09-29T10:08:00Z">
                    <w:rPr>
                      <w:rFonts w:ascii="Monaco" w:hAnsi="Monaco" w:cs="Monaco"/>
                      <w:sz w:val="32"/>
                      <w:szCs w:val="32"/>
                      <w:lang w:val="en-US"/>
                    </w:rPr>
                  </w:rPrChange>
                </w:rPr>
                <w:t xml:space="preserve"> minimo</w:t>
              </w:r>
              <w:r w:rsidRPr="0079203F">
                <w:rPr>
                  <w:b/>
                  <w:bCs/>
                  <w:lang w:val="es-ES"/>
                  <w:rPrChange w:id="7845" w:author="Rodrigo García" w:date="2017-09-29T10:08:00Z">
                    <w:rPr>
                      <w:rFonts w:ascii="Monaco" w:hAnsi="Monaco" w:cs="Monaco"/>
                      <w:b/>
                      <w:bCs/>
                      <w:color w:val="000000"/>
                      <w:sz w:val="32"/>
                      <w:szCs w:val="32"/>
                      <w:lang w:val="en-US"/>
                    </w:rPr>
                  </w:rPrChange>
                </w:rPr>
                <w:t>,</w:t>
              </w:r>
              <w:r w:rsidRPr="0079203F">
                <w:rPr>
                  <w:lang w:val="es-ES"/>
                  <w:rPrChange w:id="7846" w:author="Rodrigo García" w:date="2017-09-29T10:08:00Z">
                    <w:rPr>
                      <w:rFonts w:ascii="Monaco" w:hAnsi="Monaco" w:cs="Monaco"/>
                      <w:sz w:val="32"/>
                      <w:szCs w:val="32"/>
                      <w:lang w:val="en-US"/>
                    </w:rPr>
                  </w:rPrChange>
                </w:rPr>
                <w:t xml:space="preserve"> fechas</w:t>
              </w:r>
              <w:r w:rsidRPr="0079203F">
                <w:rPr>
                  <w:b/>
                  <w:bCs/>
                  <w:lang w:val="es-ES"/>
                  <w:rPrChange w:id="7847" w:author="Rodrigo García" w:date="2017-09-29T10:08:00Z">
                    <w:rPr>
                      <w:rFonts w:ascii="Monaco" w:hAnsi="Monaco" w:cs="Monaco"/>
                      <w:b/>
                      <w:bCs/>
                      <w:color w:val="000000"/>
                      <w:sz w:val="32"/>
                      <w:szCs w:val="32"/>
                      <w:lang w:val="en-US"/>
                    </w:rPr>
                  </w:rPrChange>
                </w:rPr>
                <w:t>,</w:t>
              </w:r>
              <w:r w:rsidRPr="0079203F">
                <w:rPr>
                  <w:lang w:val="es-ES"/>
                  <w:rPrChange w:id="7848" w:author="Rodrigo García" w:date="2017-09-29T10:08:00Z">
                    <w:rPr>
                      <w:rFonts w:ascii="Monaco" w:hAnsi="Monaco" w:cs="Monaco"/>
                      <w:sz w:val="32"/>
                      <w:szCs w:val="32"/>
                      <w:lang w:val="en-US"/>
                    </w:rPr>
                  </w:rPrChange>
                </w:rPr>
                <w:t xml:space="preserve"> x</w:t>
              </w:r>
              <w:r w:rsidRPr="0079203F">
                <w:rPr>
                  <w:b/>
                  <w:bCs/>
                  <w:lang w:val="es-ES"/>
                  <w:rPrChange w:id="7849" w:author="Rodrigo García" w:date="2017-09-29T10:08:00Z">
                    <w:rPr>
                      <w:rFonts w:ascii="Monaco" w:hAnsi="Monaco" w:cs="Monaco"/>
                      <w:b/>
                      <w:bCs/>
                      <w:color w:val="000000"/>
                      <w:sz w:val="32"/>
                      <w:szCs w:val="32"/>
                      <w:lang w:val="en-US"/>
                    </w:rPr>
                  </w:rPrChange>
                </w:rPr>
                <w:t>,</w:t>
              </w:r>
              <w:r w:rsidRPr="0079203F">
                <w:rPr>
                  <w:lang w:val="es-ES"/>
                  <w:rPrChange w:id="7850" w:author="Rodrigo García" w:date="2017-09-29T10:08:00Z">
                    <w:rPr>
                      <w:rFonts w:ascii="Monaco" w:hAnsi="Monaco" w:cs="Monaco"/>
                      <w:sz w:val="32"/>
                      <w:szCs w:val="32"/>
                      <w:lang w:val="en-US"/>
                    </w:rPr>
                  </w:rPrChange>
                </w:rPr>
                <w:t xml:space="preserve"> maximo_max</w:t>
              </w:r>
              <w:r w:rsidRPr="0079203F">
                <w:rPr>
                  <w:b/>
                  <w:bCs/>
                  <w:lang w:val="es-ES"/>
                  <w:rPrChange w:id="7851" w:author="Rodrigo García" w:date="2017-09-29T10:08:00Z">
                    <w:rPr>
                      <w:rFonts w:ascii="Monaco" w:hAnsi="Monaco" w:cs="Monaco"/>
                      <w:b/>
                      <w:bCs/>
                      <w:color w:val="000000"/>
                      <w:sz w:val="32"/>
                      <w:szCs w:val="32"/>
                      <w:lang w:val="en-US"/>
                    </w:rPr>
                  </w:rPrChange>
                </w:rPr>
                <w:t>,</w:t>
              </w:r>
              <w:r w:rsidRPr="0079203F">
                <w:rPr>
                  <w:lang w:val="es-ES"/>
                  <w:rPrChange w:id="7852" w:author="Rodrigo García" w:date="2017-09-29T10:08:00Z">
                    <w:rPr>
                      <w:rFonts w:ascii="Monaco" w:hAnsi="Monaco" w:cs="Monaco"/>
                      <w:sz w:val="32"/>
                      <w:szCs w:val="32"/>
                      <w:lang w:val="en-US"/>
                    </w:rPr>
                  </w:rPrChange>
                </w:rPr>
                <w:t xml:space="preserve"> maximo_min</w:t>
              </w:r>
              <w:r w:rsidRPr="0079203F">
                <w:rPr>
                  <w:b/>
                  <w:bCs/>
                  <w:lang w:val="es-ES"/>
                  <w:rPrChange w:id="7853" w:author="Rodrigo García" w:date="2017-09-29T10:08:00Z">
                    <w:rPr>
                      <w:rFonts w:ascii="Monaco" w:hAnsi="Monaco" w:cs="Monaco"/>
                      <w:b/>
                      <w:bCs/>
                      <w:color w:val="000000"/>
                      <w:sz w:val="32"/>
                      <w:szCs w:val="32"/>
                      <w:lang w:val="en-US"/>
                    </w:rPr>
                  </w:rPrChange>
                </w:rPr>
                <w:t>,</w:t>
              </w:r>
              <w:r w:rsidRPr="0079203F">
                <w:rPr>
                  <w:lang w:val="es-ES"/>
                  <w:rPrChange w:id="7854" w:author="Rodrigo García" w:date="2017-09-29T10:08:00Z">
                    <w:rPr>
                      <w:rFonts w:ascii="Monaco" w:hAnsi="Monaco" w:cs="Monaco"/>
                      <w:sz w:val="32"/>
                      <w:szCs w:val="32"/>
                      <w:lang w:val="en-US"/>
                    </w:rPr>
                  </w:rPrChange>
                </w:rPr>
                <w:t xml:space="preserve"> minimo_max</w:t>
              </w:r>
              <w:r w:rsidRPr="0079203F">
                <w:rPr>
                  <w:b/>
                  <w:bCs/>
                  <w:lang w:val="es-ES"/>
                  <w:rPrChange w:id="7855" w:author="Rodrigo García" w:date="2017-09-29T10:08:00Z">
                    <w:rPr>
                      <w:rFonts w:ascii="Monaco" w:hAnsi="Monaco" w:cs="Monaco"/>
                      <w:b/>
                      <w:bCs/>
                      <w:color w:val="000000"/>
                      <w:sz w:val="32"/>
                      <w:szCs w:val="32"/>
                      <w:lang w:val="en-US"/>
                    </w:rPr>
                  </w:rPrChange>
                </w:rPr>
                <w:t>,</w:t>
              </w:r>
              <w:r w:rsidRPr="0079203F">
                <w:rPr>
                  <w:lang w:val="es-ES"/>
                  <w:rPrChange w:id="7856" w:author="Rodrigo García" w:date="2017-09-29T10:08:00Z">
                    <w:rPr>
                      <w:rFonts w:ascii="Monaco" w:hAnsi="Monaco" w:cs="Monaco"/>
                      <w:sz w:val="32"/>
                      <w:szCs w:val="32"/>
                      <w:lang w:val="en-US"/>
                    </w:rPr>
                  </w:rPrChange>
                </w:rPr>
                <w:t xml:space="preserve"> minimo_min</w:t>
              </w:r>
              <w:r w:rsidRPr="0079203F">
                <w:rPr>
                  <w:b/>
                  <w:bCs/>
                  <w:lang w:val="es-ES"/>
                  <w:rPrChange w:id="7857" w:author="Rodrigo García" w:date="2017-09-29T10:08:00Z">
                    <w:rPr>
                      <w:rFonts w:ascii="Monaco" w:hAnsi="Monaco" w:cs="Monaco"/>
                      <w:b/>
                      <w:bCs/>
                      <w:color w:val="000000"/>
                      <w:sz w:val="32"/>
                      <w:szCs w:val="32"/>
                      <w:lang w:val="en-US"/>
                    </w:rPr>
                  </w:rPrChange>
                </w:rPr>
                <w:t>,</w:t>
              </w:r>
              <w:r w:rsidRPr="0079203F">
                <w:rPr>
                  <w:lang w:val="es-ES"/>
                  <w:rPrChange w:id="7858" w:author="Rodrigo García" w:date="2017-09-29T10:08:00Z">
                    <w:rPr>
                      <w:rFonts w:ascii="Monaco" w:hAnsi="Monaco" w:cs="Monaco"/>
                      <w:color w:val="000000"/>
                      <w:sz w:val="32"/>
                      <w:szCs w:val="32"/>
                      <w:lang w:val="en-US"/>
                    </w:rPr>
                  </w:rPrChange>
                </w:rPr>
                <w:t>titulo1</w:t>
              </w:r>
              <w:r w:rsidRPr="0079203F">
                <w:rPr>
                  <w:b/>
                  <w:bCs/>
                  <w:lang w:val="es-ES"/>
                  <w:rPrChange w:id="7859" w:author="Rodrigo García" w:date="2017-09-29T10:08:00Z">
                    <w:rPr>
                      <w:rFonts w:ascii="Monaco" w:hAnsi="Monaco" w:cs="Monaco"/>
                      <w:b/>
                      <w:bCs/>
                      <w:color w:val="000000"/>
                      <w:sz w:val="32"/>
                      <w:szCs w:val="32"/>
                      <w:lang w:val="en-US"/>
                    </w:rPr>
                  </w:rPrChange>
                </w:rPr>
                <w:t>,</w:t>
              </w:r>
              <w:r w:rsidRPr="0079203F">
                <w:rPr>
                  <w:lang w:val="es-ES"/>
                  <w:rPrChange w:id="7860" w:author="Rodrigo García" w:date="2017-09-29T10:08:00Z">
                    <w:rPr>
                      <w:rFonts w:ascii="Monaco" w:hAnsi="Monaco" w:cs="Monaco"/>
                      <w:color w:val="000000"/>
                      <w:sz w:val="32"/>
                      <w:szCs w:val="32"/>
                      <w:lang w:val="en-US"/>
                    </w:rPr>
                  </w:rPrChange>
                </w:rPr>
                <w:t>titulo2</w:t>
              </w:r>
              <w:r w:rsidRPr="0079203F">
                <w:rPr>
                  <w:b/>
                  <w:bCs/>
                  <w:lang w:val="es-ES"/>
                  <w:rPrChange w:id="7861"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7862" w:author="Borja Gonzalez" w:date="2017-09-28T19:31:00Z"/>
                <w:lang w:val="en-US"/>
                <w:rPrChange w:id="7863" w:author="Borja Gonzalez" w:date="2017-09-28T19:31:00Z">
                  <w:rPr>
                    <w:ins w:id="7864" w:author="Borja Gonzalez" w:date="2017-09-28T19:31:00Z"/>
                    <w:rFonts w:ascii="Monaco" w:eastAsiaTheme="majorEastAsia" w:hAnsi="Monaco" w:cs="Monaco"/>
                    <w:color w:val="243F60" w:themeColor="accent1" w:themeShade="7F"/>
                    <w:sz w:val="32"/>
                    <w:szCs w:val="32"/>
                    <w:lang w:val="en-US"/>
                  </w:rPr>
                </w:rPrChange>
              </w:rPr>
              <w:pPrChange w:id="7865" w:author="GONZALEZ DIAZ, BORJA" w:date="2017-09-29T19:25:00Z">
                <w:pPr>
                  <w:keepNext/>
                  <w:keepLines/>
                  <w:widowControl w:val="0"/>
                  <w:autoSpaceDE w:val="0"/>
                  <w:autoSpaceDN w:val="0"/>
                  <w:adjustRightInd w:val="0"/>
                  <w:spacing w:before="200"/>
                  <w:outlineLvl w:val="4"/>
                </w:pPr>
              </w:pPrChange>
            </w:pPr>
            <w:ins w:id="7866" w:author="Borja Gonzalez" w:date="2017-09-28T19:31:00Z">
              <w:r w:rsidRPr="0079203F">
                <w:rPr>
                  <w:lang w:val="es-ES"/>
                  <w:rPrChange w:id="7867" w:author="Rodrigo García" w:date="2017-09-29T10:08:00Z">
                    <w:rPr>
                      <w:rFonts w:ascii="Monaco" w:hAnsi="Monaco" w:cs="Monaco"/>
                      <w:sz w:val="32"/>
                      <w:szCs w:val="32"/>
                      <w:lang w:val="en-US"/>
                    </w:rPr>
                  </w:rPrChange>
                </w:rPr>
                <w:t xml:space="preserve">    </w:t>
              </w:r>
              <w:r w:rsidRPr="00E066BD">
                <w:rPr>
                  <w:lang w:val="en-US"/>
                  <w:rPrChange w:id="7868" w:author="Borja Gonzalez" w:date="2017-09-28T19:31:00Z">
                    <w:rPr>
                      <w:rFonts w:ascii="Monaco" w:hAnsi="Monaco" w:cs="Monaco"/>
                      <w:color w:val="000000"/>
                      <w:sz w:val="32"/>
                      <w:szCs w:val="32"/>
                      <w:lang w:val="en-US"/>
                    </w:rPr>
                  </w:rPrChange>
                </w:rPr>
                <w:t>var_i</w:t>
              </w:r>
              <w:r w:rsidRPr="00E066BD">
                <w:rPr>
                  <w:b/>
                  <w:bCs/>
                  <w:color w:val="CE5C00"/>
                  <w:lang w:val="en-US"/>
                  <w:rPrChange w:id="7869" w:author="Borja Gonzalez" w:date="2017-09-28T19:31:00Z">
                    <w:rPr>
                      <w:rFonts w:ascii="Monaco" w:hAnsi="Monaco" w:cs="Monaco"/>
                      <w:b/>
                      <w:bCs/>
                      <w:color w:val="CE5C00"/>
                      <w:sz w:val="32"/>
                      <w:szCs w:val="32"/>
                      <w:lang w:val="en-US"/>
                    </w:rPr>
                  </w:rPrChange>
                </w:rPr>
                <w:t>+=</w:t>
              </w:r>
              <w:r w:rsidRPr="00E066BD">
                <w:rPr>
                  <w:b/>
                  <w:bCs/>
                  <w:color w:val="0000CF"/>
                  <w:lang w:val="en-US"/>
                  <w:rPrChange w:id="7870" w:author="Borja Gonzalez" w:date="2017-09-28T19:31:00Z">
                    <w:rPr>
                      <w:rFonts w:ascii="Monaco" w:hAnsi="Monaco" w:cs="Monaco"/>
                      <w:b/>
                      <w:bCs/>
                      <w:color w:val="0000CF"/>
                      <w:sz w:val="32"/>
                      <w:szCs w:val="32"/>
                      <w:lang w:val="en-US"/>
                    </w:rPr>
                  </w:rPrChange>
                </w:rPr>
                <w:t>1</w:t>
              </w:r>
              <w:r w:rsidRPr="00E066BD">
                <w:rPr>
                  <w:b/>
                  <w:bCs/>
                  <w:lang w:val="en-US"/>
                  <w:rPrChange w:id="7871"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7872" w:author="Borja Gonzalez" w:date="2017-09-28T19:31:00Z"/>
                <w:lang w:val="en-US"/>
                <w:rPrChange w:id="7873" w:author="Borja Gonzalez" w:date="2017-09-28T19:31:00Z">
                  <w:rPr>
                    <w:ins w:id="7874" w:author="Borja Gonzalez" w:date="2017-09-28T19:31:00Z"/>
                    <w:rFonts w:ascii="Monaco" w:eastAsiaTheme="majorEastAsia" w:hAnsi="Monaco" w:cs="Monaco"/>
                    <w:color w:val="243F60" w:themeColor="accent1" w:themeShade="7F"/>
                    <w:sz w:val="32"/>
                    <w:szCs w:val="32"/>
                    <w:lang w:val="en-US"/>
                  </w:rPr>
                </w:rPrChange>
              </w:rPr>
              <w:pPrChange w:id="7875" w:author="GONZALEZ DIAZ, BORJA" w:date="2017-09-29T19:25:00Z">
                <w:pPr>
                  <w:keepNext/>
                  <w:keepLines/>
                  <w:widowControl w:val="0"/>
                  <w:autoSpaceDE w:val="0"/>
                  <w:autoSpaceDN w:val="0"/>
                  <w:adjustRightInd w:val="0"/>
                  <w:spacing w:before="200"/>
                  <w:outlineLvl w:val="4"/>
                </w:pPr>
              </w:pPrChange>
            </w:pPr>
            <w:ins w:id="7876" w:author="Borja Gonzalez" w:date="2017-09-28T19:31:00Z">
              <w:r w:rsidRPr="00E066BD">
                <w:rPr>
                  <w:lang w:val="en-US"/>
                  <w:rPrChange w:id="7877" w:author="Borja Gonzalez" w:date="2017-09-28T19:31:00Z">
                    <w:rPr>
                      <w:rFonts w:ascii="Monaco" w:hAnsi="Monaco" w:cs="Monaco"/>
                      <w:sz w:val="32"/>
                      <w:szCs w:val="32"/>
                      <w:lang w:val="en-US"/>
                    </w:rPr>
                  </w:rPrChange>
                </w:rPr>
                <w:t xml:space="preserve">    </w:t>
              </w:r>
              <w:r w:rsidRPr="00E066BD">
                <w:rPr>
                  <w:b/>
                  <w:bCs/>
                  <w:color w:val="204A87"/>
                  <w:lang w:val="en-US"/>
                  <w:rPrChange w:id="7878" w:author="Borja Gonzalez" w:date="2017-09-28T19:31:00Z">
                    <w:rPr>
                      <w:rFonts w:ascii="Monaco" w:hAnsi="Monaco" w:cs="Monaco"/>
                      <w:b/>
                      <w:bCs/>
                      <w:color w:val="204A87"/>
                      <w:sz w:val="32"/>
                      <w:szCs w:val="32"/>
                      <w:lang w:val="en-US"/>
                    </w:rPr>
                  </w:rPrChange>
                </w:rPr>
                <w:t>var</w:t>
              </w:r>
              <w:r w:rsidRPr="00E066BD">
                <w:rPr>
                  <w:lang w:val="en-US"/>
                  <w:rPrChange w:id="7879" w:author="Borja Gonzalez" w:date="2017-09-28T19:31:00Z">
                    <w:rPr>
                      <w:rFonts w:ascii="Monaco" w:hAnsi="Monaco" w:cs="Monaco"/>
                      <w:sz w:val="32"/>
                      <w:szCs w:val="32"/>
                      <w:lang w:val="en-US"/>
                    </w:rPr>
                  </w:rPrChange>
                </w:rPr>
                <w:t xml:space="preserve"> url </w:t>
              </w:r>
              <w:r w:rsidRPr="00E066BD">
                <w:rPr>
                  <w:b/>
                  <w:bCs/>
                  <w:color w:val="CE5C00"/>
                  <w:lang w:val="en-US"/>
                  <w:rPrChange w:id="7880" w:author="Borja Gonzalez" w:date="2017-09-28T19:31:00Z">
                    <w:rPr>
                      <w:rFonts w:ascii="Monaco" w:hAnsi="Monaco" w:cs="Monaco"/>
                      <w:b/>
                      <w:bCs/>
                      <w:color w:val="CE5C00"/>
                      <w:sz w:val="32"/>
                      <w:szCs w:val="32"/>
                      <w:lang w:val="en-US"/>
                    </w:rPr>
                  </w:rPrChange>
                </w:rPr>
                <w:t>=</w:t>
              </w:r>
              <w:r w:rsidRPr="00E066BD">
                <w:rPr>
                  <w:lang w:val="en-US"/>
                  <w:rPrChange w:id="7881" w:author="Borja Gonzalez" w:date="2017-09-28T19:31:00Z">
                    <w:rPr>
                      <w:rFonts w:ascii="Monaco" w:hAnsi="Monaco" w:cs="Monaco"/>
                      <w:sz w:val="32"/>
                      <w:szCs w:val="32"/>
                      <w:lang w:val="en-US"/>
                    </w:rPr>
                  </w:rPrChange>
                </w:rPr>
                <w:t xml:space="preserve"> </w:t>
              </w:r>
              <w:proofErr w:type="gramStart"/>
              <w:r w:rsidRPr="00E066BD">
                <w:rPr>
                  <w:color w:val="204A87"/>
                  <w:lang w:val="en-US"/>
                  <w:rPrChange w:id="7882" w:author="Borja Gonzalez" w:date="2017-09-28T19:31:00Z">
                    <w:rPr>
                      <w:rFonts w:ascii="Monaco" w:hAnsi="Monaco" w:cs="Monaco"/>
                      <w:color w:val="204A87"/>
                      <w:sz w:val="32"/>
                      <w:szCs w:val="32"/>
                      <w:lang w:val="en-US"/>
                    </w:rPr>
                  </w:rPrChange>
                </w:rPr>
                <w:t>window</w:t>
              </w:r>
              <w:r w:rsidRPr="00E066BD">
                <w:rPr>
                  <w:b/>
                  <w:bCs/>
                  <w:lang w:val="en-US"/>
                  <w:rPrChange w:id="7883" w:author="Borja Gonzalez" w:date="2017-09-28T19:31:00Z">
                    <w:rPr>
                      <w:rFonts w:ascii="Monaco" w:hAnsi="Monaco" w:cs="Monaco"/>
                      <w:b/>
                      <w:bCs/>
                      <w:color w:val="000000"/>
                      <w:sz w:val="32"/>
                      <w:szCs w:val="32"/>
                      <w:lang w:val="en-US"/>
                    </w:rPr>
                  </w:rPrChange>
                </w:rPr>
                <w:t>.</w:t>
              </w:r>
              <w:r w:rsidRPr="00E066BD">
                <w:rPr>
                  <w:lang w:val="en-US"/>
                  <w:rPrChange w:id="7884" w:author="Borja Gonzalez" w:date="2017-09-28T19:31:00Z">
                    <w:rPr>
                      <w:rFonts w:ascii="Monaco" w:hAnsi="Monaco" w:cs="Monaco"/>
                      <w:color w:val="000000"/>
                      <w:sz w:val="32"/>
                      <w:szCs w:val="32"/>
                      <w:lang w:val="en-US"/>
                    </w:rPr>
                  </w:rPrChange>
                </w:rPr>
                <w:t>location</w:t>
              </w:r>
              <w:proofErr w:type="gramEnd"/>
              <w:r w:rsidRPr="00E066BD">
                <w:rPr>
                  <w:b/>
                  <w:bCs/>
                  <w:lang w:val="en-US"/>
                  <w:rPrChange w:id="7885" w:author="Borja Gonzalez" w:date="2017-09-28T19:31:00Z">
                    <w:rPr>
                      <w:rFonts w:ascii="Monaco" w:hAnsi="Monaco" w:cs="Monaco"/>
                      <w:b/>
                      <w:bCs/>
                      <w:color w:val="000000"/>
                      <w:sz w:val="32"/>
                      <w:szCs w:val="32"/>
                      <w:lang w:val="en-US"/>
                    </w:rPr>
                  </w:rPrChange>
                </w:rPr>
                <w:t>.</w:t>
              </w:r>
              <w:r w:rsidRPr="00E066BD">
                <w:rPr>
                  <w:lang w:val="en-US"/>
                  <w:rPrChange w:id="7886" w:author="Borja Gonzalez" w:date="2017-09-28T19:31:00Z">
                    <w:rPr>
                      <w:rFonts w:ascii="Monaco" w:hAnsi="Monaco" w:cs="Monaco"/>
                      <w:color w:val="000000"/>
                      <w:sz w:val="32"/>
                      <w:szCs w:val="32"/>
                      <w:lang w:val="en-US"/>
                    </w:rPr>
                  </w:rPrChange>
                </w:rPr>
                <w:t>href</w:t>
              </w:r>
              <w:r w:rsidRPr="00E066BD">
                <w:rPr>
                  <w:b/>
                  <w:bCs/>
                  <w:lang w:val="en-US"/>
                  <w:rPrChange w:id="7887"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7888" w:author="Borja Gonzalez" w:date="2017-09-28T19:31:00Z"/>
                <w:lang w:val="en-US"/>
                <w:rPrChange w:id="7889" w:author="Borja Gonzalez" w:date="2017-09-28T19:31:00Z">
                  <w:rPr>
                    <w:ins w:id="7890" w:author="Borja Gonzalez" w:date="2017-09-28T19:31:00Z"/>
                    <w:rFonts w:ascii="Monaco" w:eastAsiaTheme="majorEastAsia" w:hAnsi="Monaco" w:cs="Monaco"/>
                    <w:color w:val="243F60" w:themeColor="accent1" w:themeShade="7F"/>
                    <w:sz w:val="32"/>
                    <w:szCs w:val="32"/>
                    <w:lang w:val="en-US"/>
                  </w:rPr>
                </w:rPrChange>
              </w:rPr>
              <w:pPrChange w:id="7891" w:author="GONZALEZ DIAZ, BORJA" w:date="2017-09-29T19:25:00Z">
                <w:pPr>
                  <w:keepNext/>
                  <w:keepLines/>
                  <w:widowControl w:val="0"/>
                  <w:autoSpaceDE w:val="0"/>
                  <w:autoSpaceDN w:val="0"/>
                  <w:adjustRightInd w:val="0"/>
                  <w:spacing w:before="200"/>
                  <w:outlineLvl w:val="4"/>
                </w:pPr>
              </w:pPrChange>
            </w:pPr>
            <w:ins w:id="7892" w:author="Borja Gonzalez" w:date="2017-09-28T19:31:00Z">
              <w:r w:rsidRPr="00E066BD">
                <w:rPr>
                  <w:lang w:val="en-US"/>
                  <w:rPrChange w:id="7893" w:author="Borja Gonzalez" w:date="2017-09-28T19:31:00Z">
                    <w:rPr>
                      <w:rFonts w:ascii="Monaco" w:hAnsi="Monaco" w:cs="Monaco"/>
                      <w:sz w:val="32"/>
                      <w:szCs w:val="32"/>
                      <w:lang w:val="en-US"/>
                    </w:rPr>
                  </w:rPrChange>
                </w:rPr>
                <w:lastRenderedPageBreak/>
                <w:t xml:space="preserve">    </w:t>
              </w:r>
              <w:r w:rsidRPr="00E066BD">
                <w:rPr>
                  <w:b/>
                  <w:bCs/>
                  <w:color w:val="204A87"/>
                  <w:lang w:val="en-US"/>
                  <w:rPrChange w:id="7894" w:author="Borja Gonzalez" w:date="2017-09-28T19:31:00Z">
                    <w:rPr>
                      <w:rFonts w:ascii="Monaco" w:hAnsi="Monaco" w:cs="Monaco"/>
                      <w:b/>
                      <w:bCs/>
                      <w:color w:val="204A87"/>
                      <w:sz w:val="32"/>
                      <w:szCs w:val="32"/>
                      <w:lang w:val="en-US"/>
                    </w:rPr>
                  </w:rPrChange>
                </w:rPr>
                <w:t>var</w:t>
              </w:r>
              <w:r w:rsidRPr="00E066BD">
                <w:rPr>
                  <w:lang w:val="en-US"/>
                  <w:rPrChange w:id="7895" w:author="Borja Gonzalez" w:date="2017-09-28T19:31:00Z">
                    <w:rPr>
                      <w:rFonts w:ascii="Monaco" w:hAnsi="Monaco" w:cs="Monaco"/>
                      <w:sz w:val="32"/>
                      <w:szCs w:val="32"/>
                      <w:lang w:val="en-US"/>
                    </w:rPr>
                  </w:rPrChange>
                </w:rPr>
                <w:t xml:space="preserve"> url1 </w:t>
              </w:r>
              <w:r w:rsidRPr="00E066BD">
                <w:rPr>
                  <w:b/>
                  <w:bCs/>
                  <w:color w:val="CE5C00"/>
                  <w:lang w:val="en-US"/>
                  <w:rPrChange w:id="7896" w:author="Borja Gonzalez" w:date="2017-09-28T19:31:00Z">
                    <w:rPr>
                      <w:rFonts w:ascii="Monaco" w:hAnsi="Monaco" w:cs="Monaco"/>
                      <w:b/>
                      <w:bCs/>
                      <w:color w:val="CE5C00"/>
                      <w:sz w:val="32"/>
                      <w:szCs w:val="32"/>
                      <w:lang w:val="en-US"/>
                    </w:rPr>
                  </w:rPrChange>
                </w:rPr>
                <w:t>=</w:t>
              </w:r>
              <w:r w:rsidRPr="00E066BD">
                <w:rPr>
                  <w:lang w:val="en-US"/>
                  <w:rPrChange w:id="7897" w:author="Borja Gonzalez" w:date="2017-09-28T19:31:00Z">
                    <w:rPr>
                      <w:rFonts w:ascii="Monaco" w:hAnsi="Monaco" w:cs="Monaco"/>
                      <w:sz w:val="32"/>
                      <w:szCs w:val="32"/>
                      <w:lang w:val="en-US"/>
                    </w:rPr>
                  </w:rPrChange>
                </w:rPr>
                <w:t xml:space="preserve"> </w:t>
              </w:r>
              <w:r w:rsidRPr="00E066BD">
                <w:rPr>
                  <w:b/>
                  <w:bCs/>
                  <w:color w:val="204A87"/>
                  <w:lang w:val="en-US"/>
                  <w:rPrChange w:id="7898" w:author="Borja Gonzalez" w:date="2017-09-28T19:31:00Z">
                    <w:rPr>
                      <w:rFonts w:ascii="Monaco" w:hAnsi="Monaco" w:cs="Monaco"/>
                      <w:b/>
                      <w:bCs/>
                      <w:color w:val="204A87"/>
                      <w:sz w:val="32"/>
                      <w:szCs w:val="32"/>
                      <w:lang w:val="en-US"/>
                    </w:rPr>
                  </w:rPrChange>
                </w:rPr>
                <w:t>new</w:t>
              </w:r>
              <w:r w:rsidRPr="00E066BD">
                <w:rPr>
                  <w:lang w:val="en-US"/>
                  <w:rPrChange w:id="7899" w:author="Borja Gonzalez" w:date="2017-09-28T19:31:00Z">
                    <w:rPr>
                      <w:rFonts w:ascii="Monaco" w:hAnsi="Monaco" w:cs="Monaco"/>
                      <w:sz w:val="32"/>
                      <w:szCs w:val="32"/>
                      <w:lang w:val="en-US"/>
                    </w:rPr>
                  </w:rPrChange>
                </w:rPr>
                <w:t xml:space="preserve"> URL</w:t>
              </w:r>
              <w:r w:rsidRPr="00E066BD">
                <w:rPr>
                  <w:b/>
                  <w:bCs/>
                  <w:lang w:val="en-US"/>
                  <w:rPrChange w:id="7900" w:author="Borja Gonzalez" w:date="2017-09-28T19:31:00Z">
                    <w:rPr>
                      <w:rFonts w:ascii="Monaco" w:hAnsi="Monaco" w:cs="Monaco"/>
                      <w:b/>
                      <w:bCs/>
                      <w:color w:val="000000"/>
                      <w:sz w:val="32"/>
                      <w:szCs w:val="32"/>
                      <w:lang w:val="en-US"/>
                    </w:rPr>
                  </w:rPrChange>
                </w:rPr>
                <w:t>(</w:t>
              </w:r>
              <w:r w:rsidRPr="00E066BD">
                <w:rPr>
                  <w:lang w:val="en-US"/>
                  <w:rPrChange w:id="7901" w:author="Borja Gonzalez" w:date="2017-09-28T19:31:00Z">
                    <w:rPr>
                      <w:rFonts w:ascii="Monaco" w:hAnsi="Monaco" w:cs="Monaco"/>
                      <w:color w:val="000000"/>
                      <w:sz w:val="32"/>
                      <w:szCs w:val="32"/>
                      <w:lang w:val="en-US"/>
                    </w:rPr>
                  </w:rPrChange>
                </w:rPr>
                <w:t>url</w:t>
              </w:r>
              <w:r w:rsidRPr="00E066BD">
                <w:rPr>
                  <w:b/>
                  <w:bCs/>
                  <w:lang w:val="en-US"/>
                  <w:rPrChange w:id="7902"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7903" w:author="Borja Gonzalez" w:date="2017-09-28T19:31:00Z"/>
                <w:lang w:val="es-ES"/>
                <w:rPrChange w:id="7904" w:author="Rodrigo García" w:date="2017-09-29T10:08:00Z">
                  <w:rPr>
                    <w:ins w:id="7905" w:author="Borja Gonzalez" w:date="2017-09-28T19:31:00Z"/>
                    <w:rFonts w:ascii="Monaco" w:eastAsiaTheme="majorEastAsia" w:hAnsi="Monaco" w:cs="Monaco"/>
                    <w:color w:val="243F60" w:themeColor="accent1" w:themeShade="7F"/>
                    <w:sz w:val="32"/>
                    <w:szCs w:val="32"/>
                    <w:lang w:val="en-US"/>
                  </w:rPr>
                </w:rPrChange>
              </w:rPr>
              <w:pPrChange w:id="7906" w:author="GONZALEZ DIAZ, BORJA" w:date="2017-09-29T19:25:00Z">
                <w:pPr>
                  <w:keepNext/>
                  <w:keepLines/>
                  <w:widowControl w:val="0"/>
                  <w:autoSpaceDE w:val="0"/>
                  <w:autoSpaceDN w:val="0"/>
                  <w:adjustRightInd w:val="0"/>
                  <w:spacing w:before="200"/>
                  <w:outlineLvl w:val="4"/>
                </w:pPr>
              </w:pPrChange>
            </w:pPr>
            <w:ins w:id="7907" w:author="Borja Gonzalez" w:date="2017-09-28T19:31:00Z">
              <w:r w:rsidRPr="00E066BD">
                <w:rPr>
                  <w:lang w:val="en-US"/>
                  <w:rPrChange w:id="7908" w:author="Borja Gonzalez" w:date="2017-09-28T19:31:00Z">
                    <w:rPr>
                      <w:rFonts w:ascii="Monaco" w:hAnsi="Monaco" w:cs="Monaco"/>
                      <w:sz w:val="32"/>
                      <w:szCs w:val="32"/>
                      <w:lang w:val="en-US"/>
                    </w:rPr>
                  </w:rPrChange>
                </w:rPr>
                <w:t xml:space="preserve">    </w:t>
              </w:r>
              <w:r w:rsidRPr="0079203F">
                <w:rPr>
                  <w:b/>
                  <w:bCs/>
                  <w:color w:val="204A87"/>
                  <w:lang w:val="es-ES"/>
                  <w:rPrChange w:id="7909" w:author="Rodrigo García" w:date="2017-09-29T10:08:00Z">
                    <w:rPr>
                      <w:rFonts w:ascii="Monaco" w:hAnsi="Monaco" w:cs="Monaco"/>
                      <w:b/>
                      <w:bCs/>
                      <w:color w:val="204A87"/>
                      <w:sz w:val="32"/>
                      <w:szCs w:val="32"/>
                      <w:lang w:val="en-US"/>
                    </w:rPr>
                  </w:rPrChange>
                </w:rPr>
                <w:t>var</w:t>
              </w:r>
              <w:r w:rsidRPr="0079203F">
                <w:rPr>
                  <w:lang w:val="es-ES"/>
                  <w:rPrChange w:id="7910" w:author="Rodrigo García" w:date="2017-09-29T10:08:00Z">
                    <w:rPr>
                      <w:rFonts w:ascii="Monaco" w:hAnsi="Monaco" w:cs="Monaco"/>
                      <w:sz w:val="32"/>
                      <w:szCs w:val="32"/>
                      <w:lang w:val="en-US"/>
                    </w:rPr>
                  </w:rPrChange>
                </w:rPr>
                <w:t xml:space="preserve"> nombre </w:t>
              </w:r>
              <w:r w:rsidRPr="0079203F">
                <w:rPr>
                  <w:b/>
                  <w:bCs/>
                  <w:color w:val="CE5C00"/>
                  <w:lang w:val="es-ES"/>
                  <w:rPrChange w:id="7911" w:author="Rodrigo García" w:date="2017-09-29T10:08:00Z">
                    <w:rPr>
                      <w:rFonts w:ascii="Monaco" w:hAnsi="Monaco" w:cs="Monaco"/>
                      <w:b/>
                      <w:bCs/>
                      <w:color w:val="CE5C00"/>
                      <w:sz w:val="32"/>
                      <w:szCs w:val="32"/>
                      <w:lang w:val="en-US"/>
                    </w:rPr>
                  </w:rPrChange>
                </w:rPr>
                <w:t>=</w:t>
              </w:r>
              <w:r w:rsidRPr="0079203F">
                <w:rPr>
                  <w:lang w:val="es-ES"/>
                  <w:rPrChange w:id="7912" w:author="Rodrigo García" w:date="2017-09-29T10:08:00Z">
                    <w:rPr>
                      <w:rFonts w:ascii="Monaco" w:hAnsi="Monaco" w:cs="Monaco"/>
                      <w:sz w:val="32"/>
                      <w:szCs w:val="32"/>
                      <w:lang w:val="en-US"/>
                    </w:rPr>
                  </w:rPrChange>
                </w:rPr>
                <w:t xml:space="preserve"> url1</w:t>
              </w:r>
              <w:r w:rsidRPr="0079203F">
                <w:rPr>
                  <w:b/>
                  <w:bCs/>
                  <w:lang w:val="es-ES"/>
                  <w:rPrChange w:id="7913" w:author="Rodrigo García" w:date="2017-09-29T10:08:00Z">
                    <w:rPr>
                      <w:rFonts w:ascii="Monaco" w:hAnsi="Monaco" w:cs="Monaco"/>
                      <w:b/>
                      <w:bCs/>
                      <w:color w:val="000000"/>
                      <w:sz w:val="32"/>
                      <w:szCs w:val="32"/>
                      <w:lang w:val="en-US"/>
                    </w:rPr>
                  </w:rPrChange>
                </w:rPr>
                <w:t>.</w:t>
              </w:r>
              <w:r w:rsidRPr="0079203F">
                <w:rPr>
                  <w:lang w:val="es-ES"/>
                  <w:rPrChange w:id="7914" w:author="Rodrigo García" w:date="2017-09-29T10:08:00Z">
                    <w:rPr>
                      <w:rFonts w:ascii="Monaco" w:hAnsi="Monaco" w:cs="Monaco"/>
                      <w:color w:val="000000"/>
                      <w:sz w:val="32"/>
                      <w:szCs w:val="32"/>
                      <w:lang w:val="en-US"/>
                    </w:rPr>
                  </w:rPrChange>
                </w:rPr>
                <w:t>searchParams</w:t>
              </w:r>
              <w:r w:rsidRPr="0079203F">
                <w:rPr>
                  <w:b/>
                  <w:bCs/>
                  <w:lang w:val="es-ES"/>
                  <w:rPrChange w:id="7915" w:author="Rodrigo García" w:date="2017-09-29T10:08:00Z">
                    <w:rPr>
                      <w:rFonts w:ascii="Monaco" w:hAnsi="Monaco" w:cs="Monaco"/>
                      <w:b/>
                      <w:bCs/>
                      <w:color w:val="000000"/>
                      <w:sz w:val="32"/>
                      <w:szCs w:val="32"/>
                      <w:lang w:val="en-US"/>
                    </w:rPr>
                  </w:rPrChange>
                </w:rPr>
                <w:t>.</w:t>
              </w:r>
              <w:r w:rsidRPr="0079203F">
                <w:rPr>
                  <w:lang w:val="es-ES"/>
                  <w:rPrChange w:id="7916" w:author="Rodrigo García" w:date="2017-09-29T10:08:00Z">
                    <w:rPr>
                      <w:rFonts w:ascii="Monaco" w:hAnsi="Monaco" w:cs="Monaco"/>
                      <w:color w:val="000000"/>
                      <w:sz w:val="32"/>
                      <w:szCs w:val="32"/>
                      <w:lang w:val="en-US"/>
                    </w:rPr>
                  </w:rPrChange>
                </w:rPr>
                <w:t>get</w:t>
              </w:r>
              <w:r w:rsidRPr="0079203F">
                <w:rPr>
                  <w:b/>
                  <w:bCs/>
                  <w:lang w:val="es-ES"/>
                  <w:rPrChange w:id="7917" w:author="Rodrigo García" w:date="2017-09-29T10:08:00Z">
                    <w:rPr>
                      <w:rFonts w:ascii="Monaco" w:hAnsi="Monaco" w:cs="Monaco"/>
                      <w:b/>
                      <w:bCs/>
                      <w:color w:val="000000"/>
                      <w:sz w:val="32"/>
                      <w:szCs w:val="32"/>
                      <w:lang w:val="en-US"/>
                    </w:rPr>
                  </w:rPrChange>
                </w:rPr>
                <w:t>(</w:t>
              </w:r>
              <w:r w:rsidRPr="0079203F">
                <w:rPr>
                  <w:color w:val="4E9A06"/>
                  <w:lang w:val="es-ES"/>
                  <w:rPrChange w:id="7918" w:author="Rodrigo García" w:date="2017-09-29T10:08:00Z">
                    <w:rPr>
                      <w:rFonts w:ascii="Monaco" w:hAnsi="Monaco" w:cs="Monaco"/>
                      <w:color w:val="4E9A06"/>
                      <w:sz w:val="32"/>
                      <w:szCs w:val="32"/>
                      <w:lang w:val="en-US"/>
                    </w:rPr>
                  </w:rPrChange>
                </w:rPr>
                <w:t>"var2"</w:t>
              </w:r>
              <w:r w:rsidRPr="0079203F">
                <w:rPr>
                  <w:b/>
                  <w:bCs/>
                  <w:lang w:val="es-ES"/>
                  <w:rPrChange w:id="7919"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7920" w:author="Borja Gonzalez" w:date="2017-09-28T19:31:00Z"/>
                <w:lang w:val="es-ES"/>
                <w:rPrChange w:id="7921" w:author="Rodrigo García" w:date="2017-09-29T10:08:00Z">
                  <w:rPr>
                    <w:ins w:id="7922" w:author="Borja Gonzalez" w:date="2017-09-28T19:31:00Z"/>
                    <w:rFonts w:ascii="Monaco" w:eastAsiaTheme="majorEastAsia" w:hAnsi="Monaco" w:cs="Monaco"/>
                    <w:color w:val="243F60" w:themeColor="accent1" w:themeShade="7F"/>
                    <w:sz w:val="32"/>
                    <w:szCs w:val="32"/>
                    <w:lang w:val="en-US"/>
                  </w:rPr>
                </w:rPrChange>
              </w:rPr>
              <w:pPrChange w:id="7923" w:author="GONZALEZ DIAZ, BORJA" w:date="2017-09-29T19:25:00Z">
                <w:pPr>
                  <w:keepNext/>
                  <w:keepLines/>
                  <w:widowControl w:val="0"/>
                  <w:autoSpaceDE w:val="0"/>
                  <w:autoSpaceDN w:val="0"/>
                  <w:adjustRightInd w:val="0"/>
                  <w:spacing w:before="200"/>
                  <w:outlineLvl w:val="4"/>
                </w:pPr>
              </w:pPrChange>
            </w:pPr>
            <w:ins w:id="7924" w:author="Borja Gonzalez" w:date="2017-09-28T19:31:00Z">
              <w:r w:rsidRPr="0079203F">
                <w:rPr>
                  <w:lang w:val="es-ES"/>
                  <w:rPrChange w:id="7925" w:author="Rodrigo García" w:date="2017-09-29T10:08:00Z">
                    <w:rPr>
                      <w:rFonts w:ascii="Monaco" w:hAnsi="Monaco" w:cs="Monaco"/>
                      <w:sz w:val="32"/>
                      <w:szCs w:val="32"/>
                      <w:lang w:val="en-US"/>
                    </w:rPr>
                  </w:rPrChange>
                </w:rPr>
                <w:t xml:space="preserve">    </w:t>
              </w:r>
              <w:r w:rsidRPr="0079203F">
                <w:rPr>
                  <w:b/>
                  <w:bCs/>
                  <w:color w:val="204A87"/>
                  <w:lang w:val="es-ES"/>
                  <w:rPrChange w:id="7926" w:author="Rodrigo García" w:date="2017-09-29T10:08:00Z">
                    <w:rPr>
                      <w:rFonts w:ascii="Monaco" w:hAnsi="Monaco" w:cs="Monaco"/>
                      <w:b/>
                      <w:bCs/>
                      <w:color w:val="204A87"/>
                      <w:sz w:val="32"/>
                      <w:szCs w:val="32"/>
                      <w:lang w:val="en-US"/>
                    </w:rPr>
                  </w:rPrChange>
                </w:rPr>
                <w:t>var</w:t>
              </w:r>
              <w:r w:rsidRPr="0079203F">
                <w:rPr>
                  <w:lang w:val="es-ES"/>
                  <w:rPrChange w:id="7927" w:author="Rodrigo García" w:date="2017-09-29T10:08:00Z">
                    <w:rPr>
                      <w:rFonts w:ascii="Monaco" w:hAnsi="Monaco" w:cs="Monaco"/>
                      <w:sz w:val="32"/>
                      <w:szCs w:val="32"/>
                      <w:lang w:val="en-US"/>
                    </w:rPr>
                  </w:rPrChange>
                </w:rPr>
                <w:t xml:space="preserve"> apellido </w:t>
              </w:r>
              <w:r w:rsidRPr="0079203F">
                <w:rPr>
                  <w:b/>
                  <w:bCs/>
                  <w:color w:val="CE5C00"/>
                  <w:lang w:val="es-ES"/>
                  <w:rPrChange w:id="7928" w:author="Rodrigo García" w:date="2017-09-29T10:08:00Z">
                    <w:rPr>
                      <w:rFonts w:ascii="Monaco" w:hAnsi="Monaco" w:cs="Monaco"/>
                      <w:b/>
                      <w:bCs/>
                      <w:color w:val="CE5C00"/>
                      <w:sz w:val="32"/>
                      <w:szCs w:val="32"/>
                      <w:lang w:val="en-US"/>
                    </w:rPr>
                  </w:rPrChange>
                </w:rPr>
                <w:t>=</w:t>
              </w:r>
              <w:r w:rsidRPr="0079203F">
                <w:rPr>
                  <w:lang w:val="es-ES"/>
                  <w:rPrChange w:id="7929" w:author="Rodrigo García" w:date="2017-09-29T10:08:00Z">
                    <w:rPr>
                      <w:rFonts w:ascii="Monaco" w:hAnsi="Monaco" w:cs="Monaco"/>
                      <w:sz w:val="32"/>
                      <w:szCs w:val="32"/>
                      <w:lang w:val="en-US"/>
                    </w:rPr>
                  </w:rPrChange>
                </w:rPr>
                <w:t xml:space="preserve"> url1</w:t>
              </w:r>
              <w:r w:rsidRPr="0079203F">
                <w:rPr>
                  <w:b/>
                  <w:bCs/>
                  <w:lang w:val="es-ES"/>
                  <w:rPrChange w:id="7930" w:author="Rodrigo García" w:date="2017-09-29T10:08:00Z">
                    <w:rPr>
                      <w:rFonts w:ascii="Monaco" w:hAnsi="Monaco" w:cs="Monaco"/>
                      <w:b/>
                      <w:bCs/>
                      <w:color w:val="000000"/>
                      <w:sz w:val="32"/>
                      <w:szCs w:val="32"/>
                      <w:lang w:val="en-US"/>
                    </w:rPr>
                  </w:rPrChange>
                </w:rPr>
                <w:t>.</w:t>
              </w:r>
              <w:r w:rsidRPr="0079203F">
                <w:rPr>
                  <w:lang w:val="es-ES"/>
                  <w:rPrChange w:id="7931" w:author="Rodrigo García" w:date="2017-09-29T10:08:00Z">
                    <w:rPr>
                      <w:rFonts w:ascii="Monaco" w:hAnsi="Monaco" w:cs="Monaco"/>
                      <w:color w:val="000000"/>
                      <w:sz w:val="32"/>
                      <w:szCs w:val="32"/>
                      <w:lang w:val="en-US"/>
                    </w:rPr>
                  </w:rPrChange>
                </w:rPr>
                <w:t>searchParams</w:t>
              </w:r>
              <w:r w:rsidRPr="0079203F">
                <w:rPr>
                  <w:b/>
                  <w:bCs/>
                  <w:lang w:val="es-ES"/>
                  <w:rPrChange w:id="7932" w:author="Rodrigo García" w:date="2017-09-29T10:08:00Z">
                    <w:rPr>
                      <w:rFonts w:ascii="Monaco" w:hAnsi="Monaco" w:cs="Monaco"/>
                      <w:b/>
                      <w:bCs/>
                      <w:color w:val="000000"/>
                      <w:sz w:val="32"/>
                      <w:szCs w:val="32"/>
                      <w:lang w:val="en-US"/>
                    </w:rPr>
                  </w:rPrChange>
                </w:rPr>
                <w:t>.</w:t>
              </w:r>
              <w:r w:rsidRPr="0079203F">
                <w:rPr>
                  <w:lang w:val="es-ES"/>
                  <w:rPrChange w:id="7933" w:author="Rodrigo García" w:date="2017-09-29T10:08:00Z">
                    <w:rPr>
                      <w:rFonts w:ascii="Monaco" w:hAnsi="Monaco" w:cs="Monaco"/>
                      <w:color w:val="000000"/>
                      <w:sz w:val="32"/>
                      <w:szCs w:val="32"/>
                      <w:lang w:val="en-US"/>
                    </w:rPr>
                  </w:rPrChange>
                </w:rPr>
                <w:t>get</w:t>
              </w:r>
              <w:r w:rsidRPr="0079203F">
                <w:rPr>
                  <w:b/>
                  <w:bCs/>
                  <w:lang w:val="es-ES"/>
                  <w:rPrChange w:id="7934" w:author="Rodrigo García" w:date="2017-09-29T10:08:00Z">
                    <w:rPr>
                      <w:rFonts w:ascii="Monaco" w:hAnsi="Monaco" w:cs="Monaco"/>
                      <w:b/>
                      <w:bCs/>
                      <w:color w:val="000000"/>
                      <w:sz w:val="32"/>
                      <w:szCs w:val="32"/>
                      <w:lang w:val="en-US"/>
                    </w:rPr>
                  </w:rPrChange>
                </w:rPr>
                <w:t>(</w:t>
              </w:r>
              <w:r w:rsidRPr="0079203F">
                <w:rPr>
                  <w:color w:val="4E9A06"/>
                  <w:lang w:val="es-ES"/>
                  <w:rPrChange w:id="7935" w:author="Rodrigo García" w:date="2017-09-29T10:08:00Z">
                    <w:rPr>
                      <w:rFonts w:ascii="Monaco" w:hAnsi="Monaco" w:cs="Monaco"/>
                      <w:color w:val="4E9A06"/>
                      <w:sz w:val="32"/>
                      <w:szCs w:val="32"/>
                      <w:lang w:val="en-US"/>
                    </w:rPr>
                  </w:rPrChange>
                </w:rPr>
                <w:t>"var3"</w:t>
              </w:r>
              <w:r w:rsidRPr="0079203F">
                <w:rPr>
                  <w:b/>
                  <w:bCs/>
                  <w:lang w:val="es-ES"/>
                  <w:rPrChange w:id="7936"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7937" w:author="Borja Gonzalez" w:date="2017-09-28T19:31:00Z"/>
                <w:lang w:val="en-US"/>
                <w:rPrChange w:id="7938" w:author="Borja Gonzalez" w:date="2017-09-28T19:31:00Z">
                  <w:rPr>
                    <w:ins w:id="7939" w:author="Borja Gonzalez" w:date="2017-09-28T19:31:00Z"/>
                    <w:rFonts w:ascii="Monaco" w:eastAsiaTheme="majorEastAsia" w:hAnsi="Monaco" w:cs="Monaco"/>
                    <w:color w:val="243F60" w:themeColor="accent1" w:themeShade="7F"/>
                    <w:sz w:val="32"/>
                    <w:szCs w:val="32"/>
                    <w:lang w:val="en-US"/>
                  </w:rPr>
                </w:rPrChange>
              </w:rPr>
              <w:pPrChange w:id="7940" w:author="GONZALEZ DIAZ, BORJA" w:date="2017-09-29T19:25:00Z">
                <w:pPr>
                  <w:keepNext/>
                  <w:keepLines/>
                  <w:widowControl w:val="0"/>
                  <w:autoSpaceDE w:val="0"/>
                  <w:autoSpaceDN w:val="0"/>
                  <w:adjustRightInd w:val="0"/>
                  <w:spacing w:before="200"/>
                  <w:outlineLvl w:val="4"/>
                </w:pPr>
              </w:pPrChange>
            </w:pPr>
            <w:ins w:id="7941" w:author="Borja Gonzalez" w:date="2017-09-28T19:31:00Z">
              <w:r w:rsidRPr="0079203F">
                <w:rPr>
                  <w:lang w:val="es-ES"/>
                  <w:rPrChange w:id="7942" w:author="Rodrigo García" w:date="2017-09-29T10:08:00Z">
                    <w:rPr>
                      <w:rFonts w:ascii="Monaco" w:hAnsi="Monaco" w:cs="Monaco"/>
                      <w:sz w:val="32"/>
                      <w:szCs w:val="32"/>
                      <w:lang w:val="en-US"/>
                    </w:rPr>
                  </w:rPrChange>
                </w:rPr>
                <w:t xml:space="preserve">    </w:t>
              </w:r>
              <w:r w:rsidRPr="00E066BD">
                <w:rPr>
                  <w:b/>
                  <w:bCs/>
                  <w:color w:val="204A87"/>
                  <w:lang w:val="en-US"/>
                  <w:rPrChange w:id="7943" w:author="Borja Gonzalez" w:date="2017-09-28T19:31:00Z">
                    <w:rPr>
                      <w:rFonts w:ascii="Monaco" w:hAnsi="Monaco" w:cs="Monaco"/>
                      <w:b/>
                      <w:bCs/>
                      <w:color w:val="204A87"/>
                      <w:sz w:val="32"/>
                      <w:szCs w:val="32"/>
                      <w:lang w:val="en-US"/>
                    </w:rPr>
                  </w:rPrChange>
                </w:rPr>
                <w:t>var</w:t>
              </w:r>
              <w:r w:rsidRPr="00E066BD">
                <w:rPr>
                  <w:lang w:val="en-US"/>
                  <w:rPrChange w:id="7944" w:author="Borja Gonzalez" w:date="2017-09-28T19:31:00Z">
                    <w:rPr>
                      <w:rFonts w:ascii="Monaco" w:hAnsi="Monaco" w:cs="Monaco"/>
                      <w:sz w:val="32"/>
                      <w:szCs w:val="32"/>
                      <w:lang w:val="en-US"/>
                    </w:rPr>
                  </w:rPrChange>
                </w:rPr>
                <w:t xml:space="preserve"> sexo </w:t>
              </w:r>
              <w:r w:rsidRPr="00E066BD">
                <w:rPr>
                  <w:b/>
                  <w:bCs/>
                  <w:color w:val="CE5C00"/>
                  <w:lang w:val="en-US"/>
                  <w:rPrChange w:id="7945" w:author="Borja Gonzalez" w:date="2017-09-28T19:31:00Z">
                    <w:rPr>
                      <w:rFonts w:ascii="Monaco" w:hAnsi="Monaco" w:cs="Monaco"/>
                      <w:b/>
                      <w:bCs/>
                      <w:color w:val="CE5C00"/>
                      <w:sz w:val="32"/>
                      <w:szCs w:val="32"/>
                      <w:lang w:val="en-US"/>
                    </w:rPr>
                  </w:rPrChange>
                </w:rPr>
                <w:t>=</w:t>
              </w:r>
              <w:r w:rsidRPr="00E066BD">
                <w:rPr>
                  <w:lang w:val="en-US"/>
                  <w:rPrChange w:id="7946" w:author="Borja Gonzalez" w:date="2017-09-28T19:31:00Z">
                    <w:rPr>
                      <w:rFonts w:ascii="Monaco" w:hAnsi="Monaco" w:cs="Monaco"/>
                      <w:sz w:val="32"/>
                      <w:szCs w:val="32"/>
                      <w:lang w:val="en-US"/>
                    </w:rPr>
                  </w:rPrChange>
                </w:rPr>
                <w:t xml:space="preserve"> url1</w:t>
              </w:r>
              <w:r w:rsidRPr="00E066BD">
                <w:rPr>
                  <w:b/>
                  <w:bCs/>
                  <w:lang w:val="en-US"/>
                  <w:rPrChange w:id="7947" w:author="Borja Gonzalez" w:date="2017-09-28T19:31:00Z">
                    <w:rPr>
                      <w:rFonts w:ascii="Monaco" w:hAnsi="Monaco" w:cs="Monaco"/>
                      <w:b/>
                      <w:bCs/>
                      <w:color w:val="000000"/>
                      <w:sz w:val="32"/>
                      <w:szCs w:val="32"/>
                      <w:lang w:val="en-US"/>
                    </w:rPr>
                  </w:rPrChange>
                </w:rPr>
                <w:t>.</w:t>
              </w:r>
              <w:r w:rsidRPr="00E066BD">
                <w:rPr>
                  <w:lang w:val="en-US"/>
                  <w:rPrChange w:id="7948" w:author="Borja Gonzalez" w:date="2017-09-28T19:31:00Z">
                    <w:rPr>
                      <w:rFonts w:ascii="Monaco" w:hAnsi="Monaco" w:cs="Monaco"/>
                      <w:color w:val="000000"/>
                      <w:sz w:val="32"/>
                      <w:szCs w:val="32"/>
                      <w:lang w:val="en-US"/>
                    </w:rPr>
                  </w:rPrChange>
                </w:rPr>
                <w:t>searchParams</w:t>
              </w:r>
              <w:r w:rsidRPr="00E066BD">
                <w:rPr>
                  <w:b/>
                  <w:bCs/>
                  <w:lang w:val="en-US"/>
                  <w:rPrChange w:id="7949" w:author="Borja Gonzalez" w:date="2017-09-28T19:31:00Z">
                    <w:rPr>
                      <w:rFonts w:ascii="Monaco" w:hAnsi="Monaco" w:cs="Monaco"/>
                      <w:b/>
                      <w:bCs/>
                      <w:color w:val="000000"/>
                      <w:sz w:val="32"/>
                      <w:szCs w:val="32"/>
                      <w:lang w:val="en-US"/>
                    </w:rPr>
                  </w:rPrChange>
                </w:rPr>
                <w:t>.</w:t>
              </w:r>
              <w:r w:rsidRPr="00E066BD">
                <w:rPr>
                  <w:lang w:val="en-US"/>
                  <w:rPrChange w:id="7950" w:author="Borja Gonzalez" w:date="2017-09-28T19:31:00Z">
                    <w:rPr>
                      <w:rFonts w:ascii="Monaco" w:hAnsi="Monaco" w:cs="Monaco"/>
                      <w:color w:val="000000"/>
                      <w:sz w:val="32"/>
                      <w:szCs w:val="32"/>
                      <w:lang w:val="en-US"/>
                    </w:rPr>
                  </w:rPrChange>
                </w:rPr>
                <w:t>get</w:t>
              </w:r>
              <w:r w:rsidRPr="00E066BD">
                <w:rPr>
                  <w:b/>
                  <w:bCs/>
                  <w:lang w:val="en-US"/>
                  <w:rPrChange w:id="7951" w:author="Borja Gonzalez" w:date="2017-09-28T19:31:00Z">
                    <w:rPr>
                      <w:rFonts w:ascii="Monaco" w:hAnsi="Monaco" w:cs="Monaco"/>
                      <w:b/>
                      <w:bCs/>
                      <w:color w:val="000000"/>
                      <w:sz w:val="32"/>
                      <w:szCs w:val="32"/>
                      <w:lang w:val="en-US"/>
                    </w:rPr>
                  </w:rPrChange>
                </w:rPr>
                <w:t>(</w:t>
              </w:r>
              <w:r w:rsidRPr="00E066BD">
                <w:rPr>
                  <w:color w:val="4E9A06"/>
                  <w:lang w:val="en-US"/>
                  <w:rPrChange w:id="7952" w:author="Borja Gonzalez" w:date="2017-09-28T19:31:00Z">
                    <w:rPr>
                      <w:rFonts w:ascii="Monaco" w:hAnsi="Monaco" w:cs="Monaco"/>
                      <w:color w:val="4E9A06"/>
                      <w:sz w:val="32"/>
                      <w:szCs w:val="32"/>
                      <w:lang w:val="en-US"/>
                    </w:rPr>
                  </w:rPrChange>
                </w:rPr>
                <w:t>"var4"</w:t>
              </w:r>
              <w:r w:rsidRPr="00E066BD">
                <w:rPr>
                  <w:b/>
                  <w:bCs/>
                  <w:lang w:val="en-US"/>
                  <w:rPrChange w:id="7953"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7954" w:author="Borja Gonzalez" w:date="2017-09-28T19:31:00Z"/>
                <w:lang w:val="en-US"/>
                <w:rPrChange w:id="7955" w:author="Borja Gonzalez" w:date="2017-09-28T19:31:00Z">
                  <w:rPr>
                    <w:ins w:id="7956" w:author="Borja Gonzalez" w:date="2017-09-28T19:31:00Z"/>
                    <w:rFonts w:ascii="Monaco" w:eastAsiaTheme="majorEastAsia" w:hAnsi="Monaco" w:cs="Monaco"/>
                    <w:color w:val="243F60" w:themeColor="accent1" w:themeShade="7F"/>
                    <w:sz w:val="32"/>
                    <w:szCs w:val="32"/>
                    <w:lang w:val="en-US"/>
                  </w:rPr>
                </w:rPrChange>
              </w:rPr>
              <w:pPrChange w:id="7957" w:author="GONZALEZ DIAZ, BORJA" w:date="2017-09-29T19:25:00Z">
                <w:pPr>
                  <w:keepNext/>
                  <w:keepLines/>
                  <w:widowControl w:val="0"/>
                  <w:autoSpaceDE w:val="0"/>
                  <w:autoSpaceDN w:val="0"/>
                  <w:adjustRightInd w:val="0"/>
                  <w:spacing w:before="200"/>
                  <w:outlineLvl w:val="4"/>
                </w:pPr>
              </w:pPrChange>
            </w:pPr>
            <w:ins w:id="7958" w:author="Borja Gonzalez" w:date="2017-09-28T19:31:00Z">
              <w:r w:rsidRPr="00E066BD">
                <w:rPr>
                  <w:lang w:val="en-US"/>
                  <w:rPrChange w:id="7959" w:author="Borja Gonzalez" w:date="2017-09-28T19:31:00Z">
                    <w:rPr>
                      <w:rFonts w:ascii="Monaco" w:hAnsi="Monaco" w:cs="Monaco"/>
                      <w:sz w:val="32"/>
                      <w:szCs w:val="32"/>
                      <w:lang w:val="en-US"/>
                    </w:rPr>
                  </w:rPrChange>
                </w:rPr>
                <w:t xml:space="preserve">    </w:t>
              </w:r>
              <w:r w:rsidRPr="00E066BD">
                <w:rPr>
                  <w:b/>
                  <w:bCs/>
                  <w:color w:val="204A87"/>
                  <w:lang w:val="en-US"/>
                  <w:rPrChange w:id="7960" w:author="Borja Gonzalez" w:date="2017-09-28T19:31:00Z">
                    <w:rPr>
                      <w:rFonts w:ascii="Monaco" w:hAnsi="Monaco" w:cs="Monaco"/>
                      <w:b/>
                      <w:bCs/>
                      <w:color w:val="204A87"/>
                      <w:sz w:val="32"/>
                      <w:szCs w:val="32"/>
                      <w:lang w:val="en-US"/>
                    </w:rPr>
                  </w:rPrChange>
                </w:rPr>
                <w:t>const</w:t>
              </w:r>
              <w:r w:rsidRPr="00E066BD">
                <w:rPr>
                  <w:lang w:val="en-US"/>
                  <w:rPrChange w:id="7961" w:author="Borja Gonzalez" w:date="2017-09-28T19:31:00Z">
                    <w:rPr>
                      <w:rFonts w:ascii="Monaco" w:hAnsi="Monaco" w:cs="Monaco"/>
                      <w:sz w:val="32"/>
                      <w:szCs w:val="32"/>
                      <w:lang w:val="en-US"/>
                    </w:rPr>
                  </w:rPrChange>
                </w:rPr>
                <w:t xml:space="preserve"> CHART </w:t>
              </w:r>
              <w:r w:rsidRPr="00E066BD">
                <w:rPr>
                  <w:b/>
                  <w:bCs/>
                  <w:color w:val="CE5C00"/>
                  <w:lang w:val="en-US"/>
                  <w:rPrChange w:id="7962" w:author="Borja Gonzalez" w:date="2017-09-28T19:31:00Z">
                    <w:rPr>
                      <w:rFonts w:ascii="Monaco" w:hAnsi="Monaco" w:cs="Monaco"/>
                      <w:b/>
                      <w:bCs/>
                      <w:color w:val="CE5C00"/>
                      <w:sz w:val="32"/>
                      <w:szCs w:val="32"/>
                      <w:lang w:val="en-US"/>
                    </w:rPr>
                  </w:rPrChange>
                </w:rPr>
                <w:t>=</w:t>
              </w:r>
              <w:r w:rsidRPr="00E066BD">
                <w:rPr>
                  <w:lang w:val="en-US"/>
                  <w:rPrChange w:id="7963" w:author="Borja Gonzalez" w:date="2017-09-28T19:31:00Z">
                    <w:rPr>
                      <w:rFonts w:ascii="Monaco" w:hAnsi="Monaco" w:cs="Monaco"/>
                      <w:sz w:val="32"/>
                      <w:szCs w:val="32"/>
                      <w:lang w:val="en-US"/>
                    </w:rPr>
                  </w:rPrChange>
                </w:rPr>
                <w:t xml:space="preserve"> </w:t>
              </w:r>
              <w:proofErr w:type="gramStart"/>
              <w:r w:rsidRPr="00E066BD">
                <w:rPr>
                  <w:color w:val="204A87"/>
                  <w:lang w:val="en-US"/>
                  <w:rPrChange w:id="7964" w:author="Borja Gonzalez" w:date="2017-09-28T19:31:00Z">
                    <w:rPr>
                      <w:rFonts w:ascii="Monaco" w:hAnsi="Monaco" w:cs="Monaco"/>
                      <w:color w:val="204A87"/>
                      <w:sz w:val="32"/>
                      <w:szCs w:val="32"/>
                      <w:lang w:val="en-US"/>
                    </w:rPr>
                  </w:rPrChange>
                </w:rPr>
                <w:t>document</w:t>
              </w:r>
              <w:r w:rsidRPr="00E066BD">
                <w:rPr>
                  <w:b/>
                  <w:bCs/>
                  <w:lang w:val="en-US"/>
                  <w:rPrChange w:id="7965" w:author="Borja Gonzalez" w:date="2017-09-28T19:31:00Z">
                    <w:rPr>
                      <w:rFonts w:ascii="Monaco" w:hAnsi="Monaco" w:cs="Monaco"/>
                      <w:b/>
                      <w:bCs/>
                      <w:color w:val="000000"/>
                      <w:sz w:val="32"/>
                      <w:szCs w:val="32"/>
                      <w:lang w:val="en-US"/>
                    </w:rPr>
                  </w:rPrChange>
                </w:rPr>
                <w:t>.</w:t>
              </w:r>
              <w:r w:rsidRPr="00E066BD">
                <w:rPr>
                  <w:lang w:val="en-US"/>
                  <w:rPrChange w:id="7966" w:author="Borja Gonzalez" w:date="2017-09-28T19:31:00Z">
                    <w:rPr>
                      <w:rFonts w:ascii="Monaco" w:hAnsi="Monaco" w:cs="Monaco"/>
                      <w:color w:val="000000"/>
                      <w:sz w:val="32"/>
                      <w:szCs w:val="32"/>
                      <w:lang w:val="en-US"/>
                    </w:rPr>
                  </w:rPrChange>
                </w:rPr>
                <w:t>getElementById</w:t>
              </w:r>
              <w:proofErr w:type="gramEnd"/>
              <w:r w:rsidRPr="00E066BD">
                <w:rPr>
                  <w:b/>
                  <w:bCs/>
                  <w:lang w:val="en-US"/>
                  <w:rPrChange w:id="7967" w:author="Borja Gonzalez" w:date="2017-09-28T19:31:00Z">
                    <w:rPr>
                      <w:rFonts w:ascii="Monaco" w:hAnsi="Monaco" w:cs="Monaco"/>
                      <w:b/>
                      <w:bCs/>
                      <w:color w:val="000000"/>
                      <w:sz w:val="32"/>
                      <w:szCs w:val="32"/>
                      <w:lang w:val="en-US"/>
                    </w:rPr>
                  </w:rPrChange>
                </w:rPr>
                <w:t>(</w:t>
              </w:r>
              <w:r w:rsidRPr="00E066BD">
                <w:rPr>
                  <w:color w:val="4E9A06"/>
                  <w:lang w:val="en-US"/>
                  <w:rPrChange w:id="7968" w:author="Borja Gonzalez" w:date="2017-09-28T19:31:00Z">
                    <w:rPr>
                      <w:rFonts w:ascii="Monaco" w:hAnsi="Monaco" w:cs="Monaco"/>
                      <w:color w:val="4E9A06"/>
                      <w:sz w:val="32"/>
                      <w:szCs w:val="32"/>
                      <w:lang w:val="en-US"/>
                    </w:rPr>
                  </w:rPrChange>
                </w:rPr>
                <w:t>"lineChart"</w:t>
              </w:r>
              <w:r w:rsidRPr="00E066BD">
                <w:rPr>
                  <w:b/>
                  <w:bCs/>
                  <w:lang w:val="en-US"/>
                  <w:rPrChange w:id="7969"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7970" w:author="Borja Gonzalez" w:date="2017-09-28T19:31:00Z"/>
                <w:lang w:val="en-US"/>
                <w:rPrChange w:id="7971" w:author="Borja Gonzalez" w:date="2017-09-28T19:31:00Z">
                  <w:rPr>
                    <w:ins w:id="7972" w:author="Borja Gonzalez" w:date="2017-09-28T19:31:00Z"/>
                    <w:rFonts w:ascii="Monaco" w:eastAsiaTheme="majorEastAsia" w:hAnsi="Monaco" w:cs="Monaco"/>
                    <w:color w:val="243F60" w:themeColor="accent1" w:themeShade="7F"/>
                    <w:sz w:val="32"/>
                    <w:szCs w:val="32"/>
                    <w:lang w:val="en-US"/>
                  </w:rPr>
                </w:rPrChange>
              </w:rPr>
              <w:pPrChange w:id="7973" w:author="GONZALEZ DIAZ, BORJA" w:date="2017-09-29T19:25:00Z">
                <w:pPr>
                  <w:keepNext/>
                  <w:keepLines/>
                  <w:widowControl w:val="0"/>
                  <w:autoSpaceDE w:val="0"/>
                  <w:autoSpaceDN w:val="0"/>
                  <w:adjustRightInd w:val="0"/>
                  <w:spacing w:before="200"/>
                  <w:outlineLvl w:val="4"/>
                </w:pPr>
              </w:pPrChange>
            </w:pPr>
            <w:ins w:id="7974" w:author="Borja Gonzalez" w:date="2017-09-28T19:31:00Z">
              <w:r w:rsidRPr="00E066BD">
                <w:rPr>
                  <w:lang w:val="en-US"/>
                  <w:rPrChange w:id="7975" w:author="Borja Gonzalez" w:date="2017-09-28T19:31:00Z">
                    <w:rPr>
                      <w:rFonts w:ascii="Monaco" w:hAnsi="Monaco" w:cs="Monaco"/>
                      <w:sz w:val="32"/>
                      <w:szCs w:val="32"/>
                      <w:lang w:val="en-US"/>
                    </w:rPr>
                  </w:rPrChange>
                </w:rPr>
                <w:t xml:space="preserve">    </w:t>
              </w:r>
              <w:r w:rsidRPr="00E066BD">
                <w:rPr>
                  <w:b/>
                  <w:bCs/>
                  <w:color w:val="204A87"/>
                  <w:lang w:val="en-US"/>
                  <w:rPrChange w:id="7976" w:author="Borja Gonzalez" w:date="2017-09-28T19:31:00Z">
                    <w:rPr>
                      <w:rFonts w:ascii="Monaco" w:hAnsi="Monaco" w:cs="Monaco"/>
                      <w:b/>
                      <w:bCs/>
                      <w:color w:val="204A87"/>
                      <w:sz w:val="32"/>
                      <w:szCs w:val="32"/>
                      <w:lang w:val="en-US"/>
                    </w:rPr>
                  </w:rPrChange>
                </w:rPr>
                <w:t>if</w:t>
              </w:r>
              <w:r w:rsidRPr="00E066BD">
                <w:rPr>
                  <w:lang w:val="en-US"/>
                  <w:rPrChange w:id="7977" w:author="Borja Gonzalez" w:date="2017-09-28T19:31:00Z">
                    <w:rPr>
                      <w:rFonts w:ascii="Monaco" w:hAnsi="Monaco" w:cs="Monaco"/>
                      <w:sz w:val="32"/>
                      <w:szCs w:val="32"/>
                      <w:lang w:val="en-US"/>
                    </w:rPr>
                  </w:rPrChange>
                </w:rPr>
                <w:t xml:space="preserve"> </w:t>
              </w:r>
              <w:r w:rsidRPr="00E066BD">
                <w:rPr>
                  <w:b/>
                  <w:bCs/>
                  <w:lang w:val="en-US"/>
                  <w:rPrChange w:id="7978" w:author="Borja Gonzalez" w:date="2017-09-28T19:31:00Z">
                    <w:rPr>
                      <w:rFonts w:ascii="Monaco" w:hAnsi="Monaco" w:cs="Monaco"/>
                      <w:b/>
                      <w:bCs/>
                      <w:color w:val="000000"/>
                      <w:sz w:val="32"/>
                      <w:szCs w:val="32"/>
                      <w:lang w:val="en-US"/>
                    </w:rPr>
                  </w:rPrChange>
                </w:rPr>
                <w:t>(</w:t>
              </w:r>
              <w:r w:rsidRPr="00E066BD">
                <w:rPr>
                  <w:lang w:val="en-US"/>
                  <w:rPrChange w:id="7979" w:author="Borja Gonzalez" w:date="2017-09-28T19:31:00Z">
                    <w:rPr>
                      <w:rFonts w:ascii="Monaco" w:hAnsi="Monaco" w:cs="Monaco"/>
                      <w:color w:val="000000"/>
                      <w:sz w:val="32"/>
                      <w:szCs w:val="32"/>
                      <w:lang w:val="en-US"/>
                    </w:rPr>
                  </w:rPrChange>
                </w:rPr>
                <w:t>var_i</w:t>
              </w:r>
              <w:r w:rsidRPr="00E066BD">
                <w:rPr>
                  <w:b/>
                  <w:bCs/>
                  <w:color w:val="CE5C00"/>
                  <w:lang w:val="en-US"/>
                  <w:rPrChange w:id="7980" w:author="Borja Gonzalez" w:date="2017-09-28T19:31:00Z">
                    <w:rPr>
                      <w:rFonts w:ascii="Monaco" w:hAnsi="Monaco" w:cs="Monaco"/>
                      <w:b/>
                      <w:bCs/>
                      <w:color w:val="CE5C00"/>
                      <w:sz w:val="32"/>
                      <w:szCs w:val="32"/>
                      <w:lang w:val="en-US"/>
                    </w:rPr>
                  </w:rPrChange>
                </w:rPr>
                <w:t>&gt;=</w:t>
              </w:r>
              <w:proofErr w:type="gramStart"/>
              <w:r w:rsidRPr="00E066BD">
                <w:rPr>
                  <w:b/>
                  <w:bCs/>
                  <w:color w:val="0000CF"/>
                  <w:lang w:val="en-US"/>
                  <w:rPrChange w:id="7981" w:author="Borja Gonzalez" w:date="2017-09-28T19:31:00Z">
                    <w:rPr>
                      <w:rFonts w:ascii="Monaco" w:hAnsi="Monaco" w:cs="Monaco"/>
                      <w:b/>
                      <w:bCs/>
                      <w:color w:val="0000CF"/>
                      <w:sz w:val="32"/>
                      <w:szCs w:val="32"/>
                      <w:lang w:val="en-US"/>
                    </w:rPr>
                  </w:rPrChange>
                </w:rPr>
                <w:t>2</w:t>
              </w:r>
              <w:r w:rsidRPr="00E066BD">
                <w:rPr>
                  <w:b/>
                  <w:bCs/>
                  <w:lang w:val="en-US"/>
                  <w:rPrChange w:id="7982" w:author="Borja Gonzalez" w:date="2017-09-28T19:31:00Z">
                    <w:rPr>
                      <w:rFonts w:ascii="Monaco" w:hAnsi="Monaco" w:cs="Monaco"/>
                      <w:b/>
                      <w:bCs/>
                      <w:color w:val="000000"/>
                      <w:sz w:val="32"/>
                      <w:szCs w:val="32"/>
                      <w:lang w:val="en-US"/>
                    </w:rPr>
                  </w:rPrChange>
                </w:rPr>
                <w:t>){</w:t>
              </w:r>
              <w:proofErr w:type="gramEnd"/>
            </w:ins>
          </w:p>
          <w:p w14:paraId="20942FC8" w14:textId="77777777" w:rsidR="00E066BD" w:rsidRPr="00E066BD" w:rsidRDefault="00E066BD">
            <w:pPr>
              <w:rPr>
                <w:ins w:id="7983" w:author="Borja Gonzalez" w:date="2017-09-28T19:31:00Z"/>
                <w:lang w:val="en-US"/>
                <w:rPrChange w:id="7984" w:author="Borja Gonzalez" w:date="2017-09-28T19:31:00Z">
                  <w:rPr>
                    <w:ins w:id="7985" w:author="Borja Gonzalez" w:date="2017-09-28T19:31:00Z"/>
                    <w:rFonts w:ascii="Monaco" w:eastAsiaTheme="majorEastAsia" w:hAnsi="Monaco" w:cs="Monaco"/>
                    <w:color w:val="243F60" w:themeColor="accent1" w:themeShade="7F"/>
                    <w:sz w:val="32"/>
                    <w:szCs w:val="32"/>
                    <w:lang w:val="en-US"/>
                  </w:rPr>
                </w:rPrChange>
              </w:rPr>
              <w:pPrChange w:id="7986" w:author="GONZALEZ DIAZ, BORJA" w:date="2017-09-29T19:25:00Z">
                <w:pPr>
                  <w:keepNext/>
                  <w:keepLines/>
                  <w:widowControl w:val="0"/>
                  <w:autoSpaceDE w:val="0"/>
                  <w:autoSpaceDN w:val="0"/>
                  <w:adjustRightInd w:val="0"/>
                  <w:spacing w:before="200"/>
                  <w:outlineLvl w:val="4"/>
                </w:pPr>
              </w:pPrChange>
            </w:pPr>
            <w:ins w:id="7987" w:author="Borja Gonzalez" w:date="2017-09-28T19:31:00Z">
              <w:r w:rsidRPr="00E066BD">
                <w:rPr>
                  <w:lang w:val="en-US"/>
                  <w:rPrChange w:id="7988" w:author="Borja Gonzalez" w:date="2017-09-28T19:31:00Z">
                    <w:rPr>
                      <w:rFonts w:ascii="Monaco" w:hAnsi="Monaco" w:cs="Monaco"/>
                      <w:sz w:val="32"/>
                      <w:szCs w:val="32"/>
                      <w:lang w:val="en-US"/>
                    </w:rPr>
                  </w:rPrChange>
                </w:rPr>
                <w:t xml:space="preserve">        lineChart</w:t>
              </w:r>
              <w:r w:rsidRPr="00E066BD">
                <w:rPr>
                  <w:b/>
                  <w:bCs/>
                  <w:lang w:val="en-US"/>
                  <w:rPrChange w:id="7989" w:author="Borja Gonzalez" w:date="2017-09-28T19:31:00Z">
                    <w:rPr>
                      <w:rFonts w:ascii="Monaco" w:hAnsi="Monaco" w:cs="Monaco"/>
                      <w:b/>
                      <w:bCs/>
                      <w:color w:val="000000"/>
                      <w:sz w:val="32"/>
                      <w:szCs w:val="32"/>
                      <w:lang w:val="en-US"/>
                    </w:rPr>
                  </w:rPrChange>
                </w:rPr>
                <w:t>.</w:t>
              </w:r>
              <w:r w:rsidRPr="00E066BD">
                <w:rPr>
                  <w:lang w:val="en-US"/>
                  <w:rPrChange w:id="7990" w:author="Borja Gonzalez" w:date="2017-09-28T19:31:00Z">
                    <w:rPr>
                      <w:rFonts w:ascii="Monaco" w:hAnsi="Monaco" w:cs="Monaco"/>
                      <w:color w:val="000000"/>
                      <w:sz w:val="32"/>
                      <w:szCs w:val="32"/>
                      <w:lang w:val="en-US"/>
                    </w:rPr>
                  </w:rPrChange>
                </w:rPr>
                <w:t>destroy</w:t>
              </w:r>
              <w:r w:rsidRPr="00E066BD">
                <w:rPr>
                  <w:b/>
                  <w:bCs/>
                  <w:lang w:val="en-US"/>
                  <w:rPrChange w:id="7991"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7992" w:author="Borja Gonzalez" w:date="2017-09-28T19:31:00Z"/>
                <w:lang w:val="en-US"/>
                <w:rPrChange w:id="7993" w:author="Borja Gonzalez" w:date="2017-09-28T19:31:00Z">
                  <w:rPr>
                    <w:ins w:id="7994" w:author="Borja Gonzalez" w:date="2017-09-28T19:31:00Z"/>
                    <w:rFonts w:ascii="Monaco" w:eastAsiaTheme="majorEastAsia" w:hAnsi="Monaco" w:cs="Monaco"/>
                    <w:color w:val="243F60" w:themeColor="accent1" w:themeShade="7F"/>
                    <w:sz w:val="32"/>
                    <w:szCs w:val="32"/>
                    <w:lang w:val="en-US"/>
                  </w:rPr>
                </w:rPrChange>
              </w:rPr>
              <w:pPrChange w:id="7995" w:author="GONZALEZ DIAZ, BORJA" w:date="2017-09-29T19:25:00Z">
                <w:pPr>
                  <w:keepNext/>
                  <w:keepLines/>
                  <w:widowControl w:val="0"/>
                  <w:autoSpaceDE w:val="0"/>
                  <w:autoSpaceDN w:val="0"/>
                  <w:adjustRightInd w:val="0"/>
                  <w:spacing w:before="200"/>
                  <w:outlineLvl w:val="4"/>
                </w:pPr>
              </w:pPrChange>
            </w:pPr>
            <w:ins w:id="7996" w:author="Borja Gonzalez" w:date="2017-09-28T19:31:00Z">
              <w:r w:rsidRPr="00E066BD">
                <w:rPr>
                  <w:lang w:val="en-US"/>
                  <w:rPrChange w:id="7997" w:author="Borja Gonzalez" w:date="2017-09-28T19:31:00Z">
                    <w:rPr>
                      <w:rFonts w:ascii="Monaco" w:hAnsi="Monaco" w:cs="Monaco"/>
                      <w:sz w:val="32"/>
                      <w:szCs w:val="32"/>
                      <w:lang w:val="en-US"/>
                    </w:rPr>
                  </w:rPrChange>
                </w:rPr>
                <w:t xml:space="preserve">    </w:t>
              </w:r>
              <w:r w:rsidRPr="00E066BD">
                <w:rPr>
                  <w:b/>
                  <w:bCs/>
                  <w:lang w:val="en-US"/>
                  <w:rPrChange w:id="7998"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7999" w:author="Borja Gonzalez" w:date="2017-09-28T19:31:00Z"/>
                <w:lang w:val="en-US"/>
                <w:rPrChange w:id="8000" w:author="Borja Gonzalez" w:date="2017-09-28T19:31:00Z">
                  <w:rPr>
                    <w:ins w:id="8001" w:author="Borja Gonzalez" w:date="2017-09-28T19:31:00Z"/>
                    <w:rFonts w:ascii="Monaco" w:eastAsiaTheme="majorEastAsia" w:hAnsi="Monaco" w:cs="Monaco"/>
                    <w:color w:val="243F60" w:themeColor="accent1" w:themeShade="7F"/>
                    <w:sz w:val="32"/>
                    <w:szCs w:val="32"/>
                    <w:lang w:val="en-US"/>
                  </w:rPr>
                </w:rPrChange>
              </w:rPr>
              <w:pPrChange w:id="8002" w:author="GONZALEZ DIAZ, BORJA" w:date="2017-09-29T19:25:00Z">
                <w:pPr>
                  <w:keepNext/>
                  <w:keepLines/>
                  <w:widowControl w:val="0"/>
                  <w:autoSpaceDE w:val="0"/>
                  <w:autoSpaceDN w:val="0"/>
                  <w:adjustRightInd w:val="0"/>
                  <w:spacing w:before="200"/>
                  <w:outlineLvl w:val="4"/>
                </w:pPr>
              </w:pPrChange>
            </w:pPr>
            <w:ins w:id="8003" w:author="Borja Gonzalez" w:date="2017-09-28T19:31:00Z">
              <w:r w:rsidRPr="00E066BD">
                <w:rPr>
                  <w:lang w:val="en-US"/>
                  <w:rPrChange w:id="8004" w:author="Borja Gonzalez" w:date="2017-09-28T19:31:00Z">
                    <w:rPr>
                      <w:rFonts w:ascii="Monaco" w:hAnsi="Monaco" w:cs="Monaco"/>
                      <w:sz w:val="32"/>
                      <w:szCs w:val="32"/>
                      <w:lang w:val="en-US"/>
                    </w:rPr>
                  </w:rPrChange>
                </w:rPr>
                <w:t xml:space="preserve">    lineChart </w:t>
              </w:r>
              <w:r w:rsidRPr="00E066BD">
                <w:rPr>
                  <w:b/>
                  <w:bCs/>
                  <w:color w:val="CE5C00"/>
                  <w:lang w:val="en-US"/>
                  <w:rPrChange w:id="8005" w:author="Borja Gonzalez" w:date="2017-09-28T19:31:00Z">
                    <w:rPr>
                      <w:rFonts w:ascii="Monaco" w:hAnsi="Monaco" w:cs="Monaco"/>
                      <w:b/>
                      <w:bCs/>
                      <w:color w:val="CE5C00"/>
                      <w:sz w:val="32"/>
                      <w:szCs w:val="32"/>
                      <w:lang w:val="en-US"/>
                    </w:rPr>
                  </w:rPrChange>
                </w:rPr>
                <w:t>=</w:t>
              </w:r>
              <w:r w:rsidRPr="00E066BD">
                <w:rPr>
                  <w:lang w:val="en-US"/>
                  <w:rPrChange w:id="8006" w:author="Borja Gonzalez" w:date="2017-09-28T19:31:00Z">
                    <w:rPr>
                      <w:rFonts w:ascii="Monaco" w:hAnsi="Monaco" w:cs="Monaco"/>
                      <w:sz w:val="32"/>
                      <w:szCs w:val="32"/>
                      <w:lang w:val="en-US"/>
                    </w:rPr>
                  </w:rPrChange>
                </w:rPr>
                <w:t xml:space="preserve"> </w:t>
              </w:r>
              <w:r w:rsidRPr="00E066BD">
                <w:rPr>
                  <w:b/>
                  <w:bCs/>
                  <w:color w:val="204A87"/>
                  <w:lang w:val="en-US"/>
                  <w:rPrChange w:id="8007" w:author="Borja Gonzalez" w:date="2017-09-28T19:31:00Z">
                    <w:rPr>
                      <w:rFonts w:ascii="Monaco" w:hAnsi="Monaco" w:cs="Monaco"/>
                      <w:b/>
                      <w:bCs/>
                      <w:color w:val="204A87"/>
                      <w:sz w:val="32"/>
                      <w:szCs w:val="32"/>
                      <w:lang w:val="en-US"/>
                    </w:rPr>
                  </w:rPrChange>
                </w:rPr>
                <w:t>new</w:t>
              </w:r>
              <w:r w:rsidRPr="00E066BD">
                <w:rPr>
                  <w:lang w:val="en-US"/>
                  <w:rPrChange w:id="8008" w:author="Borja Gonzalez" w:date="2017-09-28T19:31:00Z">
                    <w:rPr>
                      <w:rFonts w:ascii="Monaco" w:hAnsi="Monaco" w:cs="Monaco"/>
                      <w:sz w:val="32"/>
                      <w:szCs w:val="32"/>
                      <w:lang w:val="en-US"/>
                    </w:rPr>
                  </w:rPrChange>
                </w:rPr>
                <w:t xml:space="preserve"> </w:t>
              </w:r>
              <w:proofErr w:type="gramStart"/>
              <w:r w:rsidRPr="00E066BD">
                <w:rPr>
                  <w:lang w:val="en-US"/>
                  <w:rPrChange w:id="8009" w:author="Borja Gonzalez" w:date="2017-09-28T19:31:00Z">
                    <w:rPr>
                      <w:rFonts w:ascii="Monaco" w:hAnsi="Monaco" w:cs="Monaco"/>
                      <w:sz w:val="32"/>
                      <w:szCs w:val="32"/>
                      <w:lang w:val="en-US"/>
                    </w:rPr>
                  </w:rPrChange>
                </w:rPr>
                <w:t>Chart</w:t>
              </w:r>
              <w:r w:rsidRPr="00E066BD">
                <w:rPr>
                  <w:b/>
                  <w:bCs/>
                  <w:lang w:val="en-US"/>
                  <w:rPrChange w:id="8010" w:author="Borja Gonzalez" w:date="2017-09-28T19:31:00Z">
                    <w:rPr>
                      <w:rFonts w:ascii="Monaco" w:hAnsi="Monaco" w:cs="Monaco"/>
                      <w:b/>
                      <w:bCs/>
                      <w:color w:val="000000"/>
                      <w:sz w:val="32"/>
                      <w:szCs w:val="32"/>
                      <w:lang w:val="en-US"/>
                    </w:rPr>
                  </w:rPrChange>
                </w:rPr>
                <w:t>(</w:t>
              </w:r>
              <w:proofErr w:type="gramEnd"/>
              <w:r w:rsidRPr="00E066BD">
                <w:rPr>
                  <w:lang w:val="en-US"/>
                  <w:rPrChange w:id="8011" w:author="Borja Gonzalez" w:date="2017-09-28T19:31:00Z">
                    <w:rPr>
                      <w:rFonts w:ascii="Monaco" w:hAnsi="Monaco" w:cs="Monaco"/>
                      <w:color w:val="000000"/>
                      <w:sz w:val="32"/>
                      <w:szCs w:val="32"/>
                      <w:lang w:val="en-US"/>
                    </w:rPr>
                  </w:rPrChange>
                </w:rPr>
                <w:t>CHART</w:t>
              </w:r>
              <w:r w:rsidRPr="00E066BD">
                <w:rPr>
                  <w:b/>
                  <w:bCs/>
                  <w:lang w:val="en-US"/>
                  <w:rPrChange w:id="8012" w:author="Borja Gonzalez" w:date="2017-09-28T19:31:00Z">
                    <w:rPr>
                      <w:rFonts w:ascii="Monaco" w:hAnsi="Monaco" w:cs="Monaco"/>
                      <w:b/>
                      <w:bCs/>
                      <w:color w:val="000000"/>
                      <w:sz w:val="32"/>
                      <w:szCs w:val="32"/>
                      <w:lang w:val="en-US"/>
                    </w:rPr>
                  </w:rPrChange>
                </w:rPr>
                <w:t>,</w:t>
              </w:r>
              <w:r w:rsidRPr="00E066BD">
                <w:rPr>
                  <w:lang w:val="en-US"/>
                  <w:rPrChange w:id="8013" w:author="Borja Gonzalez" w:date="2017-09-28T19:31:00Z">
                    <w:rPr>
                      <w:rFonts w:ascii="Monaco" w:hAnsi="Monaco" w:cs="Monaco"/>
                      <w:sz w:val="32"/>
                      <w:szCs w:val="32"/>
                      <w:lang w:val="en-US"/>
                    </w:rPr>
                  </w:rPrChange>
                </w:rPr>
                <w:t xml:space="preserve"> </w:t>
              </w:r>
              <w:r w:rsidRPr="00E066BD">
                <w:rPr>
                  <w:b/>
                  <w:bCs/>
                  <w:lang w:val="en-US"/>
                  <w:rPrChange w:id="8014"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015" w:author="Borja Gonzalez" w:date="2017-09-28T19:31:00Z"/>
                <w:lang w:val="en-US"/>
                <w:rPrChange w:id="8016" w:author="Borja Gonzalez" w:date="2017-09-28T19:31:00Z">
                  <w:rPr>
                    <w:ins w:id="8017" w:author="Borja Gonzalez" w:date="2017-09-28T19:31:00Z"/>
                    <w:rFonts w:ascii="Monaco" w:eastAsiaTheme="majorEastAsia" w:hAnsi="Monaco" w:cs="Monaco"/>
                    <w:color w:val="243F60" w:themeColor="accent1" w:themeShade="7F"/>
                    <w:sz w:val="32"/>
                    <w:szCs w:val="32"/>
                    <w:lang w:val="en-US"/>
                  </w:rPr>
                </w:rPrChange>
              </w:rPr>
              <w:pPrChange w:id="8018" w:author="GONZALEZ DIAZ, BORJA" w:date="2017-09-29T19:25:00Z">
                <w:pPr>
                  <w:keepNext/>
                  <w:keepLines/>
                  <w:widowControl w:val="0"/>
                  <w:autoSpaceDE w:val="0"/>
                  <w:autoSpaceDN w:val="0"/>
                  <w:adjustRightInd w:val="0"/>
                  <w:spacing w:before="200"/>
                  <w:outlineLvl w:val="4"/>
                </w:pPr>
              </w:pPrChange>
            </w:pPr>
            <w:ins w:id="8019" w:author="Borja Gonzalez" w:date="2017-09-28T19:31:00Z">
              <w:r w:rsidRPr="00E066BD">
                <w:rPr>
                  <w:lang w:val="en-US"/>
                  <w:rPrChange w:id="8020" w:author="Borja Gonzalez" w:date="2017-09-28T19:31:00Z">
                    <w:rPr>
                      <w:rFonts w:ascii="Monaco" w:hAnsi="Monaco" w:cs="Monaco"/>
                      <w:sz w:val="32"/>
                      <w:szCs w:val="32"/>
                      <w:lang w:val="en-US"/>
                    </w:rPr>
                  </w:rPrChange>
                </w:rPr>
                <w:t xml:space="preserve">    type</w:t>
              </w:r>
              <w:r w:rsidRPr="00E066BD">
                <w:rPr>
                  <w:b/>
                  <w:bCs/>
                  <w:color w:val="CE5C00"/>
                  <w:lang w:val="en-US"/>
                  <w:rPrChange w:id="8021" w:author="Borja Gonzalez" w:date="2017-09-28T19:31:00Z">
                    <w:rPr>
                      <w:rFonts w:ascii="Monaco" w:hAnsi="Monaco" w:cs="Monaco"/>
                      <w:b/>
                      <w:bCs/>
                      <w:color w:val="CE5C00"/>
                      <w:sz w:val="32"/>
                      <w:szCs w:val="32"/>
                      <w:lang w:val="en-US"/>
                    </w:rPr>
                  </w:rPrChange>
                </w:rPr>
                <w:t>:</w:t>
              </w:r>
              <w:r w:rsidRPr="00E066BD">
                <w:rPr>
                  <w:lang w:val="en-US"/>
                  <w:rPrChange w:id="8022" w:author="Borja Gonzalez" w:date="2017-09-28T19:31:00Z">
                    <w:rPr>
                      <w:rFonts w:ascii="Monaco" w:hAnsi="Monaco" w:cs="Monaco"/>
                      <w:sz w:val="32"/>
                      <w:szCs w:val="32"/>
                      <w:lang w:val="en-US"/>
                    </w:rPr>
                  </w:rPrChange>
                </w:rPr>
                <w:t xml:space="preserve"> </w:t>
              </w:r>
              <w:r w:rsidRPr="00E066BD">
                <w:rPr>
                  <w:color w:val="4E9A06"/>
                  <w:lang w:val="en-US"/>
                  <w:rPrChange w:id="8023" w:author="Borja Gonzalez" w:date="2017-09-28T19:31:00Z">
                    <w:rPr>
                      <w:rFonts w:ascii="Monaco" w:hAnsi="Monaco" w:cs="Monaco"/>
                      <w:color w:val="4E9A06"/>
                      <w:sz w:val="32"/>
                      <w:szCs w:val="32"/>
                      <w:lang w:val="en-US"/>
                    </w:rPr>
                  </w:rPrChange>
                </w:rPr>
                <w:t>'line'</w:t>
              </w:r>
              <w:r w:rsidRPr="00E066BD">
                <w:rPr>
                  <w:b/>
                  <w:bCs/>
                  <w:lang w:val="en-US"/>
                  <w:rPrChange w:id="8024"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025" w:author="Borja Gonzalez" w:date="2017-09-28T19:31:00Z"/>
                <w:lang w:val="es-ES"/>
                <w:rPrChange w:id="8026" w:author="Rodrigo García" w:date="2017-09-29T10:09:00Z">
                  <w:rPr>
                    <w:ins w:id="8027" w:author="Borja Gonzalez" w:date="2017-09-28T19:31:00Z"/>
                    <w:rFonts w:ascii="Monaco" w:eastAsiaTheme="majorEastAsia" w:hAnsi="Monaco" w:cs="Monaco"/>
                    <w:color w:val="243F60" w:themeColor="accent1" w:themeShade="7F"/>
                    <w:sz w:val="32"/>
                    <w:szCs w:val="32"/>
                    <w:lang w:val="en-US"/>
                  </w:rPr>
                </w:rPrChange>
              </w:rPr>
              <w:pPrChange w:id="8028" w:author="GONZALEZ DIAZ, BORJA" w:date="2017-09-29T19:25:00Z">
                <w:pPr>
                  <w:keepNext/>
                  <w:keepLines/>
                  <w:widowControl w:val="0"/>
                  <w:autoSpaceDE w:val="0"/>
                  <w:autoSpaceDN w:val="0"/>
                  <w:adjustRightInd w:val="0"/>
                  <w:spacing w:before="200"/>
                  <w:outlineLvl w:val="4"/>
                </w:pPr>
              </w:pPrChange>
            </w:pPr>
            <w:ins w:id="8029" w:author="Borja Gonzalez" w:date="2017-09-28T19:31:00Z">
              <w:r w:rsidRPr="00E066BD">
                <w:rPr>
                  <w:lang w:val="en-US"/>
                  <w:rPrChange w:id="8030" w:author="Borja Gonzalez" w:date="2017-09-28T19:31:00Z">
                    <w:rPr>
                      <w:rFonts w:ascii="Monaco" w:hAnsi="Monaco" w:cs="Monaco"/>
                      <w:sz w:val="32"/>
                      <w:szCs w:val="32"/>
                      <w:lang w:val="en-US"/>
                    </w:rPr>
                  </w:rPrChange>
                </w:rPr>
                <w:t xml:space="preserve">    </w:t>
              </w:r>
              <w:r w:rsidRPr="0079203F">
                <w:rPr>
                  <w:lang w:val="es-ES"/>
                  <w:rPrChange w:id="8031" w:author="Rodrigo García" w:date="2017-09-29T10:09:00Z">
                    <w:rPr>
                      <w:rFonts w:ascii="Monaco" w:hAnsi="Monaco" w:cs="Monaco"/>
                      <w:color w:val="000000"/>
                      <w:sz w:val="32"/>
                      <w:szCs w:val="32"/>
                      <w:lang w:val="en-US"/>
                    </w:rPr>
                  </w:rPrChange>
                </w:rPr>
                <w:t>data</w:t>
              </w:r>
              <w:r w:rsidRPr="0079203F">
                <w:rPr>
                  <w:b/>
                  <w:bCs/>
                  <w:color w:val="CE5C00"/>
                  <w:lang w:val="es-ES"/>
                  <w:rPrChange w:id="8032" w:author="Rodrigo García" w:date="2017-09-29T10:09:00Z">
                    <w:rPr>
                      <w:rFonts w:ascii="Monaco" w:hAnsi="Monaco" w:cs="Monaco"/>
                      <w:b/>
                      <w:bCs/>
                      <w:color w:val="CE5C00"/>
                      <w:sz w:val="32"/>
                      <w:szCs w:val="32"/>
                      <w:lang w:val="en-US"/>
                    </w:rPr>
                  </w:rPrChange>
                </w:rPr>
                <w:t>:</w:t>
              </w:r>
              <w:r w:rsidRPr="0079203F">
                <w:rPr>
                  <w:lang w:val="es-ES"/>
                  <w:rPrChange w:id="8033" w:author="Rodrigo García" w:date="2017-09-29T10:09:00Z">
                    <w:rPr>
                      <w:rFonts w:ascii="Monaco" w:hAnsi="Monaco" w:cs="Monaco"/>
                      <w:sz w:val="32"/>
                      <w:szCs w:val="32"/>
                      <w:lang w:val="en-US"/>
                    </w:rPr>
                  </w:rPrChange>
                </w:rPr>
                <w:t xml:space="preserve"> </w:t>
              </w:r>
              <w:r w:rsidRPr="0079203F">
                <w:rPr>
                  <w:b/>
                  <w:bCs/>
                  <w:lang w:val="es-ES"/>
                  <w:rPrChange w:id="8034"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035" w:author="Borja Gonzalez" w:date="2017-09-28T19:31:00Z"/>
                <w:lang w:val="es-ES"/>
                <w:rPrChange w:id="8036" w:author="Rodrigo García" w:date="2017-09-29T10:09:00Z">
                  <w:rPr>
                    <w:ins w:id="8037" w:author="Borja Gonzalez" w:date="2017-09-28T19:31:00Z"/>
                    <w:rFonts w:ascii="Monaco" w:eastAsiaTheme="majorEastAsia" w:hAnsi="Monaco" w:cs="Monaco"/>
                    <w:color w:val="243F60" w:themeColor="accent1" w:themeShade="7F"/>
                    <w:sz w:val="32"/>
                    <w:szCs w:val="32"/>
                    <w:lang w:val="en-US"/>
                  </w:rPr>
                </w:rPrChange>
              </w:rPr>
              <w:pPrChange w:id="8038" w:author="GONZALEZ DIAZ, BORJA" w:date="2017-09-29T19:25:00Z">
                <w:pPr>
                  <w:keepNext/>
                  <w:keepLines/>
                  <w:widowControl w:val="0"/>
                  <w:autoSpaceDE w:val="0"/>
                  <w:autoSpaceDN w:val="0"/>
                  <w:adjustRightInd w:val="0"/>
                  <w:spacing w:before="200"/>
                  <w:outlineLvl w:val="4"/>
                </w:pPr>
              </w:pPrChange>
            </w:pPr>
            <w:ins w:id="8039" w:author="Borja Gonzalez" w:date="2017-09-28T19:31:00Z">
              <w:r w:rsidRPr="0079203F">
                <w:rPr>
                  <w:lang w:val="es-ES"/>
                  <w:rPrChange w:id="8040" w:author="Rodrigo García" w:date="2017-09-29T10:09:00Z">
                    <w:rPr>
                      <w:rFonts w:ascii="Monaco" w:hAnsi="Monaco" w:cs="Monaco"/>
                      <w:sz w:val="32"/>
                      <w:szCs w:val="32"/>
                      <w:lang w:val="en-US"/>
                    </w:rPr>
                  </w:rPrChange>
                </w:rPr>
                <w:t xml:space="preserve">    labels</w:t>
              </w:r>
              <w:r w:rsidRPr="0079203F">
                <w:rPr>
                  <w:b/>
                  <w:bCs/>
                  <w:color w:val="CE5C00"/>
                  <w:lang w:val="es-ES"/>
                  <w:rPrChange w:id="8041" w:author="Rodrigo García" w:date="2017-09-29T10:09:00Z">
                    <w:rPr>
                      <w:rFonts w:ascii="Monaco" w:hAnsi="Monaco" w:cs="Monaco"/>
                      <w:b/>
                      <w:bCs/>
                      <w:color w:val="CE5C00"/>
                      <w:sz w:val="32"/>
                      <w:szCs w:val="32"/>
                      <w:lang w:val="en-US"/>
                    </w:rPr>
                  </w:rPrChange>
                </w:rPr>
                <w:t>:</w:t>
              </w:r>
              <w:r w:rsidRPr="0079203F">
                <w:rPr>
                  <w:lang w:val="es-ES"/>
                  <w:rPrChange w:id="8042" w:author="Rodrigo García" w:date="2017-09-29T10:09:00Z">
                    <w:rPr>
                      <w:rFonts w:ascii="Monaco" w:hAnsi="Monaco" w:cs="Monaco"/>
                      <w:sz w:val="32"/>
                      <w:szCs w:val="32"/>
                      <w:lang w:val="en-US"/>
                    </w:rPr>
                  </w:rPrChange>
                </w:rPr>
                <w:t xml:space="preserve"> fechas</w:t>
              </w:r>
              <w:r w:rsidRPr="0079203F">
                <w:rPr>
                  <w:b/>
                  <w:bCs/>
                  <w:lang w:val="es-ES"/>
                  <w:rPrChange w:id="8043"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044" w:author="Borja Gonzalez" w:date="2017-09-28T19:31:00Z"/>
                <w:lang w:val="es-ES"/>
                <w:rPrChange w:id="8045" w:author="Rodrigo García" w:date="2017-09-29T10:09:00Z">
                  <w:rPr>
                    <w:ins w:id="8046" w:author="Borja Gonzalez" w:date="2017-09-28T19:31:00Z"/>
                    <w:rFonts w:ascii="Monaco" w:eastAsiaTheme="majorEastAsia" w:hAnsi="Monaco" w:cs="Monaco"/>
                    <w:color w:val="243F60" w:themeColor="accent1" w:themeShade="7F"/>
                    <w:sz w:val="32"/>
                    <w:szCs w:val="32"/>
                    <w:lang w:val="en-US"/>
                  </w:rPr>
                </w:rPrChange>
              </w:rPr>
              <w:pPrChange w:id="8047" w:author="GONZALEZ DIAZ, BORJA" w:date="2017-09-29T19:25:00Z">
                <w:pPr>
                  <w:keepNext/>
                  <w:keepLines/>
                  <w:widowControl w:val="0"/>
                  <w:autoSpaceDE w:val="0"/>
                  <w:autoSpaceDN w:val="0"/>
                  <w:adjustRightInd w:val="0"/>
                  <w:spacing w:before="200"/>
                  <w:outlineLvl w:val="4"/>
                </w:pPr>
              </w:pPrChange>
            </w:pPr>
            <w:ins w:id="8048" w:author="Borja Gonzalez" w:date="2017-09-28T19:31:00Z">
              <w:r w:rsidRPr="0079203F">
                <w:rPr>
                  <w:lang w:val="es-ES"/>
                  <w:rPrChange w:id="8049" w:author="Rodrigo García" w:date="2017-09-29T10:09:00Z">
                    <w:rPr>
                      <w:rFonts w:ascii="Monaco" w:hAnsi="Monaco" w:cs="Monaco"/>
                      <w:sz w:val="32"/>
                      <w:szCs w:val="32"/>
                      <w:lang w:val="en-US"/>
                    </w:rPr>
                  </w:rPrChange>
                </w:rPr>
                <w:t xml:space="preserve">    datasets</w:t>
              </w:r>
              <w:r w:rsidRPr="0079203F">
                <w:rPr>
                  <w:b/>
                  <w:bCs/>
                  <w:color w:val="CE5C00"/>
                  <w:lang w:val="es-ES"/>
                  <w:rPrChange w:id="8050" w:author="Rodrigo García" w:date="2017-09-29T10:09:00Z">
                    <w:rPr>
                      <w:rFonts w:ascii="Monaco" w:hAnsi="Monaco" w:cs="Monaco"/>
                      <w:b/>
                      <w:bCs/>
                      <w:color w:val="CE5C00"/>
                      <w:sz w:val="32"/>
                      <w:szCs w:val="32"/>
                      <w:lang w:val="en-US"/>
                    </w:rPr>
                  </w:rPrChange>
                </w:rPr>
                <w:t>:</w:t>
              </w:r>
              <w:r w:rsidRPr="0079203F">
                <w:rPr>
                  <w:lang w:val="es-ES"/>
                  <w:rPrChange w:id="8051" w:author="Rodrigo García" w:date="2017-09-29T10:09:00Z">
                    <w:rPr>
                      <w:rFonts w:ascii="Monaco" w:hAnsi="Monaco" w:cs="Monaco"/>
                      <w:sz w:val="32"/>
                      <w:szCs w:val="32"/>
                      <w:lang w:val="en-US"/>
                    </w:rPr>
                  </w:rPrChange>
                </w:rPr>
                <w:t xml:space="preserve"> </w:t>
              </w:r>
              <w:r w:rsidRPr="0079203F">
                <w:rPr>
                  <w:b/>
                  <w:bCs/>
                  <w:lang w:val="es-ES"/>
                  <w:rPrChange w:id="8052"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053" w:author="Borja Gonzalez" w:date="2017-09-28T19:31:00Z"/>
                <w:lang w:val="es-ES"/>
                <w:rPrChange w:id="8054" w:author="Rodrigo García" w:date="2017-09-29T10:09:00Z">
                  <w:rPr>
                    <w:ins w:id="8055" w:author="Borja Gonzalez" w:date="2017-09-28T19:31:00Z"/>
                    <w:rFonts w:ascii="Monaco" w:eastAsiaTheme="majorEastAsia" w:hAnsi="Monaco" w:cs="Monaco"/>
                    <w:color w:val="243F60" w:themeColor="accent1" w:themeShade="7F"/>
                    <w:sz w:val="32"/>
                    <w:szCs w:val="32"/>
                    <w:lang w:val="en-US"/>
                  </w:rPr>
                </w:rPrChange>
              </w:rPr>
              <w:pPrChange w:id="8056" w:author="GONZALEZ DIAZ, BORJA" w:date="2017-09-29T19:25:00Z">
                <w:pPr>
                  <w:keepNext/>
                  <w:keepLines/>
                  <w:widowControl w:val="0"/>
                  <w:autoSpaceDE w:val="0"/>
                  <w:autoSpaceDN w:val="0"/>
                  <w:adjustRightInd w:val="0"/>
                  <w:spacing w:before="200"/>
                  <w:outlineLvl w:val="4"/>
                </w:pPr>
              </w:pPrChange>
            </w:pPr>
            <w:ins w:id="8057" w:author="Borja Gonzalez" w:date="2017-09-28T19:31:00Z">
              <w:r w:rsidRPr="0079203F">
                <w:rPr>
                  <w:lang w:val="es-ES"/>
                  <w:rPrChange w:id="8058" w:author="Rodrigo García" w:date="2017-09-29T10:09:00Z">
                    <w:rPr>
                      <w:rFonts w:ascii="Monaco" w:hAnsi="Monaco" w:cs="Monaco"/>
                      <w:sz w:val="32"/>
                      <w:szCs w:val="32"/>
                      <w:lang w:val="en-US"/>
                    </w:rPr>
                  </w:rPrChange>
                </w:rPr>
                <w:t xml:space="preserve">        </w:t>
              </w:r>
              <w:r w:rsidRPr="0079203F">
                <w:rPr>
                  <w:b/>
                  <w:bCs/>
                  <w:lang w:val="es-ES"/>
                  <w:rPrChange w:id="8059"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060" w:author="Borja Gonzalez" w:date="2017-09-28T19:31:00Z"/>
                <w:lang w:val="es-ES"/>
                <w:rPrChange w:id="8061" w:author="Rodrigo García" w:date="2017-09-29T10:09:00Z">
                  <w:rPr>
                    <w:ins w:id="8062" w:author="Borja Gonzalez" w:date="2017-09-28T19:31:00Z"/>
                    <w:rFonts w:ascii="Monaco" w:eastAsiaTheme="majorEastAsia" w:hAnsi="Monaco" w:cs="Monaco"/>
                    <w:color w:val="243F60" w:themeColor="accent1" w:themeShade="7F"/>
                    <w:sz w:val="32"/>
                    <w:szCs w:val="32"/>
                    <w:lang w:val="en-US"/>
                  </w:rPr>
                </w:rPrChange>
              </w:rPr>
              <w:pPrChange w:id="8063" w:author="GONZALEZ DIAZ, BORJA" w:date="2017-09-29T19:25:00Z">
                <w:pPr>
                  <w:keepNext/>
                  <w:keepLines/>
                  <w:widowControl w:val="0"/>
                  <w:autoSpaceDE w:val="0"/>
                  <w:autoSpaceDN w:val="0"/>
                  <w:adjustRightInd w:val="0"/>
                  <w:spacing w:before="200"/>
                  <w:outlineLvl w:val="4"/>
                </w:pPr>
              </w:pPrChange>
            </w:pPr>
            <w:ins w:id="8064" w:author="Borja Gonzalez" w:date="2017-09-28T19:31:00Z">
              <w:r w:rsidRPr="0079203F">
                <w:rPr>
                  <w:lang w:val="es-ES"/>
                  <w:rPrChange w:id="8065" w:author="Rodrigo García" w:date="2017-09-29T10:09:00Z">
                    <w:rPr>
                      <w:rFonts w:ascii="Monaco" w:hAnsi="Monaco" w:cs="Monaco"/>
                      <w:sz w:val="32"/>
                      <w:szCs w:val="32"/>
                      <w:lang w:val="en-US"/>
                    </w:rPr>
                  </w:rPrChange>
                </w:rPr>
                <w:t xml:space="preserve">            label</w:t>
              </w:r>
              <w:r w:rsidRPr="0079203F">
                <w:rPr>
                  <w:b/>
                  <w:bCs/>
                  <w:color w:val="CE5C00"/>
                  <w:lang w:val="es-ES"/>
                  <w:rPrChange w:id="8066" w:author="Rodrigo García" w:date="2017-09-29T10:09:00Z">
                    <w:rPr>
                      <w:rFonts w:ascii="Monaco" w:hAnsi="Monaco" w:cs="Monaco"/>
                      <w:b/>
                      <w:bCs/>
                      <w:color w:val="CE5C00"/>
                      <w:sz w:val="32"/>
                      <w:szCs w:val="32"/>
                      <w:lang w:val="en-US"/>
                    </w:rPr>
                  </w:rPrChange>
                </w:rPr>
                <w:t>:</w:t>
              </w:r>
              <w:r w:rsidRPr="0079203F">
                <w:rPr>
                  <w:lang w:val="es-ES"/>
                  <w:rPrChange w:id="8067" w:author="Rodrigo García" w:date="2017-09-29T10:09:00Z">
                    <w:rPr>
                      <w:rFonts w:ascii="Monaco" w:hAnsi="Monaco" w:cs="Monaco"/>
                      <w:sz w:val="32"/>
                      <w:szCs w:val="32"/>
                      <w:lang w:val="en-US"/>
                    </w:rPr>
                  </w:rPrChange>
                </w:rPr>
                <w:t xml:space="preserve"> titulo1</w:t>
              </w:r>
              <w:r w:rsidRPr="0079203F">
                <w:rPr>
                  <w:b/>
                  <w:bCs/>
                  <w:color w:val="CE5C00"/>
                  <w:lang w:val="es-ES"/>
                  <w:rPrChange w:id="8068" w:author="Rodrigo García" w:date="2017-09-29T10:09:00Z">
                    <w:rPr>
                      <w:rFonts w:ascii="Monaco" w:hAnsi="Monaco" w:cs="Monaco"/>
                      <w:b/>
                      <w:bCs/>
                      <w:color w:val="CE5C00"/>
                      <w:sz w:val="32"/>
                      <w:szCs w:val="32"/>
                      <w:lang w:val="en-US"/>
                    </w:rPr>
                  </w:rPrChange>
                </w:rPr>
                <w:t>+</w:t>
              </w:r>
              <w:r w:rsidRPr="0079203F">
                <w:rPr>
                  <w:color w:val="4E9A06"/>
                  <w:lang w:val="es-ES"/>
                  <w:rPrChange w:id="8069" w:author="Rodrigo García" w:date="2017-09-29T10:09:00Z">
                    <w:rPr>
                      <w:rFonts w:ascii="Monaco" w:hAnsi="Monaco" w:cs="Monaco"/>
                      <w:color w:val="4E9A06"/>
                      <w:sz w:val="32"/>
                      <w:szCs w:val="32"/>
                      <w:lang w:val="en-US"/>
                    </w:rPr>
                  </w:rPrChange>
                </w:rPr>
                <w:t>" max"</w:t>
              </w:r>
              <w:r w:rsidRPr="0079203F">
                <w:rPr>
                  <w:b/>
                  <w:bCs/>
                  <w:lang w:val="es-ES"/>
                  <w:rPrChange w:id="8070"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071" w:author="Borja Gonzalez" w:date="2017-09-28T19:31:00Z"/>
                <w:lang w:val="en-US"/>
                <w:rPrChange w:id="8072" w:author="Borja Gonzalez" w:date="2017-09-28T19:31:00Z">
                  <w:rPr>
                    <w:ins w:id="8073" w:author="Borja Gonzalez" w:date="2017-09-28T19:31:00Z"/>
                    <w:rFonts w:ascii="Monaco" w:eastAsiaTheme="majorEastAsia" w:hAnsi="Monaco" w:cs="Monaco"/>
                    <w:color w:val="243F60" w:themeColor="accent1" w:themeShade="7F"/>
                    <w:sz w:val="32"/>
                    <w:szCs w:val="32"/>
                    <w:lang w:val="en-US"/>
                  </w:rPr>
                </w:rPrChange>
              </w:rPr>
              <w:pPrChange w:id="8074" w:author="GONZALEZ DIAZ, BORJA" w:date="2017-09-29T19:25:00Z">
                <w:pPr>
                  <w:keepNext/>
                  <w:keepLines/>
                  <w:widowControl w:val="0"/>
                  <w:autoSpaceDE w:val="0"/>
                  <w:autoSpaceDN w:val="0"/>
                  <w:adjustRightInd w:val="0"/>
                  <w:spacing w:before="200"/>
                  <w:outlineLvl w:val="4"/>
                </w:pPr>
              </w:pPrChange>
            </w:pPr>
            <w:ins w:id="8075" w:author="Borja Gonzalez" w:date="2017-09-28T19:31:00Z">
              <w:r w:rsidRPr="0079203F">
                <w:rPr>
                  <w:lang w:val="es-ES"/>
                  <w:rPrChange w:id="8076" w:author="Rodrigo García" w:date="2017-09-29T10:09:00Z">
                    <w:rPr>
                      <w:rFonts w:ascii="Monaco" w:hAnsi="Monaco" w:cs="Monaco"/>
                      <w:sz w:val="32"/>
                      <w:szCs w:val="32"/>
                      <w:lang w:val="en-US"/>
                    </w:rPr>
                  </w:rPrChange>
                </w:rPr>
                <w:t xml:space="preserve">            </w:t>
              </w:r>
              <w:r w:rsidRPr="00E066BD">
                <w:rPr>
                  <w:lang w:val="en-US"/>
                  <w:rPrChange w:id="8077" w:author="Borja Gonzalez" w:date="2017-09-28T19:31:00Z">
                    <w:rPr>
                      <w:rFonts w:ascii="Monaco" w:hAnsi="Monaco" w:cs="Monaco"/>
                      <w:color w:val="000000"/>
                      <w:sz w:val="32"/>
                      <w:szCs w:val="32"/>
                      <w:lang w:val="en-US"/>
                    </w:rPr>
                  </w:rPrChange>
                </w:rPr>
                <w:t>fill</w:t>
              </w:r>
              <w:r w:rsidRPr="00E066BD">
                <w:rPr>
                  <w:b/>
                  <w:bCs/>
                  <w:color w:val="CE5C00"/>
                  <w:lang w:val="en-US"/>
                  <w:rPrChange w:id="8078" w:author="Borja Gonzalez" w:date="2017-09-28T19:31:00Z">
                    <w:rPr>
                      <w:rFonts w:ascii="Monaco" w:hAnsi="Monaco" w:cs="Monaco"/>
                      <w:b/>
                      <w:bCs/>
                      <w:color w:val="CE5C00"/>
                      <w:sz w:val="32"/>
                      <w:szCs w:val="32"/>
                      <w:lang w:val="en-US"/>
                    </w:rPr>
                  </w:rPrChange>
                </w:rPr>
                <w:t>:</w:t>
              </w:r>
              <w:r w:rsidRPr="00E066BD">
                <w:rPr>
                  <w:color w:val="4E9A06"/>
                  <w:lang w:val="en-US"/>
                  <w:rPrChange w:id="8079" w:author="Borja Gonzalez" w:date="2017-09-28T19:31:00Z">
                    <w:rPr>
                      <w:rFonts w:ascii="Monaco" w:hAnsi="Monaco" w:cs="Monaco"/>
                      <w:color w:val="4E9A06"/>
                      <w:sz w:val="32"/>
                      <w:szCs w:val="32"/>
                      <w:lang w:val="en-US"/>
                    </w:rPr>
                  </w:rPrChange>
                </w:rPr>
                <w:t>'end'</w:t>
              </w:r>
              <w:r w:rsidRPr="00E066BD">
                <w:rPr>
                  <w:b/>
                  <w:bCs/>
                  <w:lang w:val="en-US"/>
                  <w:rPrChange w:id="8080"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081" w:author="Borja Gonzalez" w:date="2017-09-28T19:31:00Z"/>
                <w:lang w:val="en-US"/>
                <w:rPrChange w:id="8082" w:author="Borja Gonzalez" w:date="2017-09-28T19:31:00Z">
                  <w:rPr>
                    <w:ins w:id="8083" w:author="Borja Gonzalez" w:date="2017-09-28T19:31:00Z"/>
                    <w:rFonts w:ascii="Monaco" w:eastAsiaTheme="majorEastAsia" w:hAnsi="Monaco" w:cs="Monaco"/>
                    <w:color w:val="243F60" w:themeColor="accent1" w:themeShade="7F"/>
                    <w:sz w:val="32"/>
                    <w:szCs w:val="32"/>
                    <w:lang w:val="en-US"/>
                  </w:rPr>
                </w:rPrChange>
              </w:rPr>
              <w:pPrChange w:id="8084" w:author="GONZALEZ DIAZ, BORJA" w:date="2017-09-29T19:25:00Z">
                <w:pPr>
                  <w:keepNext/>
                  <w:keepLines/>
                  <w:widowControl w:val="0"/>
                  <w:autoSpaceDE w:val="0"/>
                  <w:autoSpaceDN w:val="0"/>
                  <w:adjustRightInd w:val="0"/>
                  <w:spacing w:before="200"/>
                  <w:outlineLvl w:val="4"/>
                </w:pPr>
              </w:pPrChange>
            </w:pPr>
            <w:ins w:id="8085" w:author="Borja Gonzalez" w:date="2017-09-28T19:31:00Z">
              <w:r w:rsidRPr="00E066BD">
                <w:rPr>
                  <w:lang w:val="en-US"/>
                  <w:rPrChange w:id="8086" w:author="Borja Gonzalez" w:date="2017-09-28T19:31:00Z">
                    <w:rPr>
                      <w:rFonts w:ascii="Monaco" w:hAnsi="Monaco" w:cs="Monaco"/>
                      <w:sz w:val="32"/>
                      <w:szCs w:val="32"/>
                      <w:lang w:val="en-US"/>
                    </w:rPr>
                  </w:rPrChange>
                </w:rPr>
                <w:t xml:space="preserve">            </w:t>
              </w:r>
              <w:proofErr w:type="gramStart"/>
              <w:r w:rsidRPr="00E066BD">
                <w:rPr>
                  <w:lang w:val="en-US"/>
                  <w:rPrChange w:id="8087" w:author="Borja Gonzalez" w:date="2017-09-28T19:31:00Z">
                    <w:rPr>
                      <w:rFonts w:ascii="Monaco" w:hAnsi="Monaco" w:cs="Monaco"/>
                      <w:sz w:val="32"/>
                      <w:szCs w:val="32"/>
                      <w:lang w:val="en-US"/>
                    </w:rPr>
                  </w:rPrChange>
                </w:rPr>
                <w:t>data</w:t>
              </w:r>
              <w:r w:rsidRPr="00E066BD">
                <w:rPr>
                  <w:b/>
                  <w:bCs/>
                  <w:color w:val="CE5C00"/>
                  <w:lang w:val="en-US"/>
                  <w:rPrChange w:id="8088" w:author="Borja Gonzalez" w:date="2017-09-28T19:31:00Z">
                    <w:rPr>
                      <w:rFonts w:ascii="Monaco" w:hAnsi="Monaco" w:cs="Monaco"/>
                      <w:b/>
                      <w:bCs/>
                      <w:color w:val="CE5C00"/>
                      <w:sz w:val="32"/>
                      <w:szCs w:val="32"/>
                      <w:lang w:val="en-US"/>
                    </w:rPr>
                  </w:rPrChange>
                </w:rPr>
                <w:t>:</w:t>
              </w:r>
              <w:r w:rsidRPr="00E066BD">
                <w:rPr>
                  <w:lang w:val="en-US"/>
                  <w:rPrChange w:id="8089" w:author="Borja Gonzalez" w:date="2017-09-28T19:31:00Z">
                    <w:rPr>
                      <w:rFonts w:ascii="Monaco" w:hAnsi="Monaco" w:cs="Monaco"/>
                      <w:color w:val="000000"/>
                      <w:sz w:val="32"/>
                      <w:szCs w:val="32"/>
                      <w:lang w:val="en-US"/>
                    </w:rPr>
                  </w:rPrChange>
                </w:rPr>
                <w:t>maximo</w:t>
              </w:r>
              <w:proofErr w:type="gramEnd"/>
              <w:r w:rsidRPr="00E066BD">
                <w:rPr>
                  <w:lang w:val="en-US"/>
                  <w:rPrChange w:id="8090" w:author="Borja Gonzalez" w:date="2017-09-28T19:31:00Z">
                    <w:rPr>
                      <w:rFonts w:ascii="Monaco" w:hAnsi="Monaco" w:cs="Monaco"/>
                      <w:color w:val="000000"/>
                      <w:sz w:val="32"/>
                      <w:szCs w:val="32"/>
                      <w:lang w:val="en-US"/>
                    </w:rPr>
                  </w:rPrChange>
                </w:rPr>
                <w:t>_max</w:t>
              </w:r>
              <w:r w:rsidRPr="00E066BD">
                <w:rPr>
                  <w:b/>
                  <w:bCs/>
                  <w:lang w:val="en-US"/>
                  <w:rPrChange w:id="8091" w:author="Borja Gonzalez" w:date="2017-09-28T19:31:00Z">
                    <w:rPr>
                      <w:rFonts w:ascii="Monaco" w:hAnsi="Monaco" w:cs="Monaco"/>
                      <w:b/>
                      <w:bCs/>
                      <w:color w:val="000000"/>
                      <w:sz w:val="32"/>
                      <w:szCs w:val="32"/>
                      <w:lang w:val="en-US"/>
                    </w:rPr>
                  </w:rPrChange>
                </w:rPr>
                <w:t>,</w:t>
              </w:r>
            </w:ins>
          </w:p>
          <w:p w14:paraId="18C5B713" w14:textId="77777777" w:rsidR="00E066BD" w:rsidRPr="00C313C3" w:rsidRDefault="00E066BD">
            <w:pPr>
              <w:rPr>
                <w:ins w:id="8092" w:author="Borja Gonzalez" w:date="2017-09-28T19:31:00Z"/>
                <w:rPrChange w:id="8093" w:author="GONZALEZ DIAZ, BORJA" w:date="2017-09-30T00:55:00Z">
                  <w:rPr>
                    <w:ins w:id="8094" w:author="Borja Gonzalez" w:date="2017-09-28T19:31:00Z"/>
                    <w:rFonts w:ascii="Monaco" w:eastAsiaTheme="majorEastAsia" w:hAnsi="Monaco" w:cs="Monaco"/>
                    <w:color w:val="243F60" w:themeColor="accent1" w:themeShade="7F"/>
                    <w:sz w:val="32"/>
                    <w:szCs w:val="32"/>
                    <w:lang w:val="en-US"/>
                  </w:rPr>
                </w:rPrChange>
              </w:rPr>
              <w:pPrChange w:id="8095" w:author="GONZALEZ DIAZ, BORJA" w:date="2017-09-29T19:25:00Z">
                <w:pPr>
                  <w:keepNext/>
                  <w:keepLines/>
                  <w:widowControl w:val="0"/>
                  <w:autoSpaceDE w:val="0"/>
                  <w:autoSpaceDN w:val="0"/>
                  <w:adjustRightInd w:val="0"/>
                  <w:spacing w:before="200"/>
                  <w:outlineLvl w:val="4"/>
                </w:pPr>
              </w:pPrChange>
            </w:pPr>
            <w:ins w:id="8096" w:author="Borja Gonzalez" w:date="2017-09-28T19:31:00Z">
              <w:r w:rsidRPr="00E066BD">
                <w:rPr>
                  <w:lang w:val="en-US"/>
                  <w:rPrChange w:id="8097" w:author="Borja Gonzalez" w:date="2017-09-28T19:31:00Z">
                    <w:rPr>
                      <w:rFonts w:ascii="Monaco" w:hAnsi="Monaco" w:cs="Monaco"/>
                      <w:sz w:val="32"/>
                      <w:szCs w:val="32"/>
                      <w:lang w:val="en-US"/>
                    </w:rPr>
                  </w:rPrChange>
                </w:rPr>
                <w:t xml:space="preserve">        </w:t>
              </w:r>
              <w:r w:rsidRPr="00C313C3">
                <w:rPr>
                  <w:b/>
                  <w:bCs/>
                  <w:rPrChange w:id="8098" w:author="GONZALEZ DIAZ, BORJA" w:date="2017-09-30T00:55:00Z">
                    <w:rPr>
                      <w:rFonts w:ascii="Monaco" w:hAnsi="Monaco" w:cs="Monaco"/>
                      <w:b/>
                      <w:bCs/>
                      <w:color w:val="000000"/>
                      <w:sz w:val="32"/>
                      <w:szCs w:val="32"/>
                      <w:lang w:val="en-US"/>
                    </w:rPr>
                  </w:rPrChange>
                </w:rPr>
                <w:t>},</w:t>
              </w:r>
            </w:ins>
          </w:p>
          <w:p w14:paraId="740D1DC7" w14:textId="77777777" w:rsidR="00E066BD" w:rsidRPr="0079203F" w:rsidRDefault="00E066BD">
            <w:pPr>
              <w:rPr>
                <w:ins w:id="8099" w:author="Borja Gonzalez" w:date="2017-09-28T19:31:00Z"/>
                <w:lang w:val="es-ES"/>
                <w:rPrChange w:id="8100" w:author="Rodrigo García" w:date="2017-09-29T10:09:00Z">
                  <w:rPr>
                    <w:ins w:id="8101" w:author="Borja Gonzalez" w:date="2017-09-28T19:31:00Z"/>
                    <w:rFonts w:ascii="Monaco" w:eastAsiaTheme="majorEastAsia" w:hAnsi="Monaco" w:cs="Monaco"/>
                    <w:color w:val="243F60" w:themeColor="accent1" w:themeShade="7F"/>
                    <w:sz w:val="32"/>
                    <w:szCs w:val="32"/>
                    <w:lang w:val="en-US"/>
                  </w:rPr>
                </w:rPrChange>
              </w:rPr>
              <w:pPrChange w:id="8102" w:author="GONZALEZ DIAZ, BORJA" w:date="2017-09-29T19:25:00Z">
                <w:pPr>
                  <w:keepNext/>
                  <w:keepLines/>
                  <w:widowControl w:val="0"/>
                  <w:autoSpaceDE w:val="0"/>
                  <w:autoSpaceDN w:val="0"/>
                  <w:adjustRightInd w:val="0"/>
                  <w:spacing w:before="200"/>
                  <w:outlineLvl w:val="4"/>
                </w:pPr>
              </w:pPrChange>
            </w:pPr>
            <w:ins w:id="8103" w:author="Borja Gonzalez" w:date="2017-09-28T19:31:00Z">
              <w:r w:rsidRPr="00C313C3">
                <w:rPr>
                  <w:rPrChange w:id="8104" w:author="GONZALEZ DIAZ, BORJA" w:date="2017-09-30T00:55:00Z">
                    <w:rPr>
                      <w:rFonts w:ascii="Monaco" w:hAnsi="Monaco" w:cs="Monaco"/>
                      <w:sz w:val="32"/>
                      <w:szCs w:val="32"/>
                      <w:lang w:val="en-US"/>
                    </w:rPr>
                  </w:rPrChange>
                </w:rPr>
                <w:t xml:space="preserve">        </w:t>
              </w:r>
              <w:r w:rsidRPr="0079203F">
                <w:rPr>
                  <w:b/>
                  <w:bCs/>
                  <w:lang w:val="es-ES"/>
                  <w:rPrChange w:id="8105"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106" w:author="Borja Gonzalez" w:date="2017-09-28T19:31:00Z"/>
                <w:lang w:val="es-ES"/>
                <w:rPrChange w:id="8107" w:author="Rodrigo García" w:date="2017-09-29T10:09:00Z">
                  <w:rPr>
                    <w:ins w:id="8108" w:author="Borja Gonzalez" w:date="2017-09-28T19:31:00Z"/>
                    <w:rFonts w:ascii="Monaco" w:eastAsiaTheme="majorEastAsia" w:hAnsi="Monaco" w:cs="Monaco"/>
                    <w:color w:val="243F60" w:themeColor="accent1" w:themeShade="7F"/>
                    <w:sz w:val="32"/>
                    <w:szCs w:val="32"/>
                    <w:lang w:val="en-US"/>
                  </w:rPr>
                </w:rPrChange>
              </w:rPr>
              <w:pPrChange w:id="8109" w:author="GONZALEZ DIAZ, BORJA" w:date="2017-09-29T19:25:00Z">
                <w:pPr>
                  <w:keepNext/>
                  <w:keepLines/>
                  <w:widowControl w:val="0"/>
                  <w:autoSpaceDE w:val="0"/>
                  <w:autoSpaceDN w:val="0"/>
                  <w:adjustRightInd w:val="0"/>
                  <w:spacing w:before="200"/>
                  <w:outlineLvl w:val="4"/>
                </w:pPr>
              </w:pPrChange>
            </w:pPr>
            <w:ins w:id="8110" w:author="Borja Gonzalez" w:date="2017-09-28T19:31:00Z">
              <w:r w:rsidRPr="0079203F">
                <w:rPr>
                  <w:lang w:val="es-ES"/>
                  <w:rPrChange w:id="8111" w:author="Rodrigo García" w:date="2017-09-29T10:09:00Z">
                    <w:rPr>
                      <w:rFonts w:ascii="Monaco" w:hAnsi="Monaco" w:cs="Monaco"/>
                      <w:sz w:val="32"/>
                      <w:szCs w:val="32"/>
                      <w:lang w:val="en-US"/>
                    </w:rPr>
                  </w:rPrChange>
                </w:rPr>
                <w:t xml:space="preserve">            label</w:t>
              </w:r>
              <w:r w:rsidRPr="0079203F">
                <w:rPr>
                  <w:b/>
                  <w:bCs/>
                  <w:color w:val="CE5C00"/>
                  <w:lang w:val="es-ES"/>
                  <w:rPrChange w:id="8112" w:author="Rodrigo García" w:date="2017-09-29T10:09:00Z">
                    <w:rPr>
                      <w:rFonts w:ascii="Monaco" w:hAnsi="Monaco" w:cs="Monaco"/>
                      <w:b/>
                      <w:bCs/>
                      <w:color w:val="CE5C00"/>
                      <w:sz w:val="32"/>
                      <w:szCs w:val="32"/>
                      <w:lang w:val="en-US"/>
                    </w:rPr>
                  </w:rPrChange>
                </w:rPr>
                <w:t>:</w:t>
              </w:r>
              <w:r w:rsidRPr="0079203F">
                <w:rPr>
                  <w:lang w:val="es-ES"/>
                  <w:rPrChange w:id="8113" w:author="Rodrigo García" w:date="2017-09-29T10:09:00Z">
                    <w:rPr>
                      <w:rFonts w:ascii="Monaco" w:hAnsi="Monaco" w:cs="Monaco"/>
                      <w:sz w:val="32"/>
                      <w:szCs w:val="32"/>
                      <w:lang w:val="en-US"/>
                    </w:rPr>
                  </w:rPrChange>
                </w:rPr>
                <w:t xml:space="preserve"> titulo1</w:t>
              </w:r>
              <w:r w:rsidRPr="0079203F">
                <w:rPr>
                  <w:b/>
                  <w:bCs/>
                  <w:color w:val="CE5C00"/>
                  <w:lang w:val="es-ES"/>
                  <w:rPrChange w:id="8114" w:author="Rodrigo García" w:date="2017-09-29T10:09:00Z">
                    <w:rPr>
                      <w:rFonts w:ascii="Monaco" w:hAnsi="Monaco" w:cs="Monaco"/>
                      <w:b/>
                      <w:bCs/>
                      <w:color w:val="CE5C00"/>
                      <w:sz w:val="32"/>
                      <w:szCs w:val="32"/>
                      <w:lang w:val="en-US"/>
                    </w:rPr>
                  </w:rPrChange>
                </w:rPr>
                <w:t>+</w:t>
              </w:r>
              <w:r w:rsidRPr="0079203F">
                <w:rPr>
                  <w:color w:val="4E9A06"/>
                  <w:lang w:val="es-ES"/>
                  <w:rPrChange w:id="8115" w:author="Rodrigo García" w:date="2017-09-29T10:09:00Z">
                    <w:rPr>
                      <w:rFonts w:ascii="Monaco" w:hAnsi="Monaco" w:cs="Monaco"/>
                      <w:color w:val="4E9A06"/>
                      <w:sz w:val="32"/>
                      <w:szCs w:val="32"/>
                      <w:lang w:val="en-US"/>
                    </w:rPr>
                  </w:rPrChange>
                </w:rPr>
                <w:t>" min"</w:t>
              </w:r>
              <w:r w:rsidRPr="0079203F">
                <w:rPr>
                  <w:b/>
                  <w:bCs/>
                  <w:lang w:val="es-ES"/>
                  <w:rPrChange w:id="8116" w:author="Rodrigo García" w:date="2017-09-29T10:09:00Z">
                    <w:rPr>
                      <w:rFonts w:ascii="Monaco" w:hAnsi="Monaco" w:cs="Monaco"/>
                      <w:b/>
                      <w:bCs/>
                      <w:color w:val="000000"/>
                      <w:sz w:val="32"/>
                      <w:szCs w:val="32"/>
                      <w:lang w:val="en-US"/>
                    </w:rPr>
                  </w:rPrChange>
                </w:rPr>
                <w:t>,</w:t>
              </w:r>
            </w:ins>
          </w:p>
          <w:p w14:paraId="451EA26B" w14:textId="77777777" w:rsidR="00E066BD" w:rsidRPr="00C313C3" w:rsidRDefault="00E066BD">
            <w:pPr>
              <w:rPr>
                <w:ins w:id="8117" w:author="Borja Gonzalez" w:date="2017-09-28T19:31:00Z"/>
                <w:rPrChange w:id="8118" w:author="GONZALEZ DIAZ, BORJA" w:date="2017-09-30T00:55:00Z">
                  <w:rPr>
                    <w:ins w:id="8119" w:author="Borja Gonzalez" w:date="2017-09-28T19:31:00Z"/>
                    <w:rFonts w:ascii="Monaco" w:eastAsiaTheme="majorEastAsia" w:hAnsi="Monaco" w:cs="Monaco"/>
                    <w:color w:val="243F60" w:themeColor="accent1" w:themeShade="7F"/>
                    <w:sz w:val="32"/>
                    <w:szCs w:val="32"/>
                    <w:lang w:val="en-US"/>
                  </w:rPr>
                </w:rPrChange>
              </w:rPr>
              <w:pPrChange w:id="8120" w:author="GONZALEZ DIAZ, BORJA" w:date="2017-09-29T19:25:00Z">
                <w:pPr>
                  <w:keepNext/>
                  <w:keepLines/>
                  <w:widowControl w:val="0"/>
                  <w:autoSpaceDE w:val="0"/>
                  <w:autoSpaceDN w:val="0"/>
                  <w:adjustRightInd w:val="0"/>
                  <w:spacing w:before="200"/>
                  <w:outlineLvl w:val="4"/>
                </w:pPr>
              </w:pPrChange>
            </w:pPr>
            <w:ins w:id="8121" w:author="Borja Gonzalez" w:date="2017-09-28T19:31:00Z">
              <w:r w:rsidRPr="0079203F">
                <w:rPr>
                  <w:lang w:val="es-ES"/>
                  <w:rPrChange w:id="8122" w:author="Rodrigo García" w:date="2017-09-29T10:09:00Z">
                    <w:rPr>
                      <w:rFonts w:ascii="Monaco" w:hAnsi="Monaco" w:cs="Monaco"/>
                      <w:sz w:val="32"/>
                      <w:szCs w:val="32"/>
                      <w:lang w:val="en-US"/>
                    </w:rPr>
                  </w:rPrChange>
                </w:rPr>
                <w:t xml:space="preserve">            </w:t>
              </w:r>
              <w:proofErr w:type="gramStart"/>
              <w:r w:rsidRPr="00C313C3">
                <w:rPr>
                  <w:rPrChange w:id="8123" w:author="GONZALEZ DIAZ, BORJA" w:date="2017-09-30T00:55:00Z">
                    <w:rPr>
                      <w:rFonts w:ascii="Monaco" w:hAnsi="Monaco" w:cs="Monaco"/>
                      <w:color w:val="000000"/>
                      <w:sz w:val="32"/>
                      <w:szCs w:val="32"/>
                      <w:lang w:val="en-US"/>
                    </w:rPr>
                  </w:rPrChange>
                </w:rPr>
                <w:t>fill</w:t>
              </w:r>
              <w:r w:rsidRPr="00C313C3">
                <w:rPr>
                  <w:b/>
                  <w:bCs/>
                  <w:color w:val="CE5C00"/>
                  <w:rPrChange w:id="8124" w:author="GONZALEZ DIAZ, BORJA" w:date="2017-09-30T00:55:00Z">
                    <w:rPr>
                      <w:rFonts w:ascii="Monaco" w:hAnsi="Monaco" w:cs="Monaco"/>
                      <w:b/>
                      <w:bCs/>
                      <w:color w:val="CE5C00"/>
                      <w:sz w:val="32"/>
                      <w:szCs w:val="32"/>
                      <w:lang w:val="en-US"/>
                    </w:rPr>
                  </w:rPrChange>
                </w:rPr>
                <w:t>:</w:t>
              </w:r>
              <w:r w:rsidRPr="00C313C3">
                <w:rPr>
                  <w:b/>
                  <w:bCs/>
                  <w:color w:val="204A87"/>
                  <w:rPrChange w:id="8125" w:author="GONZALEZ DIAZ, BORJA" w:date="2017-09-30T00:55:00Z">
                    <w:rPr>
                      <w:rFonts w:ascii="Monaco" w:hAnsi="Monaco" w:cs="Monaco"/>
                      <w:b/>
                      <w:bCs/>
                      <w:color w:val="204A87"/>
                      <w:sz w:val="32"/>
                      <w:szCs w:val="32"/>
                      <w:lang w:val="en-US"/>
                    </w:rPr>
                  </w:rPrChange>
                </w:rPr>
                <w:t>true</w:t>
              </w:r>
              <w:proofErr w:type="gramEnd"/>
              <w:r w:rsidRPr="00C313C3">
                <w:rPr>
                  <w:b/>
                  <w:bCs/>
                  <w:rPrChange w:id="8126" w:author="GONZALEZ DIAZ, BORJA" w:date="2017-09-30T00:55:00Z">
                    <w:rPr>
                      <w:rFonts w:ascii="Monaco" w:hAnsi="Monaco" w:cs="Monaco"/>
                      <w:b/>
                      <w:bCs/>
                      <w:color w:val="000000"/>
                      <w:sz w:val="32"/>
                      <w:szCs w:val="32"/>
                      <w:lang w:val="en-US"/>
                    </w:rPr>
                  </w:rPrChange>
                </w:rPr>
                <w:t>,</w:t>
              </w:r>
            </w:ins>
          </w:p>
          <w:p w14:paraId="4349B4FE" w14:textId="77777777" w:rsidR="00E066BD" w:rsidRPr="00C313C3" w:rsidRDefault="00E066BD">
            <w:pPr>
              <w:rPr>
                <w:ins w:id="8127" w:author="Borja Gonzalez" w:date="2017-09-28T19:31:00Z"/>
                <w:rPrChange w:id="8128" w:author="GONZALEZ DIAZ, BORJA" w:date="2017-09-30T00:55:00Z">
                  <w:rPr>
                    <w:ins w:id="8129" w:author="Borja Gonzalez" w:date="2017-09-28T19:31:00Z"/>
                    <w:rFonts w:ascii="Monaco" w:eastAsiaTheme="majorEastAsia" w:hAnsi="Monaco" w:cs="Monaco"/>
                    <w:color w:val="243F60" w:themeColor="accent1" w:themeShade="7F"/>
                    <w:sz w:val="32"/>
                    <w:szCs w:val="32"/>
                    <w:lang w:val="en-US"/>
                  </w:rPr>
                </w:rPrChange>
              </w:rPr>
              <w:pPrChange w:id="8130" w:author="GONZALEZ DIAZ, BORJA" w:date="2017-09-29T19:25:00Z">
                <w:pPr>
                  <w:keepNext/>
                  <w:keepLines/>
                  <w:widowControl w:val="0"/>
                  <w:autoSpaceDE w:val="0"/>
                  <w:autoSpaceDN w:val="0"/>
                  <w:adjustRightInd w:val="0"/>
                  <w:spacing w:before="200"/>
                  <w:outlineLvl w:val="4"/>
                </w:pPr>
              </w:pPrChange>
            </w:pPr>
            <w:ins w:id="8131" w:author="Borja Gonzalez" w:date="2017-09-28T19:31:00Z">
              <w:r w:rsidRPr="00C313C3">
                <w:rPr>
                  <w:rPrChange w:id="8132" w:author="GONZALEZ DIAZ, BORJA" w:date="2017-09-30T00:55:00Z">
                    <w:rPr>
                      <w:rFonts w:ascii="Monaco" w:hAnsi="Monaco" w:cs="Monaco"/>
                      <w:sz w:val="32"/>
                      <w:szCs w:val="32"/>
                      <w:lang w:val="en-US"/>
                    </w:rPr>
                  </w:rPrChange>
                </w:rPr>
                <w:t xml:space="preserve">            </w:t>
              </w:r>
              <w:proofErr w:type="gramStart"/>
              <w:r w:rsidRPr="00C313C3">
                <w:rPr>
                  <w:rPrChange w:id="8133" w:author="GONZALEZ DIAZ, BORJA" w:date="2017-09-30T00:55:00Z">
                    <w:rPr>
                      <w:rFonts w:ascii="Monaco" w:hAnsi="Monaco" w:cs="Monaco"/>
                      <w:sz w:val="32"/>
                      <w:szCs w:val="32"/>
                      <w:lang w:val="en-US"/>
                    </w:rPr>
                  </w:rPrChange>
                </w:rPr>
                <w:t>data</w:t>
              </w:r>
              <w:r w:rsidRPr="00C313C3">
                <w:rPr>
                  <w:b/>
                  <w:bCs/>
                  <w:color w:val="CE5C00"/>
                  <w:rPrChange w:id="8134" w:author="GONZALEZ DIAZ, BORJA" w:date="2017-09-30T00:55:00Z">
                    <w:rPr>
                      <w:rFonts w:ascii="Monaco" w:hAnsi="Monaco" w:cs="Monaco"/>
                      <w:b/>
                      <w:bCs/>
                      <w:color w:val="CE5C00"/>
                      <w:sz w:val="32"/>
                      <w:szCs w:val="32"/>
                      <w:lang w:val="en-US"/>
                    </w:rPr>
                  </w:rPrChange>
                </w:rPr>
                <w:t>:</w:t>
              </w:r>
              <w:r w:rsidRPr="00C313C3">
                <w:rPr>
                  <w:rPrChange w:id="8135" w:author="GONZALEZ DIAZ, BORJA" w:date="2017-09-30T00:55:00Z">
                    <w:rPr>
                      <w:rFonts w:ascii="Monaco" w:hAnsi="Monaco" w:cs="Monaco"/>
                      <w:color w:val="000000"/>
                      <w:sz w:val="32"/>
                      <w:szCs w:val="32"/>
                      <w:lang w:val="en-US"/>
                    </w:rPr>
                  </w:rPrChange>
                </w:rPr>
                <w:t>maximo</w:t>
              </w:r>
              <w:proofErr w:type="gramEnd"/>
              <w:r w:rsidRPr="00C313C3">
                <w:rPr>
                  <w:rPrChange w:id="8136" w:author="GONZALEZ DIAZ, BORJA" w:date="2017-09-30T00:55:00Z">
                    <w:rPr>
                      <w:rFonts w:ascii="Monaco" w:hAnsi="Monaco" w:cs="Monaco"/>
                      <w:color w:val="000000"/>
                      <w:sz w:val="32"/>
                      <w:szCs w:val="32"/>
                      <w:lang w:val="en-US"/>
                    </w:rPr>
                  </w:rPrChange>
                </w:rPr>
                <w:t>_min</w:t>
              </w:r>
              <w:r w:rsidRPr="00C313C3">
                <w:rPr>
                  <w:b/>
                  <w:bCs/>
                  <w:rPrChange w:id="8137" w:author="GONZALEZ DIAZ, BORJA" w:date="2017-09-30T00:55:00Z">
                    <w:rPr>
                      <w:rFonts w:ascii="Monaco" w:hAnsi="Monaco" w:cs="Monaco"/>
                      <w:b/>
                      <w:bCs/>
                      <w:color w:val="000000"/>
                      <w:sz w:val="32"/>
                      <w:szCs w:val="32"/>
                      <w:lang w:val="en-US"/>
                    </w:rPr>
                  </w:rPrChange>
                </w:rPr>
                <w:t>,</w:t>
              </w:r>
            </w:ins>
          </w:p>
          <w:p w14:paraId="7DB1511B" w14:textId="77777777" w:rsidR="00E066BD" w:rsidRPr="0079203F" w:rsidRDefault="00E066BD">
            <w:pPr>
              <w:rPr>
                <w:ins w:id="8138" w:author="Borja Gonzalez" w:date="2017-09-28T19:31:00Z"/>
                <w:lang w:val="es-ES"/>
                <w:rPrChange w:id="8139" w:author="Rodrigo García" w:date="2017-09-29T10:09:00Z">
                  <w:rPr>
                    <w:ins w:id="8140" w:author="Borja Gonzalez" w:date="2017-09-28T19:31:00Z"/>
                    <w:rFonts w:ascii="Monaco" w:eastAsiaTheme="majorEastAsia" w:hAnsi="Monaco" w:cs="Monaco"/>
                    <w:color w:val="243F60" w:themeColor="accent1" w:themeShade="7F"/>
                    <w:sz w:val="32"/>
                    <w:szCs w:val="32"/>
                    <w:lang w:val="en-US"/>
                  </w:rPr>
                </w:rPrChange>
              </w:rPr>
              <w:pPrChange w:id="8141" w:author="GONZALEZ DIAZ, BORJA" w:date="2017-09-29T19:25:00Z">
                <w:pPr>
                  <w:keepNext/>
                  <w:keepLines/>
                  <w:widowControl w:val="0"/>
                  <w:autoSpaceDE w:val="0"/>
                  <w:autoSpaceDN w:val="0"/>
                  <w:adjustRightInd w:val="0"/>
                  <w:spacing w:before="200"/>
                  <w:outlineLvl w:val="4"/>
                </w:pPr>
              </w:pPrChange>
            </w:pPr>
            <w:ins w:id="8142" w:author="Borja Gonzalez" w:date="2017-09-28T19:31:00Z">
              <w:r w:rsidRPr="00C313C3">
                <w:rPr>
                  <w:rPrChange w:id="8143" w:author="GONZALEZ DIAZ, BORJA" w:date="2017-09-30T00:55:00Z">
                    <w:rPr>
                      <w:rFonts w:ascii="Monaco" w:hAnsi="Monaco" w:cs="Monaco"/>
                      <w:sz w:val="32"/>
                      <w:szCs w:val="32"/>
                      <w:lang w:val="en-US"/>
                    </w:rPr>
                  </w:rPrChange>
                </w:rPr>
                <w:t xml:space="preserve">        </w:t>
              </w:r>
              <w:r w:rsidRPr="0079203F">
                <w:rPr>
                  <w:b/>
                  <w:bCs/>
                  <w:lang w:val="es-ES"/>
                  <w:rPrChange w:id="8144"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145" w:author="Borja Gonzalez" w:date="2017-09-28T19:31:00Z"/>
                <w:lang w:val="es-ES"/>
                <w:rPrChange w:id="8146" w:author="Rodrigo García" w:date="2017-09-29T10:09:00Z">
                  <w:rPr>
                    <w:ins w:id="8147" w:author="Borja Gonzalez" w:date="2017-09-28T19:31:00Z"/>
                    <w:rFonts w:ascii="Monaco" w:eastAsiaTheme="majorEastAsia" w:hAnsi="Monaco" w:cs="Monaco"/>
                    <w:color w:val="243F60" w:themeColor="accent1" w:themeShade="7F"/>
                    <w:sz w:val="32"/>
                    <w:szCs w:val="32"/>
                    <w:lang w:val="en-US"/>
                  </w:rPr>
                </w:rPrChange>
              </w:rPr>
              <w:pPrChange w:id="8148" w:author="GONZALEZ DIAZ, BORJA" w:date="2017-09-29T19:25:00Z">
                <w:pPr>
                  <w:keepNext/>
                  <w:keepLines/>
                  <w:widowControl w:val="0"/>
                  <w:autoSpaceDE w:val="0"/>
                  <w:autoSpaceDN w:val="0"/>
                  <w:adjustRightInd w:val="0"/>
                  <w:spacing w:before="200"/>
                  <w:outlineLvl w:val="4"/>
                </w:pPr>
              </w:pPrChange>
            </w:pPr>
            <w:ins w:id="8149" w:author="Borja Gonzalez" w:date="2017-09-28T19:31:00Z">
              <w:r w:rsidRPr="0079203F">
                <w:rPr>
                  <w:lang w:val="es-ES"/>
                  <w:rPrChange w:id="8150" w:author="Rodrigo García" w:date="2017-09-29T10:09:00Z">
                    <w:rPr>
                      <w:rFonts w:ascii="Monaco" w:hAnsi="Monaco" w:cs="Monaco"/>
                      <w:sz w:val="32"/>
                      <w:szCs w:val="32"/>
                      <w:lang w:val="en-US"/>
                    </w:rPr>
                  </w:rPrChange>
                </w:rPr>
                <w:t xml:space="preserve">        </w:t>
              </w:r>
              <w:r w:rsidRPr="0079203F">
                <w:rPr>
                  <w:b/>
                  <w:bCs/>
                  <w:lang w:val="es-ES"/>
                  <w:rPrChange w:id="8151"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152" w:author="Borja Gonzalez" w:date="2017-09-28T19:31:00Z"/>
                <w:lang w:val="es-ES"/>
                <w:rPrChange w:id="8153" w:author="Rodrigo García" w:date="2017-09-29T10:09:00Z">
                  <w:rPr>
                    <w:ins w:id="8154" w:author="Borja Gonzalez" w:date="2017-09-28T19:31:00Z"/>
                    <w:rFonts w:ascii="Monaco" w:eastAsiaTheme="majorEastAsia" w:hAnsi="Monaco" w:cs="Monaco"/>
                    <w:color w:val="243F60" w:themeColor="accent1" w:themeShade="7F"/>
                    <w:sz w:val="32"/>
                    <w:szCs w:val="32"/>
                    <w:lang w:val="en-US"/>
                  </w:rPr>
                </w:rPrChange>
              </w:rPr>
              <w:pPrChange w:id="8155" w:author="GONZALEZ DIAZ, BORJA" w:date="2017-09-29T19:25:00Z">
                <w:pPr>
                  <w:keepNext/>
                  <w:keepLines/>
                  <w:widowControl w:val="0"/>
                  <w:autoSpaceDE w:val="0"/>
                  <w:autoSpaceDN w:val="0"/>
                  <w:adjustRightInd w:val="0"/>
                  <w:spacing w:before="200"/>
                  <w:outlineLvl w:val="4"/>
                </w:pPr>
              </w:pPrChange>
            </w:pPr>
            <w:ins w:id="8156" w:author="Borja Gonzalez" w:date="2017-09-28T19:31:00Z">
              <w:r w:rsidRPr="0079203F">
                <w:rPr>
                  <w:lang w:val="es-ES"/>
                  <w:rPrChange w:id="8157" w:author="Rodrigo García" w:date="2017-09-29T10:09:00Z">
                    <w:rPr>
                      <w:rFonts w:ascii="Monaco" w:hAnsi="Monaco" w:cs="Monaco"/>
                      <w:sz w:val="32"/>
                      <w:szCs w:val="32"/>
                      <w:lang w:val="en-US"/>
                    </w:rPr>
                  </w:rPrChange>
                </w:rPr>
                <w:t xml:space="preserve">            label</w:t>
              </w:r>
              <w:r w:rsidRPr="0079203F">
                <w:rPr>
                  <w:b/>
                  <w:bCs/>
                  <w:color w:val="CE5C00"/>
                  <w:lang w:val="es-ES"/>
                  <w:rPrChange w:id="8158" w:author="Rodrigo García" w:date="2017-09-29T10:09:00Z">
                    <w:rPr>
                      <w:rFonts w:ascii="Monaco" w:hAnsi="Monaco" w:cs="Monaco"/>
                      <w:b/>
                      <w:bCs/>
                      <w:color w:val="CE5C00"/>
                      <w:sz w:val="32"/>
                      <w:szCs w:val="32"/>
                      <w:lang w:val="en-US"/>
                    </w:rPr>
                  </w:rPrChange>
                </w:rPr>
                <w:t>:</w:t>
              </w:r>
              <w:r w:rsidRPr="0079203F">
                <w:rPr>
                  <w:lang w:val="es-ES"/>
                  <w:rPrChange w:id="8159" w:author="Rodrigo García" w:date="2017-09-29T10:09:00Z">
                    <w:rPr>
                      <w:rFonts w:ascii="Monaco" w:hAnsi="Monaco" w:cs="Monaco"/>
                      <w:sz w:val="32"/>
                      <w:szCs w:val="32"/>
                      <w:lang w:val="en-US"/>
                    </w:rPr>
                  </w:rPrChange>
                </w:rPr>
                <w:t xml:space="preserve"> titulo2</w:t>
              </w:r>
              <w:r w:rsidRPr="0079203F">
                <w:rPr>
                  <w:b/>
                  <w:bCs/>
                  <w:color w:val="CE5C00"/>
                  <w:lang w:val="es-ES"/>
                  <w:rPrChange w:id="8160" w:author="Rodrigo García" w:date="2017-09-29T10:09:00Z">
                    <w:rPr>
                      <w:rFonts w:ascii="Monaco" w:hAnsi="Monaco" w:cs="Monaco"/>
                      <w:b/>
                      <w:bCs/>
                      <w:color w:val="CE5C00"/>
                      <w:sz w:val="32"/>
                      <w:szCs w:val="32"/>
                      <w:lang w:val="en-US"/>
                    </w:rPr>
                  </w:rPrChange>
                </w:rPr>
                <w:t>+</w:t>
              </w:r>
              <w:r w:rsidRPr="0079203F">
                <w:rPr>
                  <w:color w:val="4E9A06"/>
                  <w:lang w:val="es-ES"/>
                  <w:rPrChange w:id="8161" w:author="Rodrigo García" w:date="2017-09-29T10:09:00Z">
                    <w:rPr>
                      <w:rFonts w:ascii="Monaco" w:hAnsi="Monaco" w:cs="Monaco"/>
                      <w:color w:val="4E9A06"/>
                      <w:sz w:val="32"/>
                      <w:szCs w:val="32"/>
                      <w:lang w:val="en-US"/>
                    </w:rPr>
                  </w:rPrChange>
                </w:rPr>
                <w:t>" max"</w:t>
              </w:r>
              <w:r w:rsidRPr="0079203F">
                <w:rPr>
                  <w:b/>
                  <w:bCs/>
                  <w:lang w:val="es-ES"/>
                  <w:rPrChange w:id="8162" w:author="Rodrigo García" w:date="2017-09-29T10:09:00Z">
                    <w:rPr>
                      <w:rFonts w:ascii="Monaco" w:hAnsi="Monaco" w:cs="Monaco"/>
                      <w:b/>
                      <w:bCs/>
                      <w:color w:val="000000"/>
                      <w:sz w:val="32"/>
                      <w:szCs w:val="32"/>
                      <w:lang w:val="en-US"/>
                    </w:rPr>
                  </w:rPrChange>
                </w:rPr>
                <w:t>,</w:t>
              </w:r>
            </w:ins>
          </w:p>
          <w:p w14:paraId="1183B206" w14:textId="77777777" w:rsidR="00E066BD" w:rsidRPr="00C313C3" w:rsidRDefault="00E066BD">
            <w:pPr>
              <w:rPr>
                <w:ins w:id="8163" w:author="Borja Gonzalez" w:date="2017-09-28T19:31:00Z"/>
                <w:lang w:val="en-US"/>
                <w:rPrChange w:id="8164" w:author="GONZALEZ DIAZ, BORJA" w:date="2017-09-30T00:55:00Z">
                  <w:rPr>
                    <w:ins w:id="8165" w:author="Borja Gonzalez" w:date="2017-09-28T19:31:00Z"/>
                    <w:rFonts w:ascii="Monaco" w:eastAsiaTheme="majorEastAsia" w:hAnsi="Monaco" w:cs="Monaco"/>
                    <w:color w:val="243F60" w:themeColor="accent1" w:themeShade="7F"/>
                    <w:sz w:val="32"/>
                    <w:szCs w:val="32"/>
                    <w:lang w:val="en-US"/>
                  </w:rPr>
                </w:rPrChange>
              </w:rPr>
              <w:pPrChange w:id="8166" w:author="GONZALEZ DIAZ, BORJA" w:date="2017-09-29T19:25:00Z">
                <w:pPr>
                  <w:keepNext/>
                  <w:keepLines/>
                  <w:widowControl w:val="0"/>
                  <w:autoSpaceDE w:val="0"/>
                  <w:autoSpaceDN w:val="0"/>
                  <w:adjustRightInd w:val="0"/>
                  <w:spacing w:before="200"/>
                  <w:outlineLvl w:val="4"/>
                </w:pPr>
              </w:pPrChange>
            </w:pPr>
            <w:ins w:id="8167" w:author="Borja Gonzalez" w:date="2017-09-28T19:31:00Z">
              <w:r w:rsidRPr="0079203F">
                <w:rPr>
                  <w:lang w:val="es-ES"/>
                  <w:rPrChange w:id="8168" w:author="Rodrigo García" w:date="2017-09-29T10:09:00Z">
                    <w:rPr>
                      <w:rFonts w:ascii="Monaco" w:hAnsi="Monaco" w:cs="Monaco"/>
                      <w:sz w:val="32"/>
                      <w:szCs w:val="32"/>
                      <w:lang w:val="en-US"/>
                    </w:rPr>
                  </w:rPrChange>
                </w:rPr>
                <w:t xml:space="preserve">            </w:t>
              </w:r>
              <w:r w:rsidRPr="00C313C3">
                <w:rPr>
                  <w:lang w:val="en-US"/>
                  <w:rPrChange w:id="8169" w:author="GONZALEZ DIAZ, BORJA" w:date="2017-09-30T00:55:00Z">
                    <w:rPr>
                      <w:rFonts w:ascii="Monaco" w:hAnsi="Monaco" w:cs="Monaco"/>
                      <w:color w:val="000000"/>
                      <w:sz w:val="32"/>
                      <w:szCs w:val="32"/>
                      <w:lang w:val="en-US"/>
                    </w:rPr>
                  </w:rPrChange>
                </w:rPr>
                <w:t>fill</w:t>
              </w:r>
              <w:r w:rsidRPr="00C313C3">
                <w:rPr>
                  <w:b/>
                  <w:bCs/>
                  <w:color w:val="CE5C00"/>
                  <w:lang w:val="en-US"/>
                  <w:rPrChange w:id="8170" w:author="GONZALEZ DIAZ, BORJA" w:date="2017-09-30T00:55:00Z">
                    <w:rPr>
                      <w:rFonts w:ascii="Monaco" w:hAnsi="Monaco" w:cs="Monaco"/>
                      <w:b/>
                      <w:bCs/>
                      <w:color w:val="CE5C00"/>
                      <w:sz w:val="32"/>
                      <w:szCs w:val="32"/>
                      <w:lang w:val="en-US"/>
                    </w:rPr>
                  </w:rPrChange>
                </w:rPr>
                <w:t>:</w:t>
              </w:r>
              <w:r w:rsidRPr="00C313C3">
                <w:rPr>
                  <w:color w:val="4E9A06"/>
                  <w:lang w:val="en-US"/>
                  <w:rPrChange w:id="8171" w:author="GONZALEZ DIAZ, BORJA" w:date="2017-09-30T00:55:00Z">
                    <w:rPr>
                      <w:rFonts w:ascii="Monaco" w:hAnsi="Monaco" w:cs="Monaco"/>
                      <w:color w:val="4E9A06"/>
                      <w:sz w:val="32"/>
                      <w:szCs w:val="32"/>
                      <w:lang w:val="en-US"/>
                    </w:rPr>
                  </w:rPrChange>
                </w:rPr>
                <w:t>'bottom'</w:t>
              </w:r>
              <w:r w:rsidRPr="00C313C3">
                <w:rPr>
                  <w:b/>
                  <w:bCs/>
                  <w:lang w:val="en-US"/>
                  <w:rPrChange w:id="8172" w:author="GONZALEZ DIAZ, BORJA" w:date="2017-09-30T00:55:00Z">
                    <w:rPr>
                      <w:rFonts w:ascii="Monaco" w:hAnsi="Monaco" w:cs="Monaco"/>
                      <w:b/>
                      <w:bCs/>
                      <w:color w:val="000000"/>
                      <w:sz w:val="32"/>
                      <w:szCs w:val="32"/>
                      <w:lang w:val="en-US"/>
                    </w:rPr>
                  </w:rPrChange>
                </w:rPr>
                <w:t>,</w:t>
              </w:r>
            </w:ins>
          </w:p>
          <w:p w14:paraId="045139EC" w14:textId="77777777" w:rsidR="00E066BD" w:rsidRPr="00C313C3" w:rsidRDefault="00E066BD">
            <w:pPr>
              <w:rPr>
                <w:ins w:id="8173" w:author="Borja Gonzalez" w:date="2017-09-28T19:31:00Z"/>
                <w:lang w:val="en-US"/>
                <w:rPrChange w:id="8174" w:author="GONZALEZ DIAZ, BORJA" w:date="2017-09-30T00:55:00Z">
                  <w:rPr>
                    <w:ins w:id="8175" w:author="Borja Gonzalez" w:date="2017-09-28T19:31:00Z"/>
                    <w:rFonts w:ascii="Monaco" w:eastAsiaTheme="majorEastAsia" w:hAnsi="Monaco" w:cs="Monaco"/>
                    <w:color w:val="243F60" w:themeColor="accent1" w:themeShade="7F"/>
                    <w:sz w:val="32"/>
                    <w:szCs w:val="32"/>
                    <w:lang w:val="en-US"/>
                  </w:rPr>
                </w:rPrChange>
              </w:rPr>
              <w:pPrChange w:id="8176" w:author="GONZALEZ DIAZ, BORJA" w:date="2017-09-29T19:25:00Z">
                <w:pPr>
                  <w:keepNext/>
                  <w:keepLines/>
                  <w:widowControl w:val="0"/>
                  <w:autoSpaceDE w:val="0"/>
                  <w:autoSpaceDN w:val="0"/>
                  <w:adjustRightInd w:val="0"/>
                  <w:spacing w:before="200"/>
                  <w:outlineLvl w:val="4"/>
                </w:pPr>
              </w:pPrChange>
            </w:pPr>
            <w:ins w:id="8177" w:author="Borja Gonzalez" w:date="2017-09-28T19:31:00Z">
              <w:r w:rsidRPr="00C313C3">
                <w:rPr>
                  <w:lang w:val="en-US"/>
                  <w:rPrChange w:id="8178" w:author="GONZALEZ DIAZ, BORJA" w:date="2017-09-30T00:55:00Z">
                    <w:rPr>
                      <w:rFonts w:ascii="Monaco" w:hAnsi="Monaco" w:cs="Monaco"/>
                      <w:sz w:val="32"/>
                      <w:szCs w:val="32"/>
                      <w:lang w:val="en-US"/>
                    </w:rPr>
                  </w:rPrChange>
                </w:rPr>
                <w:t xml:space="preserve">            </w:t>
              </w:r>
              <w:proofErr w:type="gramStart"/>
              <w:r w:rsidRPr="00C313C3">
                <w:rPr>
                  <w:lang w:val="en-US"/>
                  <w:rPrChange w:id="8179" w:author="GONZALEZ DIAZ, BORJA" w:date="2017-09-30T00:55:00Z">
                    <w:rPr>
                      <w:rFonts w:ascii="Monaco" w:hAnsi="Monaco" w:cs="Monaco"/>
                      <w:sz w:val="32"/>
                      <w:szCs w:val="32"/>
                      <w:lang w:val="en-US"/>
                    </w:rPr>
                  </w:rPrChange>
                </w:rPr>
                <w:t>data</w:t>
              </w:r>
              <w:r w:rsidRPr="00C313C3">
                <w:rPr>
                  <w:b/>
                  <w:bCs/>
                  <w:color w:val="CE5C00"/>
                  <w:lang w:val="en-US"/>
                  <w:rPrChange w:id="8180" w:author="GONZALEZ DIAZ, BORJA" w:date="2017-09-30T00:55:00Z">
                    <w:rPr>
                      <w:rFonts w:ascii="Monaco" w:hAnsi="Monaco" w:cs="Monaco"/>
                      <w:b/>
                      <w:bCs/>
                      <w:color w:val="CE5C00"/>
                      <w:sz w:val="32"/>
                      <w:szCs w:val="32"/>
                      <w:lang w:val="en-US"/>
                    </w:rPr>
                  </w:rPrChange>
                </w:rPr>
                <w:t>:</w:t>
              </w:r>
              <w:r w:rsidRPr="00C313C3">
                <w:rPr>
                  <w:lang w:val="en-US"/>
                  <w:rPrChange w:id="8181" w:author="GONZALEZ DIAZ, BORJA" w:date="2017-09-30T00:55:00Z">
                    <w:rPr>
                      <w:rFonts w:ascii="Monaco" w:hAnsi="Monaco" w:cs="Monaco"/>
                      <w:color w:val="000000"/>
                      <w:sz w:val="32"/>
                      <w:szCs w:val="32"/>
                      <w:lang w:val="en-US"/>
                    </w:rPr>
                  </w:rPrChange>
                </w:rPr>
                <w:t>minimo</w:t>
              </w:r>
              <w:proofErr w:type="gramEnd"/>
              <w:r w:rsidRPr="00C313C3">
                <w:rPr>
                  <w:lang w:val="en-US"/>
                  <w:rPrChange w:id="8182" w:author="GONZALEZ DIAZ, BORJA" w:date="2017-09-30T00:55:00Z">
                    <w:rPr>
                      <w:rFonts w:ascii="Monaco" w:hAnsi="Monaco" w:cs="Monaco"/>
                      <w:color w:val="000000"/>
                      <w:sz w:val="32"/>
                      <w:szCs w:val="32"/>
                      <w:lang w:val="en-US"/>
                    </w:rPr>
                  </w:rPrChange>
                </w:rPr>
                <w:t>_max</w:t>
              </w:r>
              <w:r w:rsidRPr="00C313C3">
                <w:rPr>
                  <w:b/>
                  <w:bCs/>
                  <w:lang w:val="en-US"/>
                  <w:rPrChange w:id="8183" w:author="GONZALEZ DIAZ, BORJA" w:date="2017-09-30T00:55:00Z">
                    <w:rPr>
                      <w:rFonts w:ascii="Monaco" w:hAnsi="Monaco" w:cs="Monaco"/>
                      <w:b/>
                      <w:bCs/>
                      <w:color w:val="000000"/>
                      <w:sz w:val="32"/>
                      <w:szCs w:val="32"/>
                      <w:lang w:val="en-US"/>
                    </w:rPr>
                  </w:rPrChange>
                </w:rPr>
                <w:t>,</w:t>
              </w:r>
            </w:ins>
          </w:p>
          <w:p w14:paraId="3B27B4E2" w14:textId="77777777" w:rsidR="00E066BD" w:rsidRPr="0079203F" w:rsidRDefault="00E066BD">
            <w:pPr>
              <w:rPr>
                <w:ins w:id="8184" w:author="Borja Gonzalez" w:date="2017-09-28T19:31:00Z"/>
                <w:lang w:val="es-ES"/>
                <w:rPrChange w:id="8185" w:author="Rodrigo García" w:date="2017-09-29T10:09:00Z">
                  <w:rPr>
                    <w:ins w:id="8186" w:author="Borja Gonzalez" w:date="2017-09-28T19:31:00Z"/>
                    <w:rFonts w:ascii="Monaco" w:eastAsiaTheme="majorEastAsia" w:hAnsi="Monaco" w:cs="Monaco"/>
                    <w:color w:val="243F60" w:themeColor="accent1" w:themeShade="7F"/>
                    <w:sz w:val="32"/>
                    <w:szCs w:val="32"/>
                    <w:lang w:val="en-US"/>
                  </w:rPr>
                </w:rPrChange>
              </w:rPr>
              <w:pPrChange w:id="8187" w:author="GONZALEZ DIAZ, BORJA" w:date="2017-09-29T19:25:00Z">
                <w:pPr>
                  <w:keepNext/>
                  <w:keepLines/>
                  <w:widowControl w:val="0"/>
                  <w:autoSpaceDE w:val="0"/>
                  <w:autoSpaceDN w:val="0"/>
                  <w:adjustRightInd w:val="0"/>
                  <w:spacing w:before="200"/>
                  <w:outlineLvl w:val="4"/>
                </w:pPr>
              </w:pPrChange>
            </w:pPr>
            <w:ins w:id="8188" w:author="Borja Gonzalez" w:date="2017-09-28T19:31:00Z">
              <w:r w:rsidRPr="00C313C3">
                <w:rPr>
                  <w:lang w:val="en-US"/>
                  <w:rPrChange w:id="8189" w:author="GONZALEZ DIAZ, BORJA" w:date="2017-09-30T00:55:00Z">
                    <w:rPr>
                      <w:rFonts w:ascii="Monaco" w:hAnsi="Monaco" w:cs="Monaco"/>
                      <w:sz w:val="32"/>
                      <w:szCs w:val="32"/>
                      <w:lang w:val="en-US"/>
                    </w:rPr>
                  </w:rPrChange>
                </w:rPr>
                <w:t xml:space="preserve">        </w:t>
              </w:r>
              <w:r w:rsidRPr="0079203F">
                <w:rPr>
                  <w:b/>
                  <w:bCs/>
                  <w:lang w:val="es-ES"/>
                  <w:rPrChange w:id="819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191" w:author="Borja Gonzalez" w:date="2017-09-28T19:31:00Z"/>
                <w:lang w:val="es-ES"/>
                <w:rPrChange w:id="8192" w:author="Rodrigo García" w:date="2017-09-29T10:09:00Z">
                  <w:rPr>
                    <w:ins w:id="8193" w:author="Borja Gonzalez" w:date="2017-09-28T19:31:00Z"/>
                    <w:rFonts w:ascii="Monaco" w:eastAsiaTheme="majorEastAsia" w:hAnsi="Monaco" w:cs="Monaco"/>
                    <w:color w:val="243F60" w:themeColor="accent1" w:themeShade="7F"/>
                    <w:sz w:val="32"/>
                    <w:szCs w:val="32"/>
                    <w:lang w:val="en-US"/>
                  </w:rPr>
                </w:rPrChange>
              </w:rPr>
              <w:pPrChange w:id="8194" w:author="GONZALEZ DIAZ, BORJA" w:date="2017-09-29T19:25:00Z">
                <w:pPr>
                  <w:keepNext/>
                  <w:keepLines/>
                  <w:widowControl w:val="0"/>
                  <w:autoSpaceDE w:val="0"/>
                  <w:autoSpaceDN w:val="0"/>
                  <w:adjustRightInd w:val="0"/>
                  <w:spacing w:before="200"/>
                  <w:outlineLvl w:val="4"/>
                </w:pPr>
              </w:pPrChange>
            </w:pPr>
            <w:ins w:id="8195" w:author="Borja Gonzalez" w:date="2017-09-28T19:31:00Z">
              <w:r w:rsidRPr="0079203F">
                <w:rPr>
                  <w:lang w:val="es-ES"/>
                  <w:rPrChange w:id="8196" w:author="Rodrigo García" w:date="2017-09-29T10:09:00Z">
                    <w:rPr>
                      <w:rFonts w:ascii="Monaco" w:hAnsi="Monaco" w:cs="Monaco"/>
                      <w:sz w:val="32"/>
                      <w:szCs w:val="32"/>
                      <w:lang w:val="en-US"/>
                    </w:rPr>
                  </w:rPrChange>
                </w:rPr>
                <w:t xml:space="preserve">        </w:t>
              </w:r>
              <w:r w:rsidRPr="0079203F">
                <w:rPr>
                  <w:b/>
                  <w:bCs/>
                  <w:lang w:val="es-ES"/>
                  <w:rPrChange w:id="8197"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198" w:author="Borja Gonzalez" w:date="2017-09-28T19:31:00Z"/>
                <w:lang w:val="es-ES"/>
                <w:rPrChange w:id="8199" w:author="Rodrigo García" w:date="2017-09-29T10:09:00Z">
                  <w:rPr>
                    <w:ins w:id="8200" w:author="Borja Gonzalez" w:date="2017-09-28T19:31:00Z"/>
                    <w:rFonts w:ascii="Monaco" w:eastAsiaTheme="majorEastAsia" w:hAnsi="Monaco" w:cs="Monaco"/>
                    <w:color w:val="243F60" w:themeColor="accent1" w:themeShade="7F"/>
                    <w:sz w:val="32"/>
                    <w:szCs w:val="32"/>
                    <w:lang w:val="en-US"/>
                  </w:rPr>
                </w:rPrChange>
              </w:rPr>
              <w:pPrChange w:id="8201" w:author="GONZALEZ DIAZ, BORJA" w:date="2017-09-29T19:25:00Z">
                <w:pPr>
                  <w:keepNext/>
                  <w:keepLines/>
                  <w:widowControl w:val="0"/>
                  <w:autoSpaceDE w:val="0"/>
                  <w:autoSpaceDN w:val="0"/>
                  <w:adjustRightInd w:val="0"/>
                  <w:spacing w:before="200"/>
                  <w:outlineLvl w:val="4"/>
                </w:pPr>
              </w:pPrChange>
            </w:pPr>
            <w:ins w:id="8202" w:author="Borja Gonzalez" w:date="2017-09-28T19:31:00Z">
              <w:r w:rsidRPr="0079203F">
                <w:rPr>
                  <w:lang w:val="es-ES"/>
                  <w:rPrChange w:id="8203" w:author="Rodrigo García" w:date="2017-09-29T10:09:00Z">
                    <w:rPr>
                      <w:rFonts w:ascii="Monaco" w:hAnsi="Monaco" w:cs="Monaco"/>
                      <w:sz w:val="32"/>
                      <w:szCs w:val="32"/>
                      <w:lang w:val="en-US"/>
                    </w:rPr>
                  </w:rPrChange>
                </w:rPr>
                <w:t xml:space="preserve">            label</w:t>
              </w:r>
              <w:r w:rsidRPr="0079203F">
                <w:rPr>
                  <w:b/>
                  <w:bCs/>
                  <w:color w:val="CE5C00"/>
                  <w:lang w:val="es-ES"/>
                  <w:rPrChange w:id="8204" w:author="Rodrigo García" w:date="2017-09-29T10:09:00Z">
                    <w:rPr>
                      <w:rFonts w:ascii="Monaco" w:hAnsi="Monaco" w:cs="Monaco"/>
                      <w:b/>
                      <w:bCs/>
                      <w:color w:val="CE5C00"/>
                      <w:sz w:val="32"/>
                      <w:szCs w:val="32"/>
                      <w:lang w:val="en-US"/>
                    </w:rPr>
                  </w:rPrChange>
                </w:rPr>
                <w:t>:</w:t>
              </w:r>
              <w:r w:rsidRPr="0079203F">
                <w:rPr>
                  <w:lang w:val="es-ES"/>
                  <w:rPrChange w:id="8205" w:author="Rodrigo García" w:date="2017-09-29T10:09:00Z">
                    <w:rPr>
                      <w:rFonts w:ascii="Monaco" w:hAnsi="Monaco" w:cs="Monaco"/>
                      <w:sz w:val="32"/>
                      <w:szCs w:val="32"/>
                      <w:lang w:val="en-US"/>
                    </w:rPr>
                  </w:rPrChange>
                </w:rPr>
                <w:t xml:space="preserve"> titulo2</w:t>
              </w:r>
              <w:r w:rsidRPr="0079203F">
                <w:rPr>
                  <w:b/>
                  <w:bCs/>
                  <w:color w:val="CE5C00"/>
                  <w:lang w:val="es-ES"/>
                  <w:rPrChange w:id="8206" w:author="Rodrigo García" w:date="2017-09-29T10:09:00Z">
                    <w:rPr>
                      <w:rFonts w:ascii="Monaco" w:hAnsi="Monaco" w:cs="Monaco"/>
                      <w:b/>
                      <w:bCs/>
                      <w:color w:val="CE5C00"/>
                      <w:sz w:val="32"/>
                      <w:szCs w:val="32"/>
                      <w:lang w:val="en-US"/>
                    </w:rPr>
                  </w:rPrChange>
                </w:rPr>
                <w:t>+</w:t>
              </w:r>
              <w:r w:rsidRPr="0079203F">
                <w:rPr>
                  <w:color w:val="4E9A06"/>
                  <w:lang w:val="es-ES"/>
                  <w:rPrChange w:id="8207" w:author="Rodrigo García" w:date="2017-09-29T10:09:00Z">
                    <w:rPr>
                      <w:rFonts w:ascii="Monaco" w:hAnsi="Monaco" w:cs="Monaco"/>
                      <w:color w:val="4E9A06"/>
                      <w:sz w:val="32"/>
                      <w:szCs w:val="32"/>
                      <w:lang w:val="en-US"/>
                    </w:rPr>
                  </w:rPrChange>
                </w:rPr>
                <w:t>" min"</w:t>
              </w:r>
              <w:r w:rsidRPr="0079203F">
                <w:rPr>
                  <w:b/>
                  <w:bCs/>
                  <w:lang w:val="es-ES"/>
                  <w:rPrChange w:id="8208" w:author="Rodrigo García" w:date="2017-09-29T10:09:00Z">
                    <w:rPr>
                      <w:rFonts w:ascii="Monaco" w:hAnsi="Monaco" w:cs="Monaco"/>
                      <w:b/>
                      <w:bCs/>
                      <w:color w:val="000000"/>
                      <w:sz w:val="32"/>
                      <w:szCs w:val="32"/>
                      <w:lang w:val="en-US"/>
                    </w:rPr>
                  </w:rPrChange>
                </w:rPr>
                <w:t>,</w:t>
              </w:r>
            </w:ins>
          </w:p>
          <w:p w14:paraId="5CA18FBB" w14:textId="77777777" w:rsidR="00E066BD" w:rsidRPr="00C313C3" w:rsidRDefault="00E066BD">
            <w:pPr>
              <w:rPr>
                <w:ins w:id="8209" w:author="Borja Gonzalez" w:date="2017-09-28T19:31:00Z"/>
                <w:rPrChange w:id="8210" w:author="GONZALEZ DIAZ, BORJA" w:date="2017-09-30T00:55:00Z">
                  <w:rPr>
                    <w:ins w:id="8211" w:author="Borja Gonzalez" w:date="2017-09-28T19:31:00Z"/>
                    <w:rFonts w:ascii="Monaco" w:eastAsiaTheme="majorEastAsia" w:hAnsi="Monaco" w:cs="Monaco"/>
                    <w:color w:val="243F60" w:themeColor="accent1" w:themeShade="7F"/>
                    <w:sz w:val="32"/>
                    <w:szCs w:val="32"/>
                    <w:lang w:val="en-US"/>
                  </w:rPr>
                </w:rPrChange>
              </w:rPr>
              <w:pPrChange w:id="8212" w:author="GONZALEZ DIAZ, BORJA" w:date="2017-09-29T19:25:00Z">
                <w:pPr>
                  <w:keepNext/>
                  <w:keepLines/>
                  <w:widowControl w:val="0"/>
                  <w:autoSpaceDE w:val="0"/>
                  <w:autoSpaceDN w:val="0"/>
                  <w:adjustRightInd w:val="0"/>
                  <w:spacing w:before="200"/>
                  <w:outlineLvl w:val="4"/>
                </w:pPr>
              </w:pPrChange>
            </w:pPr>
            <w:ins w:id="8213" w:author="Borja Gonzalez" w:date="2017-09-28T19:31:00Z">
              <w:r w:rsidRPr="0079203F">
                <w:rPr>
                  <w:lang w:val="es-ES"/>
                  <w:rPrChange w:id="8214" w:author="Rodrigo García" w:date="2017-09-29T10:09:00Z">
                    <w:rPr>
                      <w:rFonts w:ascii="Monaco" w:hAnsi="Monaco" w:cs="Monaco"/>
                      <w:sz w:val="32"/>
                      <w:szCs w:val="32"/>
                      <w:lang w:val="en-US"/>
                    </w:rPr>
                  </w:rPrChange>
                </w:rPr>
                <w:t xml:space="preserve">            </w:t>
              </w:r>
              <w:proofErr w:type="gramStart"/>
              <w:r w:rsidRPr="00C313C3">
                <w:rPr>
                  <w:rPrChange w:id="8215" w:author="GONZALEZ DIAZ, BORJA" w:date="2017-09-30T00:55:00Z">
                    <w:rPr>
                      <w:rFonts w:ascii="Monaco" w:hAnsi="Monaco" w:cs="Monaco"/>
                      <w:color w:val="000000"/>
                      <w:sz w:val="32"/>
                      <w:szCs w:val="32"/>
                      <w:lang w:val="en-US"/>
                    </w:rPr>
                  </w:rPrChange>
                </w:rPr>
                <w:t>fill</w:t>
              </w:r>
              <w:r w:rsidRPr="00C313C3">
                <w:rPr>
                  <w:b/>
                  <w:bCs/>
                  <w:color w:val="CE5C00"/>
                  <w:rPrChange w:id="8216" w:author="GONZALEZ DIAZ, BORJA" w:date="2017-09-30T00:55:00Z">
                    <w:rPr>
                      <w:rFonts w:ascii="Monaco" w:hAnsi="Monaco" w:cs="Monaco"/>
                      <w:b/>
                      <w:bCs/>
                      <w:color w:val="CE5C00"/>
                      <w:sz w:val="32"/>
                      <w:szCs w:val="32"/>
                      <w:lang w:val="en-US"/>
                    </w:rPr>
                  </w:rPrChange>
                </w:rPr>
                <w:t>:</w:t>
              </w:r>
              <w:r w:rsidRPr="00C313C3">
                <w:rPr>
                  <w:b/>
                  <w:bCs/>
                  <w:color w:val="204A87"/>
                  <w:rPrChange w:id="8217" w:author="GONZALEZ DIAZ, BORJA" w:date="2017-09-30T00:55:00Z">
                    <w:rPr>
                      <w:rFonts w:ascii="Monaco" w:hAnsi="Monaco" w:cs="Monaco"/>
                      <w:b/>
                      <w:bCs/>
                      <w:color w:val="204A87"/>
                      <w:sz w:val="32"/>
                      <w:szCs w:val="32"/>
                      <w:lang w:val="en-US"/>
                    </w:rPr>
                  </w:rPrChange>
                </w:rPr>
                <w:t>true</w:t>
              </w:r>
              <w:proofErr w:type="gramEnd"/>
              <w:r w:rsidRPr="00C313C3">
                <w:rPr>
                  <w:b/>
                  <w:bCs/>
                  <w:rPrChange w:id="8218" w:author="GONZALEZ DIAZ, BORJA" w:date="2017-09-30T00:55:00Z">
                    <w:rPr>
                      <w:rFonts w:ascii="Monaco" w:hAnsi="Monaco" w:cs="Monaco"/>
                      <w:b/>
                      <w:bCs/>
                      <w:color w:val="000000"/>
                      <w:sz w:val="32"/>
                      <w:szCs w:val="32"/>
                      <w:lang w:val="en-US"/>
                    </w:rPr>
                  </w:rPrChange>
                </w:rPr>
                <w:t>,</w:t>
              </w:r>
            </w:ins>
          </w:p>
          <w:p w14:paraId="3D13E940" w14:textId="77777777" w:rsidR="00E066BD" w:rsidRPr="00C313C3" w:rsidRDefault="00E066BD">
            <w:pPr>
              <w:rPr>
                <w:ins w:id="8219" w:author="Borja Gonzalez" w:date="2017-09-28T19:31:00Z"/>
                <w:rPrChange w:id="8220" w:author="GONZALEZ DIAZ, BORJA" w:date="2017-09-30T00:55:00Z">
                  <w:rPr>
                    <w:ins w:id="8221" w:author="Borja Gonzalez" w:date="2017-09-28T19:31:00Z"/>
                    <w:rFonts w:ascii="Monaco" w:eastAsiaTheme="majorEastAsia" w:hAnsi="Monaco" w:cs="Monaco"/>
                    <w:color w:val="243F60" w:themeColor="accent1" w:themeShade="7F"/>
                    <w:sz w:val="32"/>
                    <w:szCs w:val="32"/>
                    <w:lang w:val="en-US"/>
                  </w:rPr>
                </w:rPrChange>
              </w:rPr>
              <w:pPrChange w:id="8222" w:author="GONZALEZ DIAZ, BORJA" w:date="2017-09-29T19:25:00Z">
                <w:pPr>
                  <w:keepNext/>
                  <w:keepLines/>
                  <w:widowControl w:val="0"/>
                  <w:autoSpaceDE w:val="0"/>
                  <w:autoSpaceDN w:val="0"/>
                  <w:adjustRightInd w:val="0"/>
                  <w:spacing w:before="200"/>
                  <w:outlineLvl w:val="4"/>
                </w:pPr>
              </w:pPrChange>
            </w:pPr>
            <w:ins w:id="8223" w:author="Borja Gonzalez" w:date="2017-09-28T19:31:00Z">
              <w:r w:rsidRPr="00C313C3">
                <w:rPr>
                  <w:rPrChange w:id="8224" w:author="GONZALEZ DIAZ, BORJA" w:date="2017-09-30T00:55:00Z">
                    <w:rPr>
                      <w:rFonts w:ascii="Monaco" w:hAnsi="Monaco" w:cs="Monaco"/>
                      <w:sz w:val="32"/>
                      <w:szCs w:val="32"/>
                      <w:lang w:val="en-US"/>
                    </w:rPr>
                  </w:rPrChange>
                </w:rPr>
                <w:t xml:space="preserve">            </w:t>
              </w:r>
              <w:proofErr w:type="gramStart"/>
              <w:r w:rsidRPr="00C313C3">
                <w:rPr>
                  <w:rPrChange w:id="8225" w:author="GONZALEZ DIAZ, BORJA" w:date="2017-09-30T00:55:00Z">
                    <w:rPr>
                      <w:rFonts w:ascii="Monaco" w:hAnsi="Monaco" w:cs="Monaco"/>
                      <w:sz w:val="32"/>
                      <w:szCs w:val="32"/>
                      <w:lang w:val="en-US"/>
                    </w:rPr>
                  </w:rPrChange>
                </w:rPr>
                <w:t>data</w:t>
              </w:r>
              <w:r w:rsidRPr="00C313C3">
                <w:rPr>
                  <w:b/>
                  <w:bCs/>
                  <w:color w:val="CE5C00"/>
                  <w:rPrChange w:id="8226" w:author="GONZALEZ DIAZ, BORJA" w:date="2017-09-30T00:55:00Z">
                    <w:rPr>
                      <w:rFonts w:ascii="Monaco" w:hAnsi="Monaco" w:cs="Monaco"/>
                      <w:b/>
                      <w:bCs/>
                      <w:color w:val="CE5C00"/>
                      <w:sz w:val="32"/>
                      <w:szCs w:val="32"/>
                      <w:lang w:val="en-US"/>
                    </w:rPr>
                  </w:rPrChange>
                </w:rPr>
                <w:t>:</w:t>
              </w:r>
              <w:r w:rsidRPr="00C313C3">
                <w:rPr>
                  <w:rPrChange w:id="8227" w:author="GONZALEZ DIAZ, BORJA" w:date="2017-09-30T00:55:00Z">
                    <w:rPr>
                      <w:rFonts w:ascii="Monaco" w:hAnsi="Monaco" w:cs="Monaco"/>
                      <w:color w:val="000000"/>
                      <w:sz w:val="32"/>
                      <w:szCs w:val="32"/>
                      <w:lang w:val="en-US"/>
                    </w:rPr>
                  </w:rPrChange>
                </w:rPr>
                <w:t>minimo</w:t>
              </w:r>
              <w:proofErr w:type="gramEnd"/>
              <w:r w:rsidRPr="00C313C3">
                <w:rPr>
                  <w:rPrChange w:id="8228" w:author="GONZALEZ DIAZ, BORJA" w:date="2017-09-30T00:55:00Z">
                    <w:rPr>
                      <w:rFonts w:ascii="Monaco" w:hAnsi="Monaco" w:cs="Monaco"/>
                      <w:color w:val="000000"/>
                      <w:sz w:val="32"/>
                      <w:szCs w:val="32"/>
                      <w:lang w:val="en-US"/>
                    </w:rPr>
                  </w:rPrChange>
                </w:rPr>
                <w:t>_min</w:t>
              </w:r>
              <w:r w:rsidRPr="00C313C3">
                <w:rPr>
                  <w:b/>
                  <w:bCs/>
                  <w:rPrChange w:id="8229" w:author="GONZALEZ DIAZ, BORJA" w:date="2017-09-30T00:55:00Z">
                    <w:rPr>
                      <w:rFonts w:ascii="Monaco" w:hAnsi="Monaco" w:cs="Monaco"/>
                      <w:b/>
                      <w:bCs/>
                      <w:color w:val="000000"/>
                      <w:sz w:val="32"/>
                      <w:szCs w:val="32"/>
                      <w:lang w:val="en-US"/>
                    </w:rPr>
                  </w:rPrChange>
                </w:rPr>
                <w:t>,</w:t>
              </w:r>
            </w:ins>
          </w:p>
          <w:p w14:paraId="3FE820CE" w14:textId="77777777" w:rsidR="00E066BD" w:rsidRPr="00C313C3" w:rsidRDefault="00E066BD">
            <w:pPr>
              <w:rPr>
                <w:ins w:id="8230" w:author="Borja Gonzalez" w:date="2017-09-28T19:31:00Z"/>
                <w:rPrChange w:id="8231" w:author="GONZALEZ DIAZ, BORJA" w:date="2017-09-30T00:55:00Z">
                  <w:rPr>
                    <w:ins w:id="8232" w:author="Borja Gonzalez" w:date="2017-09-28T19:31:00Z"/>
                    <w:rFonts w:ascii="Monaco" w:eastAsiaTheme="majorEastAsia" w:hAnsi="Monaco" w:cs="Monaco"/>
                    <w:color w:val="243F60" w:themeColor="accent1" w:themeShade="7F"/>
                    <w:sz w:val="32"/>
                    <w:szCs w:val="32"/>
                    <w:lang w:val="en-US"/>
                  </w:rPr>
                </w:rPrChange>
              </w:rPr>
              <w:pPrChange w:id="8233" w:author="GONZALEZ DIAZ, BORJA" w:date="2017-09-29T19:25:00Z">
                <w:pPr>
                  <w:keepNext/>
                  <w:keepLines/>
                  <w:widowControl w:val="0"/>
                  <w:autoSpaceDE w:val="0"/>
                  <w:autoSpaceDN w:val="0"/>
                  <w:adjustRightInd w:val="0"/>
                  <w:spacing w:before="200"/>
                  <w:outlineLvl w:val="4"/>
                </w:pPr>
              </w:pPrChange>
            </w:pPr>
            <w:ins w:id="8234" w:author="Borja Gonzalez" w:date="2017-09-28T19:31:00Z">
              <w:r w:rsidRPr="00C313C3">
                <w:rPr>
                  <w:rPrChange w:id="8235" w:author="GONZALEZ DIAZ, BORJA" w:date="2017-09-30T00:55:00Z">
                    <w:rPr>
                      <w:rFonts w:ascii="Monaco" w:hAnsi="Monaco" w:cs="Monaco"/>
                      <w:sz w:val="32"/>
                      <w:szCs w:val="32"/>
                      <w:lang w:val="en-US"/>
                    </w:rPr>
                  </w:rPrChange>
                </w:rPr>
                <w:t xml:space="preserve">        </w:t>
              </w:r>
              <w:r w:rsidRPr="00C313C3">
                <w:rPr>
                  <w:b/>
                  <w:bCs/>
                  <w:rPrChange w:id="8236" w:author="GONZALEZ DIAZ, BORJA" w:date="2017-09-30T00:55:00Z">
                    <w:rPr>
                      <w:rFonts w:ascii="Monaco" w:hAnsi="Monaco" w:cs="Monaco"/>
                      <w:b/>
                      <w:bCs/>
                      <w:color w:val="000000"/>
                      <w:sz w:val="32"/>
                      <w:szCs w:val="32"/>
                      <w:lang w:val="en-US"/>
                    </w:rPr>
                  </w:rPrChange>
                </w:rPr>
                <w:t>},</w:t>
              </w:r>
            </w:ins>
          </w:p>
          <w:p w14:paraId="473F4F89" w14:textId="77777777" w:rsidR="00E066BD" w:rsidRPr="00C313C3" w:rsidRDefault="00E066BD">
            <w:pPr>
              <w:rPr>
                <w:ins w:id="8237" w:author="Borja Gonzalez" w:date="2017-09-28T19:31:00Z"/>
                <w:rPrChange w:id="8238" w:author="GONZALEZ DIAZ, BORJA" w:date="2017-09-30T00:55:00Z">
                  <w:rPr>
                    <w:ins w:id="8239" w:author="Borja Gonzalez" w:date="2017-09-28T19:31:00Z"/>
                    <w:rFonts w:ascii="Monaco" w:eastAsiaTheme="majorEastAsia" w:hAnsi="Monaco" w:cs="Monaco"/>
                    <w:color w:val="243F60" w:themeColor="accent1" w:themeShade="7F"/>
                    <w:sz w:val="32"/>
                    <w:szCs w:val="32"/>
                    <w:lang w:val="en-US"/>
                  </w:rPr>
                </w:rPrChange>
              </w:rPr>
              <w:pPrChange w:id="8240" w:author="GONZALEZ DIAZ, BORJA" w:date="2017-09-29T19:25:00Z">
                <w:pPr>
                  <w:keepNext/>
                  <w:keepLines/>
                  <w:widowControl w:val="0"/>
                  <w:autoSpaceDE w:val="0"/>
                  <w:autoSpaceDN w:val="0"/>
                  <w:adjustRightInd w:val="0"/>
                  <w:spacing w:before="200"/>
                  <w:outlineLvl w:val="4"/>
                </w:pPr>
              </w:pPrChange>
            </w:pPr>
            <w:ins w:id="8241" w:author="Borja Gonzalez" w:date="2017-09-28T19:31:00Z">
              <w:r w:rsidRPr="00C313C3">
                <w:rPr>
                  <w:rPrChange w:id="8242" w:author="GONZALEZ DIAZ, BORJA" w:date="2017-09-30T00:55:00Z">
                    <w:rPr>
                      <w:rFonts w:ascii="Monaco" w:hAnsi="Monaco" w:cs="Monaco"/>
                      <w:sz w:val="32"/>
                      <w:szCs w:val="32"/>
                      <w:lang w:val="en-US"/>
                    </w:rPr>
                  </w:rPrChange>
                </w:rPr>
                <w:t xml:space="preserve">        </w:t>
              </w:r>
              <w:r w:rsidRPr="00C313C3">
                <w:rPr>
                  <w:b/>
                  <w:bCs/>
                  <w:rPrChange w:id="8243" w:author="GONZALEZ DIAZ, BORJA" w:date="2017-09-30T00:55:00Z">
                    <w:rPr>
                      <w:rFonts w:ascii="Monaco" w:hAnsi="Monaco" w:cs="Monaco"/>
                      <w:b/>
                      <w:bCs/>
                      <w:color w:val="000000"/>
                      <w:sz w:val="32"/>
                      <w:szCs w:val="32"/>
                      <w:lang w:val="en-US"/>
                    </w:rPr>
                  </w:rPrChange>
                </w:rPr>
                <w:t>{</w:t>
              </w:r>
            </w:ins>
          </w:p>
          <w:p w14:paraId="62DB064C" w14:textId="77777777" w:rsidR="00E066BD" w:rsidRPr="00C313C3" w:rsidRDefault="00E066BD">
            <w:pPr>
              <w:rPr>
                <w:ins w:id="8244" w:author="Borja Gonzalez" w:date="2017-09-28T19:31:00Z"/>
                <w:rPrChange w:id="8245" w:author="GONZALEZ DIAZ, BORJA" w:date="2017-09-30T00:55:00Z">
                  <w:rPr>
                    <w:ins w:id="8246" w:author="Borja Gonzalez" w:date="2017-09-28T19:31:00Z"/>
                    <w:rFonts w:ascii="Monaco" w:eastAsiaTheme="majorEastAsia" w:hAnsi="Monaco" w:cs="Monaco"/>
                    <w:color w:val="243F60" w:themeColor="accent1" w:themeShade="7F"/>
                    <w:sz w:val="32"/>
                    <w:szCs w:val="32"/>
                    <w:lang w:val="en-US"/>
                  </w:rPr>
                </w:rPrChange>
              </w:rPr>
              <w:pPrChange w:id="8247" w:author="GONZALEZ DIAZ, BORJA" w:date="2017-09-29T19:25:00Z">
                <w:pPr>
                  <w:keepNext/>
                  <w:keepLines/>
                  <w:widowControl w:val="0"/>
                  <w:autoSpaceDE w:val="0"/>
                  <w:autoSpaceDN w:val="0"/>
                  <w:adjustRightInd w:val="0"/>
                  <w:spacing w:before="200"/>
                  <w:outlineLvl w:val="4"/>
                </w:pPr>
              </w:pPrChange>
            </w:pPr>
            <w:ins w:id="8248" w:author="Borja Gonzalez" w:date="2017-09-28T19:31:00Z">
              <w:r w:rsidRPr="00C313C3">
                <w:rPr>
                  <w:rPrChange w:id="8249" w:author="GONZALEZ DIAZ, BORJA" w:date="2017-09-30T00:55:00Z">
                    <w:rPr>
                      <w:rFonts w:ascii="Monaco" w:hAnsi="Monaco" w:cs="Monaco"/>
                      <w:sz w:val="32"/>
                      <w:szCs w:val="32"/>
                      <w:lang w:val="en-US"/>
                    </w:rPr>
                  </w:rPrChange>
                </w:rPr>
                <w:t xml:space="preserve">            label</w:t>
              </w:r>
              <w:r w:rsidRPr="00C313C3">
                <w:rPr>
                  <w:b/>
                  <w:bCs/>
                  <w:color w:val="CE5C00"/>
                  <w:rPrChange w:id="8250" w:author="GONZALEZ DIAZ, BORJA" w:date="2017-09-30T00:55:00Z">
                    <w:rPr>
                      <w:rFonts w:ascii="Monaco" w:hAnsi="Monaco" w:cs="Monaco"/>
                      <w:b/>
                      <w:bCs/>
                      <w:color w:val="CE5C00"/>
                      <w:sz w:val="32"/>
                      <w:szCs w:val="32"/>
                      <w:lang w:val="en-US"/>
                    </w:rPr>
                  </w:rPrChange>
                </w:rPr>
                <w:t>:</w:t>
              </w:r>
              <w:r w:rsidRPr="00C313C3">
                <w:rPr>
                  <w:rPrChange w:id="8251" w:author="GONZALEZ DIAZ, BORJA" w:date="2017-09-30T00:55:00Z">
                    <w:rPr>
                      <w:rFonts w:ascii="Monaco" w:hAnsi="Monaco" w:cs="Monaco"/>
                      <w:sz w:val="32"/>
                      <w:szCs w:val="32"/>
                      <w:lang w:val="en-US"/>
                    </w:rPr>
                  </w:rPrChange>
                </w:rPr>
                <w:t xml:space="preserve"> titulo1</w:t>
              </w:r>
              <w:r w:rsidRPr="00C313C3">
                <w:rPr>
                  <w:b/>
                  <w:bCs/>
                  <w:rPrChange w:id="8252" w:author="GONZALEZ DIAZ, BORJA" w:date="2017-09-30T00:55:00Z">
                    <w:rPr>
                      <w:rFonts w:ascii="Monaco" w:hAnsi="Monaco" w:cs="Monaco"/>
                      <w:b/>
                      <w:bCs/>
                      <w:color w:val="000000"/>
                      <w:sz w:val="32"/>
                      <w:szCs w:val="32"/>
                      <w:lang w:val="en-US"/>
                    </w:rPr>
                  </w:rPrChange>
                </w:rPr>
                <w:t>,</w:t>
              </w:r>
            </w:ins>
          </w:p>
          <w:p w14:paraId="078D6F0C" w14:textId="77777777" w:rsidR="00E066BD" w:rsidRPr="00E066BD" w:rsidRDefault="00E066BD">
            <w:pPr>
              <w:rPr>
                <w:ins w:id="8253" w:author="Borja Gonzalez" w:date="2017-09-28T19:31:00Z"/>
                <w:lang w:val="en-US"/>
                <w:rPrChange w:id="8254" w:author="Borja Gonzalez" w:date="2017-09-28T19:31:00Z">
                  <w:rPr>
                    <w:ins w:id="8255" w:author="Borja Gonzalez" w:date="2017-09-28T19:31:00Z"/>
                    <w:rFonts w:ascii="Monaco" w:eastAsiaTheme="majorEastAsia" w:hAnsi="Monaco" w:cs="Monaco"/>
                    <w:color w:val="243F60" w:themeColor="accent1" w:themeShade="7F"/>
                    <w:sz w:val="32"/>
                    <w:szCs w:val="32"/>
                    <w:lang w:val="en-US"/>
                  </w:rPr>
                </w:rPrChange>
              </w:rPr>
              <w:pPrChange w:id="8256" w:author="GONZALEZ DIAZ, BORJA" w:date="2017-09-29T19:25:00Z">
                <w:pPr>
                  <w:keepNext/>
                  <w:keepLines/>
                  <w:widowControl w:val="0"/>
                  <w:autoSpaceDE w:val="0"/>
                  <w:autoSpaceDN w:val="0"/>
                  <w:adjustRightInd w:val="0"/>
                  <w:spacing w:before="200"/>
                  <w:outlineLvl w:val="4"/>
                </w:pPr>
              </w:pPrChange>
            </w:pPr>
            <w:ins w:id="8257" w:author="Borja Gonzalez" w:date="2017-09-28T19:31:00Z">
              <w:r w:rsidRPr="00C313C3">
                <w:rPr>
                  <w:rPrChange w:id="8258" w:author="GONZALEZ DIAZ, BORJA" w:date="2017-09-30T00:55:00Z">
                    <w:rPr>
                      <w:rFonts w:ascii="Monaco" w:hAnsi="Monaco" w:cs="Monaco"/>
                      <w:sz w:val="32"/>
                      <w:szCs w:val="32"/>
                      <w:lang w:val="en-US"/>
                    </w:rPr>
                  </w:rPrChange>
                </w:rPr>
                <w:t xml:space="preserve">            </w:t>
              </w:r>
              <w:r w:rsidRPr="00E066BD">
                <w:rPr>
                  <w:lang w:val="en-US"/>
                  <w:rPrChange w:id="8259" w:author="Borja Gonzalez" w:date="2017-09-28T19:31:00Z">
                    <w:rPr>
                      <w:rFonts w:ascii="Monaco" w:hAnsi="Monaco" w:cs="Monaco"/>
                      <w:color w:val="000000"/>
                      <w:sz w:val="32"/>
                      <w:szCs w:val="32"/>
                      <w:lang w:val="en-US"/>
                    </w:rPr>
                  </w:rPrChange>
                </w:rPr>
                <w:t>fill</w:t>
              </w:r>
              <w:r w:rsidRPr="00E066BD">
                <w:rPr>
                  <w:b/>
                  <w:bCs/>
                  <w:color w:val="CE5C00"/>
                  <w:lang w:val="en-US"/>
                  <w:rPrChange w:id="8260" w:author="Borja Gonzalez" w:date="2017-09-28T19:31:00Z">
                    <w:rPr>
                      <w:rFonts w:ascii="Monaco" w:hAnsi="Monaco" w:cs="Monaco"/>
                      <w:b/>
                      <w:bCs/>
                      <w:color w:val="CE5C00"/>
                      <w:sz w:val="32"/>
                      <w:szCs w:val="32"/>
                      <w:lang w:val="en-US"/>
                    </w:rPr>
                  </w:rPrChange>
                </w:rPr>
                <w:t>:</w:t>
              </w:r>
              <w:r w:rsidRPr="00E066BD">
                <w:rPr>
                  <w:lang w:val="en-US"/>
                  <w:rPrChange w:id="8261" w:author="Borja Gonzalez" w:date="2017-09-28T19:31:00Z">
                    <w:rPr>
                      <w:rFonts w:ascii="Monaco" w:hAnsi="Monaco" w:cs="Monaco"/>
                      <w:sz w:val="32"/>
                      <w:szCs w:val="32"/>
                      <w:lang w:val="en-US"/>
                    </w:rPr>
                  </w:rPrChange>
                </w:rPr>
                <w:t xml:space="preserve"> </w:t>
              </w:r>
              <w:r w:rsidRPr="00E066BD">
                <w:rPr>
                  <w:b/>
                  <w:bCs/>
                  <w:color w:val="204A87"/>
                  <w:lang w:val="en-US"/>
                  <w:rPrChange w:id="8262" w:author="Borja Gonzalez" w:date="2017-09-28T19:31:00Z">
                    <w:rPr>
                      <w:rFonts w:ascii="Monaco" w:hAnsi="Monaco" w:cs="Monaco"/>
                      <w:b/>
                      <w:bCs/>
                      <w:color w:val="204A87"/>
                      <w:sz w:val="32"/>
                      <w:szCs w:val="32"/>
                      <w:lang w:val="en-US"/>
                    </w:rPr>
                  </w:rPrChange>
                </w:rPr>
                <w:t>false</w:t>
              </w:r>
              <w:r w:rsidRPr="00E066BD">
                <w:rPr>
                  <w:b/>
                  <w:bCs/>
                  <w:lang w:val="en-US"/>
                  <w:rPrChange w:id="8263"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264" w:author="Borja Gonzalez" w:date="2017-09-28T19:31:00Z"/>
                <w:lang w:val="en-US"/>
                <w:rPrChange w:id="8265" w:author="Borja Gonzalez" w:date="2017-09-28T19:31:00Z">
                  <w:rPr>
                    <w:ins w:id="8266" w:author="Borja Gonzalez" w:date="2017-09-28T19:31:00Z"/>
                    <w:rFonts w:ascii="Monaco" w:eastAsiaTheme="majorEastAsia" w:hAnsi="Monaco" w:cs="Monaco"/>
                    <w:color w:val="243F60" w:themeColor="accent1" w:themeShade="7F"/>
                    <w:sz w:val="32"/>
                    <w:szCs w:val="32"/>
                    <w:lang w:val="en-US"/>
                  </w:rPr>
                </w:rPrChange>
              </w:rPr>
              <w:pPrChange w:id="8267" w:author="GONZALEZ DIAZ, BORJA" w:date="2017-09-29T19:25:00Z">
                <w:pPr>
                  <w:keepNext/>
                  <w:keepLines/>
                  <w:widowControl w:val="0"/>
                  <w:autoSpaceDE w:val="0"/>
                  <w:autoSpaceDN w:val="0"/>
                  <w:adjustRightInd w:val="0"/>
                  <w:spacing w:before="200"/>
                  <w:outlineLvl w:val="4"/>
                </w:pPr>
              </w:pPrChange>
            </w:pPr>
            <w:ins w:id="8268" w:author="Borja Gonzalez" w:date="2017-09-28T19:31:00Z">
              <w:r w:rsidRPr="00E066BD">
                <w:rPr>
                  <w:lang w:val="en-US"/>
                  <w:rPrChange w:id="8269" w:author="Borja Gonzalez" w:date="2017-09-28T19:31:00Z">
                    <w:rPr>
                      <w:rFonts w:ascii="Monaco" w:hAnsi="Monaco" w:cs="Monaco"/>
                      <w:sz w:val="32"/>
                      <w:szCs w:val="32"/>
                      <w:lang w:val="en-US"/>
                    </w:rPr>
                  </w:rPrChange>
                </w:rPr>
                <w:t xml:space="preserve">            lineTension</w:t>
              </w:r>
              <w:r w:rsidRPr="00E066BD">
                <w:rPr>
                  <w:b/>
                  <w:bCs/>
                  <w:color w:val="CE5C00"/>
                  <w:lang w:val="en-US"/>
                  <w:rPrChange w:id="8270" w:author="Borja Gonzalez" w:date="2017-09-28T19:31:00Z">
                    <w:rPr>
                      <w:rFonts w:ascii="Monaco" w:hAnsi="Monaco" w:cs="Monaco"/>
                      <w:b/>
                      <w:bCs/>
                      <w:color w:val="CE5C00"/>
                      <w:sz w:val="32"/>
                      <w:szCs w:val="32"/>
                      <w:lang w:val="en-US"/>
                    </w:rPr>
                  </w:rPrChange>
                </w:rPr>
                <w:t>:</w:t>
              </w:r>
              <w:r w:rsidRPr="00E066BD">
                <w:rPr>
                  <w:lang w:val="en-US"/>
                  <w:rPrChange w:id="8271" w:author="Borja Gonzalez" w:date="2017-09-28T19:31:00Z">
                    <w:rPr>
                      <w:rFonts w:ascii="Monaco" w:hAnsi="Monaco" w:cs="Monaco"/>
                      <w:sz w:val="32"/>
                      <w:szCs w:val="32"/>
                      <w:lang w:val="en-US"/>
                    </w:rPr>
                  </w:rPrChange>
                </w:rPr>
                <w:t xml:space="preserve"> </w:t>
              </w:r>
              <w:r w:rsidRPr="00E066BD">
                <w:rPr>
                  <w:b/>
                  <w:bCs/>
                  <w:color w:val="0000CF"/>
                  <w:lang w:val="en-US"/>
                  <w:rPrChange w:id="8272" w:author="Borja Gonzalez" w:date="2017-09-28T19:31:00Z">
                    <w:rPr>
                      <w:rFonts w:ascii="Monaco" w:hAnsi="Monaco" w:cs="Monaco"/>
                      <w:b/>
                      <w:bCs/>
                      <w:color w:val="0000CF"/>
                      <w:sz w:val="32"/>
                      <w:szCs w:val="32"/>
                      <w:lang w:val="en-US"/>
                    </w:rPr>
                  </w:rPrChange>
                </w:rPr>
                <w:t>0.5</w:t>
              </w:r>
              <w:r w:rsidRPr="00E066BD">
                <w:rPr>
                  <w:b/>
                  <w:bCs/>
                  <w:lang w:val="en-US"/>
                  <w:rPrChange w:id="8273"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274" w:author="Borja Gonzalez" w:date="2017-09-28T19:31:00Z"/>
                <w:lang w:val="en-US"/>
                <w:rPrChange w:id="8275" w:author="Borja Gonzalez" w:date="2017-09-28T19:31:00Z">
                  <w:rPr>
                    <w:ins w:id="8276" w:author="Borja Gonzalez" w:date="2017-09-28T19:31:00Z"/>
                    <w:rFonts w:ascii="Monaco" w:eastAsiaTheme="majorEastAsia" w:hAnsi="Monaco" w:cs="Monaco"/>
                    <w:color w:val="243F60" w:themeColor="accent1" w:themeShade="7F"/>
                    <w:sz w:val="32"/>
                    <w:szCs w:val="32"/>
                    <w:lang w:val="en-US"/>
                  </w:rPr>
                </w:rPrChange>
              </w:rPr>
              <w:pPrChange w:id="8277" w:author="GONZALEZ DIAZ, BORJA" w:date="2017-09-29T19:25:00Z">
                <w:pPr>
                  <w:keepNext/>
                  <w:keepLines/>
                  <w:widowControl w:val="0"/>
                  <w:autoSpaceDE w:val="0"/>
                  <w:autoSpaceDN w:val="0"/>
                  <w:adjustRightInd w:val="0"/>
                  <w:spacing w:before="200"/>
                  <w:outlineLvl w:val="4"/>
                </w:pPr>
              </w:pPrChange>
            </w:pPr>
            <w:ins w:id="8278" w:author="Borja Gonzalez" w:date="2017-09-28T19:31:00Z">
              <w:r w:rsidRPr="00E066BD">
                <w:rPr>
                  <w:lang w:val="en-US"/>
                  <w:rPrChange w:id="8279" w:author="Borja Gonzalez" w:date="2017-09-28T19:31:00Z">
                    <w:rPr>
                      <w:rFonts w:ascii="Monaco" w:hAnsi="Monaco" w:cs="Monaco"/>
                      <w:sz w:val="32"/>
                      <w:szCs w:val="32"/>
                      <w:lang w:val="en-US"/>
                    </w:rPr>
                  </w:rPrChange>
                </w:rPr>
                <w:t xml:space="preserve">            backgroundColor</w:t>
              </w:r>
              <w:r w:rsidRPr="00E066BD">
                <w:rPr>
                  <w:b/>
                  <w:bCs/>
                  <w:color w:val="CE5C00"/>
                  <w:lang w:val="en-US"/>
                  <w:rPrChange w:id="8280" w:author="Borja Gonzalez" w:date="2017-09-28T19:31:00Z">
                    <w:rPr>
                      <w:rFonts w:ascii="Monaco" w:hAnsi="Monaco" w:cs="Monaco"/>
                      <w:b/>
                      <w:bCs/>
                      <w:color w:val="CE5C00"/>
                      <w:sz w:val="32"/>
                      <w:szCs w:val="32"/>
                      <w:lang w:val="en-US"/>
                    </w:rPr>
                  </w:rPrChange>
                </w:rPr>
                <w:t>:</w:t>
              </w:r>
              <w:r w:rsidRPr="00E066BD">
                <w:rPr>
                  <w:lang w:val="en-US"/>
                  <w:rPrChange w:id="8281" w:author="Borja Gonzalez" w:date="2017-09-28T19:31:00Z">
                    <w:rPr>
                      <w:rFonts w:ascii="Monaco" w:hAnsi="Monaco" w:cs="Monaco"/>
                      <w:sz w:val="32"/>
                      <w:szCs w:val="32"/>
                      <w:lang w:val="en-US"/>
                    </w:rPr>
                  </w:rPrChange>
                </w:rPr>
                <w:t xml:space="preserve"> </w:t>
              </w:r>
              <w:r w:rsidRPr="00E066BD">
                <w:rPr>
                  <w:color w:val="4E9A06"/>
                  <w:lang w:val="en-US"/>
                  <w:rPrChange w:id="8282" w:author="Borja Gonzalez" w:date="2017-09-28T19:31:00Z">
                    <w:rPr>
                      <w:rFonts w:ascii="Monaco" w:hAnsi="Monaco" w:cs="Monaco"/>
                      <w:color w:val="4E9A06"/>
                      <w:sz w:val="32"/>
                      <w:szCs w:val="32"/>
                      <w:lang w:val="en-US"/>
                    </w:rPr>
                  </w:rPrChange>
                </w:rPr>
                <w:t>"</w:t>
              </w:r>
              <w:proofErr w:type="gramStart"/>
              <w:r w:rsidRPr="00E066BD">
                <w:rPr>
                  <w:color w:val="4E9A06"/>
                  <w:lang w:val="en-US"/>
                  <w:rPrChange w:id="8283"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284" w:author="Borja Gonzalez" w:date="2017-09-28T19:31:00Z">
                    <w:rPr>
                      <w:rFonts w:ascii="Monaco" w:hAnsi="Monaco" w:cs="Monaco"/>
                      <w:color w:val="4E9A06"/>
                      <w:sz w:val="32"/>
                      <w:szCs w:val="32"/>
                      <w:lang w:val="en-US"/>
                    </w:rPr>
                  </w:rPrChange>
                </w:rPr>
                <w:t>247,70,74,0.4)"</w:t>
              </w:r>
              <w:r w:rsidRPr="00E066BD">
                <w:rPr>
                  <w:b/>
                  <w:bCs/>
                  <w:lang w:val="en-US"/>
                  <w:rPrChange w:id="8285"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286" w:author="Borja Gonzalez" w:date="2017-09-28T19:31:00Z"/>
                <w:lang w:val="en-US"/>
                <w:rPrChange w:id="8287" w:author="Borja Gonzalez" w:date="2017-09-28T19:31:00Z">
                  <w:rPr>
                    <w:ins w:id="8288" w:author="Borja Gonzalez" w:date="2017-09-28T19:31:00Z"/>
                    <w:rFonts w:ascii="Monaco" w:eastAsiaTheme="majorEastAsia" w:hAnsi="Monaco" w:cs="Monaco"/>
                    <w:color w:val="243F60" w:themeColor="accent1" w:themeShade="7F"/>
                    <w:sz w:val="32"/>
                    <w:szCs w:val="32"/>
                    <w:lang w:val="en-US"/>
                  </w:rPr>
                </w:rPrChange>
              </w:rPr>
              <w:pPrChange w:id="8289" w:author="GONZALEZ DIAZ, BORJA" w:date="2017-09-29T19:25:00Z">
                <w:pPr>
                  <w:keepNext/>
                  <w:keepLines/>
                  <w:widowControl w:val="0"/>
                  <w:autoSpaceDE w:val="0"/>
                  <w:autoSpaceDN w:val="0"/>
                  <w:adjustRightInd w:val="0"/>
                  <w:spacing w:before="200"/>
                  <w:outlineLvl w:val="4"/>
                </w:pPr>
              </w:pPrChange>
            </w:pPr>
            <w:ins w:id="8290" w:author="Borja Gonzalez" w:date="2017-09-28T19:31:00Z">
              <w:r w:rsidRPr="00E066BD">
                <w:rPr>
                  <w:lang w:val="en-US"/>
                  <w:rPrChange w:id="8291" w:author="Borja Gonzalez" w:date="2017-09-28T19:31:00Z">
                    <w:rPr>
                      <w:rFonts w:ascii="Monaco" w:hAnsi="Monaco" w:cs="Monaco"/>
                      <w:sz w:val="32"/>
                      <w:szCs w:val="32"/>
                      <w:lang w:val="en-US"/>
                    </w:rPr>
                  </w:rPrChange>
                </w:rPr>
                <w:t xml:space="preserve">            borderColor</w:t>
              </w:r>
              <w:r w:rsidRPr="00E066BD">
                <w:rPr>
                  <w:b/>
                  <w:bCs/>
                  <w:color w:val="CE5C00"/>
                  <w:lang w:val="en-US"/>
                  <w:rPrChange w:id="8292" w:author="Borja Gonzalez" w:date="2017-09-28T19:31:00Z">
                    <w:rPr>
                      <w:rFonts w:ascii="Monaco" w:hAnsi="Monaco" w:cs="Monaco"/>
                      <w:b/>
                      <w:bCs/>
                      <w:color w:val="CE5C00"/>
                      <w:sz w:val="32"/>
                      <w:szCs w:val="32"/>
                      <w:lang w:val="en-US"/>
                    </w:rPr>
                  </w:rPrChange>
                </w:rPr>
                <w:t>:</w:t>
              </w:r>
              <w:r w:rsidRPr="00E066BD">
                <w:rPr>
                  <w:lang w:val="en-US"/>
                  <w:rPrChange w:id="8293" w:author="Borja Gonzalez" w:date="2017-09-28T19:31:00Z">
                    <w:rPr>
                      <w:rFonts w:ascii="Monaco" w:hAnsi="Monaco" w:cs="Monaco"/>
                      <w:sz w:val="32"/>
                      <w:szCs w:val="32"/>
                      <w:lang w:val="en-US"/>
                    </w:rPr>
                  </w:rPrChange>
                </w:rPr>
                <w:t xml:space="preserve"> </w:t>
              </w:r>
              <w:r w:rsidRPr="00E066BD">
                <w:rPr>
                  <w:color w:val="4E9A06"/>
                  <w:lang w:val="en-US"/>
                  <w:rPrChange w:id="8294" w:author="Borja Gonzalez" w:date="2017-09-28T19:31:00Z">
                    <w:rPr>
                      <w:rFonts w:ascii="Monaco" w:hAnsi="Monaco" w:cs="Monaco"/>
                      <w:color w:val="4E9A06"/>
                      <w:sz w:val="32"/>
                      <w:szCs w:val="32"/>
                      <w:lang w:val="en-US"/>
                    </w:rPr>
                  </w:rPrChange>
                </w:rPr>
                <w:t>"</w:t>
              </w:r>
              <w:proofErr w:type="gramStart"/>
              <w:r w:rsidRPr="00E066BD">
                <w:rPr>
                  <w:color w:val="4E9A06"/>
                  <w:lang w:val="en-US"/>
                  <w:rPrChange w:id="8295"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296" w:author="Borja Gonzalez" w:date="2017-09-28T19:31:00Z">
                    <w:rPr>
                      <w:rFonts w:ascii="Monaco" w:hAnsi="Monaco" w:cs="Monaco"/>
                      <w:color w:val="4E9A06"/>
                      <w:sz w:val="32"/>
                      <w:szCs w:val="32"/>
                      <w:lang w:val="en-US"/>
                    </w:rPr>
                  </w:rPrChange>
                </w:rPr>
                <w:t>247,70,74,1)"</w:t>
              </w:r>
              <w:r w:rsidRPr="00E066BD">
                <w:rPr>
                  <w:b/>
                  <w:bCs/>
                  <w:lang w:val="en-US"/>
                  <w:rPrChange w:id="8297"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298" w:author="Borja Gonzalez" w:date="2017-09-28T19:31:00Z"/>
                <w:lang w:val="en-US"/>
                <w:rPrChange w:id="8299" w:author="Borja Gonzalez" w:date="2017-09-28T19:31:00Z">
                  <w:rPr>
                    <w:ins w:id="8300" w:author="Borja Gonzalez" w:date="2017-09-28T19:31:00Z"/>
                    <w:rFonts w:ascii="Monaco" w:eastAsiaTheme="majorEastAsia" w:hAnsi="Monaco" w:cs="Monaco"/>
                    <w:color w:val="243F60" w:themeColor="accent1" w:themeShade="7F"/>
                    <w:sz w:val="32"/>
                    <w:szCs w:val="32"/>
                    <w:lang w:val="en-US"/>
                  </w:rPr>
                </w:rPrChange>
              </w:rPr>
              <w:pPrChange w:id="8301" w:author="GONZALEZ DIAZ, BORJA" w:date="2017-09-29T19:25:00Z">
                <w:pPr>
                  <w:keepNext/>
                  <w:keepLines/>
                  <w:widowControl w:val="0"/>
                  <w:autoSpaceDE w:val="0"/>
                  <w:autoSpaceDN w:val="0"/>
                  <w:adjustRightInd w:val="0"/>
                  <w:spacing w:before="200"/>
                  <w:outlineLvl w:val="4"/>
                </w:pPr>
              </w:pPrChange>
            </w:pPr>
            <w:ins w:id="8302" w:author="Borja Gonzalez" w:date="2017-09-28T19:31:00Z">
              <w:r w:rsidRPr="00E066BD">
                <w:rPr>
                  <w:lang w:val="en-US"/>
                  <w:rPrChange w:id="8303" w:author="Borja Gonzalez" w:date="2017-09-28T19:31:00Z">
                    <w:rPr>
                      <w:rFonts w:ascii="Monaco" w:hAnsi="Monaco" w:cs="Monaco"/>
                      <w:sz w:val="32"/>
                      <w:szCs w:val="32"/>
                      <w:lang w:val="en-US"/>
                    </w:rPr>
                  </w:rPrChange>
                </w:rPr>
                <w:t xml:space="preserve">            borderCapStyle</w:t>
              </w:r>
              <w:r w:rsidRPr="00E066BD">
                <w:rPr>
                  <w:b/>
                  <w:bCs/>
                  <w:color w:val="CE5C00"/>
                  <w:lang w:val="en-US"/>
                  <w:rPrChange w:id="8304" w:author="Borja Gonzalez" w:date="2017-09-28T19:31:00Z">
                    <w:rPr>
                      <w:rFonts w:ascii="Monaco" w:hAnsi="Monaco" w:cs="Monaco"/>
                      <w:b/>
                      <w:bCs/>
                      <w:color w:val="CE5C00"/>
                      <w:sz w:val="32"/>
                      <w:szCs w:val="32"/>
                      <w:lang w:val="en-US"/>
                    </w:rPr>
                  </w:rPrChange>
                </w:rPr>
                <w:t>:</w:t>
              </w:r>
              <w:r w:rsidRPr="00E066BD">
                <w:rPr>
                  <w:lang w:val="en-US"/>
                  <w:rPrChange w:id="8305" w:author="Borja Gonzalez" w:date="2017-09-28T19:31:00Z">
                    <w:rPr>
                      <w:rFonts w:ascii="Monaco" w:hAnsi="Monaco" w:cs="Monaco"/>
                      <w:sz w:val="32"/>
                      <w:szCs w:val="32"/>
                      <w:lang w:val="en-US"/>
                    </w:rPr>
                  </w:rPrChange>
                </w:rPr>
                <w:t xml:space="preserve"> </w:t>
              </w:r>
              <w:r w:rsidRPr="00E066BD">
                <w:rPr>
                  <w:color w:val="4E9A06"/>
                  <w:lang w:val="en-US"/>
                  <w:rPrChange w:id="8306" w:author="Borja Gonzalez" w:date="2017-09-28T19:31:00Z">
                    <w:rPr>
                      <w:rFonts w:ascii="Monaco" w:hAnsi="Monaco" w:cs="Monaco"/>
                      <w:color w:val="4E9A06"/>
                      <w:sz w:val="32"/>
                      <w:szCs w:val="32"/>
                      <w:lang w:val="en-US"/>
                    </w:rPr>
                  </w:rPrChange>
                </w:rPr>
                <w:t>'butt'</w:t>
              </w:r>
              <w:r w:rsidRPr="00E066BD">
                <w:rPr>
                  <w:b/>
                  <w:bCs/>
                  <w:lang w:val="en-US"/>
                  <w:rPrChange w:id="8307"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308" w:author="Borja Gonzalez" w:date="2017-09-28T19:31:00Z"/>
                <w:lang w:val="en-US"/>
                <w:rPrChange w:id="8309" w:author="Borja Gonzalez" w:date="2017-09-28T19:31:00Z">
                  <w:rPr>
                    <w:ins w:id="8310" w:author="Borja Gonzalez" w:date="2017-09-28T19:31:00Z"/>
                    <w:rFonts w:ascii="Monaco" w:eastAsiaTheme="majorEastAsia" w:hAnsi="Monaco" w:cs="Monaco"/>
                    <w:color w:val="243F60" w:themeColor="accent1" w:themeShade="7F"/>
                    <w:sz w:val="32"/>
                    <w:szCs w:val="32"/>
                    <w:lang w:val="en-US"/>
                  </w:rPr>
                </w:rPrChange>
              </w:rPr>
              <w:pPrChange w:id="8311" w:author="GONZALEZ DIAZ, BORJA" w:date="2017-09-29T19:25:00Z">
                <w:pPr>
                  <w:keepNext/>
                  <w:keepLines/>
                  <w:widowControl w:val="0"/>
                  <w:autoSpaceDE w:val="0"/>
                  <w:autoSpaceDN w:val="0"/>
                  <w:adjustRightInd w:val="0"/>
                  <w:spacing w:before="200"/>
                  <w:outlineLvl w:val="4"/>
                </w:pPr>
              </w:pPrChange>
            </w:pPr>
            <w:ins w:id="8312" w:author="Borja Gonzalez" w:date="2017-09-28T19:31:00Z">
              <w:r w:rsidRPr="00E066BD">
                <w:rPr>
                  <w:lang w:val="en-US"/>
                  <w:rPrChange w:id="8313" w:author="Borja Gonzalez" w:date="2017-09-28T19:31:00Z">
                    <w:rPr>
                      <w:rFonts w:ascii="Monaco" w:hAnsi="Monaco" w:cs="Monaco"/>
                      <w:sz w:val="32"/>
                      <w:szCs w:val="32"/>
                      <w:lang w:val="en-US"/>
                    </w:rPr>
                  </w:rPrChange>
                </w:rPr>
                <w:t xml:space="preserve">            borderDash</w:t>
              </w:r>
              <w:r w:rsidRPr="00E066BD">
                <w:rPr>
                  <w:b/>
                  <w:bCs/>
                  <w:color w:val="CE5C00"/>
                  <w:lang w:val="en-US"/>
                  <w:rPrChange w:id="8314" w:author="Borja Gonzalez" w:date="2017-09-28T19:31:00Z">
                    <w:rPr>
                      <w:rFonts w:ascii="Monaco" w:hAnsi="Monaco" w:cs="Monaco"/>
                      <w:b/>
                      <w:bCs/>
                      <w:color w:val="CE5C00"/>
                      <w:sz w:val="32"/>
                      <w:szCs w:val="32"/>
                      <w:lang w:val="en-US"/>
                    </w:rPr>
                  </w:rPrChange>
                </w:rPr>
                <w:t>:</w:t>
              </w:r>
              <w:r w:rsidRPr="00E066BD">
                <w:rPr>
                  <w:lang w:val="en-US"/>
                  <w:rPrChange w:id="8315" w:author="Borja Gonzalez" w:date="2017-09-28T19:31:00Z">
                    <w:rPr>
                      <w:rFonts w:ascii="Monaco" w:hAnsi="Monaco" w:cs="Monaco"/>
                      <w:sz w:val="32"/>
                      <w:szCs w:val="32"/>
                      <w:lang w:val="en-US"/>
                    </w:rPr>
                  </w:rPrChange>
                </w:rPr>
                <w:t xml:space="preserve"> </w:t>
              </w:r>
              <w:r w:rsidRPr="00E066BD">
                <w:rPr>
                  <w:b/>
                  <w:bCs/>
                  <w:lang w:val="en-US"/>
                  <w:rPrChange w:id="8316"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317" w:author="Borja Gonzalez" w:date="2017-09-28T19:31:00Z"/>
                <w:lang w:val="en-US"/>
                <w:rPrChange w:id="8318" w:author="Borja Gonzalez" w:date="2017-09-28T19:31:00Z">
                  <w:rPr>
                    <w:ins w:id="8319" w:author="Borja Gonzalez" w:date="2017-09-28T19:31:00Z"/>
                    <w:rFonts w:ascii="Monaco" w:eastAsiaTheme="majorEastAsia" w:hAnsi="Monaco" w:cs="Monaco"/>
                    <w:color w:val="243F60" w:themeColor="accent1" w:themeShade="7F"/>
                    <w:sz w:val="32"/>
                    <w:szCs w:val="32"/>
                    <w:lang w:val="en-US"/>
                  </w:rPr>
                </w:rPrChange>
              </w:rPr>
              <w:pPrChange w:id="8320" w:author="GONZALEZ DIAZ, BORJA" w:date="2017-09-29T19:25:00Z">
                <w:pPr>
                  <w:keepNext/>
                  <w:keepLines/>
                  <w:widowControl w:val="0"/>
                  <w:autoSpaceDE w:val="0"/>
                  <w:autoSpaceDN w:val="0"/>
                  <w:adjustRightInd w:val="0"/>
                  <w:spacing w:before="200"/>
                  <w:outlineLvl w:val="4"/>
                </w:pPr>
              </w:pPrChange>
            </w:pPr>
            <w:ins w:id="8321" w:author="Borja Gonzalez" w:date="2017-09-28T19:31:00Z">
              <w:r w:rsidRPr="00E066BD">
                <w:rPr>
                  <w:lang w:val="en-US"/>
                  <w:rPrChange w:id="8322" w:author="Borja Gonzalez" w:date="2017-09-28T19:31:00Z">
                    <w:rPr>
                      <w:rFonts w:ascii="Monaco" w:hAnsi="Monaco" w:cs="Monaco"/>
                      <w:sz w:val="32"/>
                      <w:szCs w:val="32"/>
                      <w:lang w:val="en-US"/>
                    </w:rPr>
                  </w:rPrChange>
                </w:rPr>
                <w:t xml:space="preserve">            borderDashOffset</w:t>
              </w:r>
              <w:r w:rsidRPr="00E066BD">
                <w:rPr>
                  <w:b/>
                  <w:bCs/>
                  <w:color w:val="CE5C00"/>
                  <w:lang w:val="en-US"/>
                  <w:rPrChange w:id="8323" w:author="Borja Gonzalez" w:date="2017-09-28T19:31:00Z">
                    <w:rPr>
                      <w:rFonts w:ascii="Monaco" w:hAnsi="Monaco" w:cs="Monaco"/>
                      <w:b/>
                      <w:bCs/>
                      <w:color w:val="CE5C00"/>
                      <w:sz w:val="32"/>
                      <w:szCs w:val="32"/>
                      <w:lang w:val="en-US"/>
                    </w:rPr>
                  </w:rPrChange>
                </w:rPr>
                <w:t>:</w:t>
              </w:r>
              <w:r w:rsidRPr="00E066BD">
                <w:rPr>
                  <w:lang w:val="en-US"/>
                  <w:rPrChange w:id="8324" w:author="Borja Gonzalez" w:date="2017-09-28T19:31:00Z">
                    <w:rPr>
                      <w:rFonts w:ascii="Monaco" w:hAnsi="Monaco" w:cs="Monaco"/>
                      <w:sz w:val="32"/>
                      <w:szCs w:val="32"/>
                      <w:lang w:val="en-US"/>
                    </w:rPr>
                  </w:rPrChange>
                </w:rPr>
                <w:t xml:space="preserve"> </w:t>
              </w:r>
              <w:r w:rsidRPr="00E066BD">
                <w:rPr>
                  <w:b/>
                  <w:bCs/>
                  <w:color w:val="0000CF"/>
                  <w:lang w:val="en-US"/>
                  <w:rPrChange w:id="8325" w:author="Borja Gonzalez" w:date="2017-09-28T19:31:00Z">
                    <w:rPr>
                      <w:rFonts w:ascii="Monaco" w:hAnsi="Monaco" w:cs="Monaco"/>
                      <w:b/>
                      <w:bCs/>
                      <w:color w:val="0000CF"/>
                      <w:sz w:val="32"/>
                      <w:szCs w:val="32"/>
                      <w:lang w:val="en-US"/>
                    </w:rPr>
                  </w:rPrChange>
                </w:rPr>
                <w:t>0.0</w:t>
              </w:r>
              <w:r w:rsidRPr="00E066BD">
                <w:rPr>
                  <w:b/>
                  <w:bCs/>
                  <w:lang w:val="en-US"/>
                  <w:rPrChange w:id="8326"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327" w:author="Borja Gonzalez" w:date="2017-09-28T19:31:00Z"/>
                <w:lang w:val="en-US"/>
                <w:rPrChange w:id="8328" w:author="Borja Gonzalez" w:date="2017-09-28T19:31:00Z">
                  <w:rPr>
                    <w:ins w:id="8329" w:author="Borja Gonzalez" w:date="2017-09-28T19:31:00Z"/>
                    <w:rFonts w:ascii="Monaco" w:eastAsiaTheme="majorEastAsia" w:hAnsi="Monaco" w:cs="Monaco"/>
                    <w:color w:val="243F60" w:themeColor="accent1" w:themeShade="7F"/>
                    <w:sz w:val="32"/>
                    <w:szCs w:val="32"/>
                    <w:lang w:val="en-US"/>
                  </w:rPr>
                </w:rPrChange>
              </w:rPr>
              <w:pPrChange w:id="8330" w:author="GONZALEZ DIAZ, BORJA" w:date="2017-09-29T19:25:00Z">
                <w:pPr>
                  <w:keepNext/>
                  <w:keepLines/>
                  <w:widowControl w:val="0"/>
                  <w:autoSpaceDE w:val="0"/>
                  <w:autoSpaceDN w:val="0"/>
                  <w:adjustRightInd w:val="0"/>
                  <w:spacing w:before="200"/>
                  <w:outlineLvl w:val="4"/>
                </w:pPr>
              </w:pPrChange>
            </w:pPr>
            <w:ins w:id="8331" w:author="Borja Gonzalez" w:date="2017-09-28T19:31:00Z">
              <w:r w:rsidRPr="00E066BD">
                <w:rPr>
                  <w:lang w:val="en-US"/>
                  <w:rPrChange w:id="8332" w:author="Borja Gonzalez" w:date="2017-09-28T19:31:00Z">
                    <w:rPr>
                      <w:rFonts w:ascii="Monaco" w:hAnsi="Monaco" w:cs="Monaco"/>
                      <w:sz w:val="32"/>
                      <w:szCs w:val="32"/>
                      <w:lang w:val="en-US"/>
                    </w:rPr>
                  </w:rPrChange>
                </w:rPr>
                <w:t xml:space="preserve">            borderJoinStyle</w:t>
              </w:r>
              <w:r w:rsidRPr="00E066BD">
                <w:rPr>
                  <w:b/>
                  <w:bCs/>
                  <w:color w:val="CE5C00"/>
                  <w:lang w:val="en-US"/>
                  <w:rPrChange w:id="8333" w:author="Borja Gonzalez" w:date="2017-09-28T19:31:00Z">
                    <w:rPr>
                      <w:rFonts w:ascii="Monaco" w:hAnsi="Monaco" w:cs="Monaco"/>
                      <w:b/>
                      <w:bCs/>
                      <w:color w:val="CE5C00"/>
                      <w:sz w:val="32"/>
                      <w:szCs w:val="32"/>
                      <w:lang w:val="en-US"/>
                    </w:rPr>
                  </w:rPrChange>
                </w:rPr>
                <w:t>:</w:t>
              </w:r>
              <w:r w:rsidRPr="00E066BD">
                <w:rPr>
                  <w:lang w:val="en-US"/>
                  <w:rPrChange w:id="8334" w:author="Borja Gonzalez" w:date="2017-09-28T19:31:00Z">
                    <w:rPr>
                      <w:rFonts w:ascii="Monaco" w:hAnsi="Monaco" w:cs="Monaco"/>
                      <w:sz w:val="32"/>
                      <w:szCs w:val="32"/>
                      <w:lang w:val="en-US"/>
                    </w:rPr>
                  </w:rPrChange>
                </w:rPr>
                <w:t xml:space="preserve"> </w:t>
              </w:r>
              <w:r w:rsidRPr="00E066BD">
                <w:rPr>
                  <w:color w:val="4E9A06"/>
                  <w:lang w:val="en-US"/>
                  <w:rPrChange w:id="8335" w:author="Borja Gonzalez" w:date="2017-09-28T19:31:00Z">
                    <w:rPr>
                      <w:rFonts w:ascii="Monaco" w:hAnsi="Monaco" w:cs="Monaco"/>
                      <w:color w:val="4E9A06"/>
                      <w:sz w:val="32"/>
                      <w:szCs w:val="32"/>
                      <w:lang w:val="en-US"/>
                    </w:rPr>
                  </w:rPrChange>
                </w:rPr>
                <w:t>'miter'</w:t>
              </w:r>
              <w:r w:rsidRPr="00E066BD">
                <w:rPr>
                  <w:b/>
                  <w:bCs/>
                  <w:lang w:val="en-US"/>
                  <w:rPrChange w:id="8336"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337" w:author="Borja Gonzalez" w:date="2017-09-28T19:31:00Z"/>
                <w:lang w:val="en-US"/>
                <w:rPrChange w:id="8338" w:author="Borja Gonzalez" w:date="2017-09-28T19:31:00Z">
                  <w:rPr>
                    <w:ins w:id="8339" w:author="Borja Gonzalez" w:date="2017-09-28T19:31:00Z"/>
                    <w:rFonts w:ascii="Monaco" w:eastAsiaTheme="majorEastAsia" w:hAnsi="Monaco" w:cs="Monaco"/>
                    <w:color w:val="243F60" w:themeColor="accent1" w:themeShade="7F"/>
                    <w:sz w:val="32"/>
                    <w:szCs w:val="32"/>
                    <w:lang w:val="en-US"/>
                  </w:rPr>
                </w:rPrChange>
              </w:rPr>
              <w:pPrChange w:id="8340" w:author="GONZALEZ DIAZ, BORJA" w:date="2017-09-29T19:25:00Z">
                <w:pPr>
                  <w:keepNext/>
                  <w:keepLines/>
                  <w:widowControl w:val="0"/>
                  <w:autoSpaceDE w:val="0"/>
                  <w:autoSpaceDN w:val="0"/>
                  <w:adjustRightInd w:val="0"/>
                  <w:spacing w:before="200"/>
                  <w:outlineLvl w:val="4"/>
                </w:pPr>
              </w:pPrChange>
            </w:pPr>
            <w:ins w:id="8341" w:author="Borja Gonzalez" w:date="2017-09-28T19:31:00Z">
              <w:r w:rsidRPr="00E066BD">
                <w:rPr>
                  <w:lang w:val="en-US"/>
                  <w:rPrChange w:id="8342" w:author="Borja Gonzalez" w:date="2017-09-28T19:31:00Z">
                    <w:rPr>
                      <w:rFonts w:ascii="Monaco" w:hAnsi="Monaco" w:cs="Monaco"/>
                      <w:sz w:val="32"/>
                      <w:szCs w:val="32"/>
                      <w:lang w:val="en-US"/>
                    </w:rPr>
                  </w:rPrChange>
                </w:rPr>
                <w:t xml:space="preserve">            pointBorderColor</w:t>
              </w:r>
              <w:r w:rsidRPr="00E066BD">
                <w:rPr>
                  <w:b/>
                  <w:bCs/>
                  <w:color w:val="CE5C00"/>
                  <w:lang w:val="en-US"/>
                  <w:rPrChange w:id="8343" w:author="Borja Gonzalez" w:date="2017-09-28T19:31:00Z">
                    <w:rPr>
                      <w:rFonts w:ascii="Monaco" w:hAnsi="Monaco" w:cs="Monaco"/>
                      <w:b/>
                      <w:bCs/>
                      <w:color w:val="CE5C00"/>
                      <w:sz w:val="32"/>
                      <w:szCs w:val="32"/>
                      <w:lang w:val="en-US"/>
                    </w:rPr>
                  </w:rPrChange>
                </w:rPr>
                <w:t>:</w:t>
              </w:r>
              <w:r w:rsidRPr="00E066BD">
                <w:rPr>
                  <w:lang w:val="en-US"/>
                  <w:rPrChange w:id="8344" w:author="Borja Gonzalez" w:date="2017-09-28T19:31:00Z">
                    <w:rPr>
                      <w:rFonts w:ascii="Monaco" w:hAnsi="Monaco" w:cs="Monaco"/>
                      <w:sz w:val="32"/>
                      <w:szCs w:val="32"/>
                      <w:lang w:val="en-US"/>
                    </w:rPr>
                  </w:rPrChange>
                </w:rPr>
                <w:t xml:space="preserve"> </w:t>
              </w:r>
              <w:r w:rsidRPr="00E066BD">
                <w:rPr>
                  <w:color w:val="4E9A06"/>
                  <w:lang w:val="en-US"/>
                  <w:rPrChange w:id="8345" w:author="Borja Gonzalez" w:date="2017-09-28T19:31:00Z">
                    <w:rPr>
                      <w:rFonts w:ascii="Monaco" w:hAnsi="Monaco" w:cs="Monaco"/>
                      <w:color w:val="4E9A06"/>
                      <w:sz w:val="32"/>
                      <w:szCs w:val="32"/>
                      <w:lang w:val="en-US"/>
                    </w:rPr>
                  </w:rPrChange>
                </w:rPr>
                <w:t>"</w:t>
              </w:r>
              <w:proofErr w:type="gramStart"/>
              <w:r w:rsidRPr="00E066BD">
                <w:rPr>
                  <w:color w:val="4E9A06"/>
                  <w:lang w:val="en-US"/>
                  <w:rPrChange w:id="834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347" w:author="Borja Gonzalez" w:date="2017-09-28T19:31:00Z">
                    <w:rPr>
                      <w:rFonts w:ascii="Monaco" w:hAnsi="Monaco" w:cs="Monaco"/>
                      <w:color w:val="4E9A06"/>
                      <w:sz w:val="32"/>
                      <w:szCs w:val="32"/>
                      <w:lang w:val="en-US"/>
                    </w:rPr>
                  </w:rPrChange>
                </w:rPr>
                <w:t>247,70,74,1)"</w:t>
              </w:r>
              <w:r w:rsidRPr="00E066BD">
                <w:rPr>
                  <w:b/>
                  <w:bCs/>
                  <w:lang w:val="en-US"/>
                  <w:rPrChange w:id="8348"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349" w:author="Borja Gonzalez" w:date="2017-09-28T19:31:00Z"/>
                <w:lang w:val="en-US"/>
                <w:rPrChange w:id="8350" w:author="Borja Gonzalez" w:date="2017-09-28T19:31:00Z">
                  <w:rPr>
                    <w:ins w:id="8351" w:author="Borja Gonzalez" w:date="2017-09-28T19:31:00Z"/>
                    <w:rFonts w:ascii="Monaco" w:eastAsiaTheme="majorEastAsia" w:hAnsi="Monaco" w:cs="Monaco"/>
                    <w:color w:val="243F60" w:themeColor="accent1" w:themeShade="7F"/>
                    <w:sz w:val="32"/>
                    <w:szCs w:val="32"/>
                    <w:lang w:val="en-US"/>
                  </w:rPr>
                </w:rPrChange>
              </w:rPr>
              <w:pPrChange w:id="8352" w:author="GONZALEZ DIAZ, BORJA" w:date="2017-09-29T19:25:00Z">
                <w:pPr>
                  <w:keepNext/>
                  <w:keepLines/>
                  <w:widowControl w:val="0"/>
                  <w:autoSpaceDE w:val="0"/>
                  <w:autoSpaceDN w:val="0"/>
                  <w:adjustRightInd w:val="0"/>
                  <w:spacing w:before="200"/>
                  <w:outlineLvl w:val="4"/>
                </w:pPr>
              </w:pPrChange>
            </w:pPr>
            <w:ins w:id="8353" w:author="Borja Gonzalez" w:date="2017-09-28T19:31:00Z">
              <w:r w:rsidRPr="00E066BD">
                <w:rPr>
                  <w:lang w:val="en-US"/>
                  <w:rPrChange w:id="8354"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355" w:author="Borja Gonzalez" w:date="2017-09-28T19:31:00Z">
                    <w:rPr>
                      <w:rFonts w:ascii="Monaco" w:hAnsi="Monaco" w:cs="Monaco"/>
                      <w:b/>
                      <w:bCs/>
                      <w:color w:val="CE5C00"/>
                      <w:sz w:val="32"/>
                      <w:szCs w:val="32"/>
                      <w:lang w:val="en-US"/>
                    </w:rPr>
                  </w:rPrChange>
                </w:rPr>
                <w:t>:</w:t>
              </w:r>
              <w:r w:rsidRPr="00E066BD">
                <w:rPr>
                  <w:lang w:val="en-US"/>
                  <w:rPrChange w:id="8356" w:author="Borja Gonzalez" w:date="2017-09-28T19:31:00Z">
                    <w:rPr>
                      <w:rFonts w:ascii="Monaco" w:hAnsi="Monaco" w:cs="Monaco"/>
                      <w:sz w:val="32"/>
                      <w:szCs w:val="32"/>
                      <w:lang w:val="en-US"/>
                    </w:rPr>
                  </w:rPrChange>
                </w:rPr>
                <w:t xml:space="preserve"> </w:t>
              </w:r>
              <w:r w:rsidRPr="00E066BD">
                <w:rPr>
                  <w:color w:val="4E9A06"/>
                  <w:lang w:val="en-US"/>
                  <w:rPrChange w:id="8357" w:author="Borja Gonzalez" w:date="2017-09-28T19:31:00Z">
                    <w:rPr>
                      <w:rFonts w:ascii="Monaco" w:hAnsi="Monaco" w:cs="Monaco"/>
                      <w:color w:val="4E9A06"/>
                      <w:sz w:val="32"/>
                      <w:szCs w:val="32"/>
                      <w:lang w:val="en-US"/>
                    </w:rPr>
                  </w:rPrChange>
                </w:rPr>
                <w:t>"#fff"</w:t>
              </w:r>
              <w:r w:rsidRPr="00E066BD">
                <w:rPr>
                  <w:b/>
                  <w:bCs/>
                  <w:lang w:val="en-US"/>
                  <w:rPrChange w:id="8358"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359" w:author="Borja Gonzalez" w:date="2017-09-28T19:31:00Z"/>
                <w:lang w:val="en-US"/>
                <w:rPrChange w:id="8360" w:author="Borja Gonzalez" w:date="2017-09-28T19:31:00Z">
                  <w:rPr>
                    <w:ins w:id="8361" w:author="Borja Gonzalez" w:date="2017-09-28T19:31:00Z"/>
                    <w:rFonts w:ascii="Monaco" w:eastAsiaTheme="majorEastAsia" w:hAnsi="Monaco" w:cs="Monaco"/>
                    <w:color w:val="243F60" w:themeColor="accent1" w:themeShade="7F"/>
                    <w:sz w:val="32"/>
                    <w:szCs w:val="32"/>
                    <w:lang w:val="en-US"/>
                  </w:rPr>
                </w:rPrChange>
              </w:rPr>
              <w:pPrChange w:id="8362" w:author="GONZALEZ DIAZ, BORJA" w:date="2017-09-29T19:25:00Z">
                <w:pPr>
                  <w:keepNext/>
                  <w:keepLines/>
                  <w:widowControl w:val="0"/>
                  <w:autoSpaceDE w:val="0"/>
                  <w:autoSpaceDN w:val="0"/>
                  <w:adjustRightInd w:val="0"/>
                  <w:spacing w:before="200"/>
                  <w:outlineLvl w:val="4"/>
                </w:pPr>
              </w:pPrChange>
            </w:pPr>
            <w:ins w:id="8363" w:author="Borja Gonzalez" w:date="2017-09-28T19:31:00Z">
              <w:r w:rsidRPr="00E066BD">
                <w:rPr>
                  <w:lang w:val="en-US"/>
                  <w:rPrChange w:id="8364" w:author="Borja Gonzalez" w:date="2017-09-28T19:31:00Z">
                    <w:rPr>
                      <w:rFonts w:ascii="Monaco" w:hAnsi="Monaco" w:cs="Monaco"/>
                      <w:sz w:val="32"/>
                      <w:szCs w:val="32"/>
                      <w:lang w:val="en-US"/>
                    </w:rPr>
                  </w:rPrChange>
                </w:rPr>
                <w:lastRenderedPageBreak/>
                <w:t xml:space="preserve">            pointBorderWidth</w:t>
              </w:r>
              <w:r w:rsidRPr="00E066BD">
                <w:rPr>
                  <w:b/>
                  <w:bCs/>
                  <w:color w:val="CE5C00"/>
                  <w:lang w:val="en-US"/>
                  <w:rPrChange w:id="8365" w:author="Borja Gonzalez" w:date="2017-09-28T19:31:00Z">
                    <w:rPr>
                      <w:rFonts w:ascii="Monaco" w:hAnsi="Monaco" w:cs="Monaco"/>
                      <w:b/>
                      <w:bCs/>
                      <w:color w:val="CE5C00"/>
                      <w:sz w:val="32"/>
                      <w:szCs w:val="32"/>
                      <w:lang w:val="en-US"/>
                    </w:rPr>
                  </w:rPrChange>
                </w:rPr>
                <w:t>:</w:t>
              </w:r>
              <w:r w:rsidRPr="00E066BD">
                <w:rPr>
                  <w:lang w:val="en-US"/>
                  <w:rPrChange w:id="8366" w:author="Borja Gonzalez" w:date="2017-09-28T19:31:00Z">
                    <w:rPr>
                      <w:rFonts w:ascii="Monaco" w:hAnsi="Monaco" w:cs="Monaco"/>
                      <w:sz w:val="32"/>
                      <w:szCs w:val="32"/>
                      <w:lang w:val="en-US"/>
                    </w:rPr>
                  </w:rPrChange>
                </w:rPr>
                <w:t xml:space="preserve"> </w:t>
              </w:r>
              <w:r w:rsidRPr="00E066BD">
                <w:rPr>
                  <w:b/>
                  <w:bCs/>
                  <w:color w:val="0000CF"/>
                  <w:lang w:val="en-US"/>
                  <w:rPrChange w:id="8367" w:author="Borja Gonzalez" w:date="2017-09-28T19:31:00Z">
                    <w:rPr>
                      <w:rFonts w:ascii="Monaco" w:hAnsi="Monaco" w:cs="Monaco"/>
                      <w:b/>
                      <w:bCs/>
                      <w:color w:val="0000CF"/>
                      <w:sz w:val="32"/>
                      <w:szCs w:val="32"/>
                      <w:lang w:val="en-US"/>
                    </w:rPr>
                  </w:rPrChange>
                </w:rPr>
                <w:t>1</w:t>
              </w:r>
              <w:r w:rsidRPr="00E066BD">
                <w:rPr>
                  <w:b/>
                  <w:bCs/>
                  <w:lang w:val="en-US"/>
                  <w:rPrChange w:id="8368"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369" w:author="Borja Gonzalez" w:date="2017-09-28T19:31:00Z"/>
                <w:lang w:val="en-US"/>
                <w:rPrChange w:id="8370" w:author="Borja Gonzalez" w:date="2017-09-28T19:31:00Z">
                  <w:rPr>
                    <w:ins w:id="8371" w:author="Borja Gonzalez" w:date="2017-09-28T19:31:00Z"/>
                    <w:rFonts w:ascii="Monaco" w:eastAsiaTheme="majorEastAsia" w:hAnsi="Monaco" w:cs="Monaco"/>
                    <w:color w:val="243F60" w:themeColor="accent1" w:themeShade="7F"/>
                    <w:sz w:val="32"/>
                    <w:szCs w:val="32"/>
                    <w:lang w:val="en-US"/>
                  </w:rPr>
                </w:rPrChange>
              </w:rPr>
              <w:pPrChange w:id="8372" w:author="GONZALEZ DIAZ, BORJA" w:date="2017-09-29T19:25:00Z">
                <w:pPr>
                  <w:keepNext/>
                  <w:keepLines/>
                  <w:widowControl w:val="0"/>
                  <w:autoSpaceDE w:val="0"/>
                  <w:autoSpaceDN w:val="0"/>
                  <w:adjustRightInd w:val="0"/>
                  <w:spacing w:before="200"/>
                  <w:outlineLvl w:val="4"/>
                </w:pPr>
              </w:pPrChange>
            </w:pPr>
            <w:ins w:id="8373" w:author="Borja Gonzalez" w:date="2017-09-28T19:31:00Z">
              <w:r w:rsidRPr="00E066BD">
                <w:rPr>
                  <w:lang w:val="en-US"/>
                  <w:rPrChange w:id="8374" w:author="Borja Gonzalez" w:date="2017-09-28T19:31:00Z">
                    <w:rPr>
                      <w:rFonts w:ascii="Monaco" w:hAnsi="Monaco" w:cs="Monaco"/>
                      <w:sz w:val="32"/>
                      <w:szCs w:val="32"/>
                      <w:lang w:val="en-US"/>
                    </w:rPr>
                  </w:rPrChange>
                </w:rPr>
                <w:t xml:space="preserve">            pointHoverRadius</w:t>
              </w:r>
              <w:r w:rsidRPr="00E066BD">
                <w:rPr>
                  <w:b/>
                  <w:bCs/>
                  <w:color w:val="CE5C00"/>
                  <w:lang w:val="en-US"/>
                  <w:rPrChange w:id="8375" w:author="Borja Gonzalez" w:date="2017-09-28T19:31:00Z">
                    <w:rPr>
                      <w:rFonts w:ascii="Monaco" w:hAnsi="Monaco" w:cs="Monaco"/>
                      <w:b/>
                      <w:bCs/>
                      <w:color w:val="CE5C00"/>
                      <w:sz w:val="32"/>
                      <w:szCs w:val="32"/>
                      <w:lang w:val="en-US"/>
                    </w:rPr>
                  </w:rPrChange>
                </w:rPr>
                <w:t>:</w:t>
              </w:r>
              <w:r w:rsidRPr="00E066BD">
                <w:rPr>
                  <w:lang w:val="en-US"/>
                  <w:rPrChange w:id="8376" w:author="Borja Gonzalez" w:date="2017-09-28T19:31:00Z">
                    <w:rPr>
                      <w:rFonts w:ascii="Monaco" w:hAnsi="Monaco" w:cs="Monaco"/>
                      <w:sz w:val="32"/>
                      <w:szCs w:val="32"/>
                      <w:lang w:val="en-US"/>
                    </w:rPr>
                  </w:rPrChange>
                </w:rPr>
                <w:t xml:space="preserve"> </w:t>
              </w:r>
              <w:r w:rsidRPr="00E066BD">
                <w:rPr>
                  <w:b/>
                  <w:bCs/>
                  <w:color w:val="0000CF"/>
                  <w:lang w:val="en-US"/>
                  <w:rPrChange w:id="8377" w:author="Borja Gonzalez" w:date="2017-09-28T19:31:00Z">
                    <w:rPr>
                      <w:rFonts w:ascii="Monaco" w:hAnsi="Monaco" w:cs="Monaco"/>
                      <w:b/>
                      <w:bCs/>
                      <w:color w:val="0000CF"/>
                      <w:sz w:val="32"/>
                      <w:szCs w:val="32"/>
                      <w:lang w:val="en-US"/>
                    </w:rPr>
                  </w:rPrChange>
                </w:rPr>
                <w:t>5</w:t>
              </w:r>
              <w:r w:rsidRPr="00E066BD">
                <w:rPr>
                  <w:b/>
                  <w:bCs/>
                  <w:lang w:val="en-US"/>
                  <w:rPrChange w:id="8378"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379" w:author="Borja Gonzalez" w:date="2017-09-28T19:31:00Z"/>
                <w:lang w:val="en-US"/>
                <w:rPrChange w:id="8380" w:author="Borja Gonzalez" w:date="2017-09-28T19:31:00Z">
                  <w:rPr>
                    <w:ins w:id="8381" w:author="Borja Gonzalez" w:date="2017-09-28T19:31:00Z"/>
                    <w:rFonts w:ascii="Monaco" w:eastAsiaTheme="majorEastAsia" w:hAnsi="Monaco" w:cs="Monaco"/>
                    <w:color w:val="243F60" w:themeColor="accent1" w:themeShade="7F"/>
                    <w:sz w:val="32"/>
                    <w:szCs w:val="32"/>
                    <w:lang w:val="en-US"/>
                  </w:rPr>
                </w:rPrChange>
              </w:rPr>
              <w:pPrChange w:id="8382" w:author="GONZALEZ DIAZ, BORJA" w:date="2017-09-29T19:25:00Z">
                <w:pPr>
                  <w:keepNext/>
                  <w:keepLines/>
                  <w:widowControl w:val="0"/>
                  <w:autoSpaceDE w:val="0"/>
                  <w:autoSpaceDN w:val="0"/>
                  <w:adjustRightInd w:val="0"/>
                  <w:spacing w:before="200"/>
                  <w:outlineLvl w:val="4"/>
                </w:pPr>
              </w:pPrChange>
            </w:pPr>
            <w:ins w:id="8383" w:author="Borja Gonzalez" w:date="2017-09-28T19:31:00Z">
              <w:r w:rsidRPr="00E066BD">
                <w:rPr>
                  <w:lang w:val="en-US"/>
                  <w:rPrChange w:id="8384"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385" w:author="Borja Gonzalez" w:date="2017-09-28T19:31:00Z">
                    <w:rPr>
                      <w:rFonts w:ascii="Monaco" w:hAnsi="Monaco" w:cs="Monaco"/>
                      <w:b/>
                      <w:bCs/>
                      <w:color w:val="CE5C00"/>
                      <w:sz w:val="32"/>
                      <w:szCs w:val="32"/>
                      <w:lang w:val="en-US"/>
                    </w:rPr>
                  </w:rPrChange>
                </w:rPr>
                <w:t>:</w:t>
              </w:r>
              <w:r w:rsidRPr="00E066BD">
                <w:rPr>
                  <w:lang w:val="en-US"/>
                  <w:rPrChange w:id="8386" w:author="Borja Gonzalez" w:date="2017-09-28T19:31:00Z">
                    <w:rPr>
                      <w:rFonts w:ascii="Monaco" w:hAnsi="Monaco" w:cs="Monaco"/>
                      <w:sz w:val="32"/>
                      <w:szCs w:val="32"/>
                      <w:lang w:val="en-US"/>
                    </w:rPr>
                  </w:rPrChange>
                </w:rPr>
                <w:t xml:space="preserve"> </w:t>
              </w:r>
              <w:r w:rsidRPr="00E066BD">
                <w:rPr>
                  <w:color w:val="4E9A06"/>
                  <w:lang w:val="en-US"/>
                  <w:rPrChange w:id="8387" w:author="Borja Gonzalez" w:date="2017-09-28T19:31:00Z">
                    <w:rPr>
                      <w:rFonts w:ascii="Monaco" w:hAnsi="Monaco" w:cs="Monaco"/>
                      <w:color w:val="4E9A06"/>
                      <w:sz w:val="32"/>
                      <w:szCs w:val="32"/>
                      <w:lang w:val="en-US"/>
                    </w:rPr>
                  </w:rPrChange>
                </w:rPr>
                <w:t>"</w:t>
              </w:r>
              <w:proofErr w:type="gramStart"/>
              <w:r w:rsidRPr="00E066BD">
                <w:rPr>
                  <w:color w:val="4E9A06"/>
                  <w:lang w:val="en-US"/>
                  <w:rPrChange w:id="8388"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389" w:author="Borja Gonzalez" w:date="2017-09-28T19:31:00Z">
                    <w:rPr>
                      <w:rFonts w:ascii="Monaco" w:hAnsi="Monaco" w:cs="Monaco"/>
                      <w:color w:val="4E9A06"/>
                      <w:sz w:val="32"/>
                      <w:szCs w:val="32"/>
                      <w:lang w:val="en-US"/>
                    </w:rPr>
                  </w:rPrChange>
                </w:rPr>
                <w:t>247,70,74,1)"</w:t>
              </w:r>
              <w:r w:rsidRPr="00E066BD">
                <w:rPr>
                  <w:b/>
                  <w:bCs/>
                  <w:lang w:val="en-US"/>
                  <w:rPrChange w:id="839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391" w:author="Borja Gonzalez" w:date="2017-09-28T19:31:00Z"/>
                <w:lang w:val="en-US"/>
                <w:rPrChange w:id="8392" w:author="Borja Gonzalez" w:date="2017-09-28T19:31:00Z">
                  <w:rPr>
                    <w:ins w:id="8393" w:author="Borja Gonzalez" w:date="2017-09-28T19:31:00Z"/>
                    <w:rFonts w:ascii="Monaco" w:eastAsiaTheme="majorEastAsia" w:hAnsi="Monaco" w:cs="Monaco"/>
                    <w:color w:val="243F60" w:themeColor="accent1" w:themeShade="7F"/>
                    <w:sz w:val="32"/>
                    <w:szCs w:val="32"/>
                    <w:lang w:val="en-US"/>
                  </w:rPr>
                </w:rPrChange>
              </w:rPr>
              <w:pPrChange w:id="8394" w:author="GONZALEZ DIAZ, BORJA" w:date="2017-09-29T19:25:00Z">
                <w:pPr>
                  <w:keepNext/>
                  <w:keepLines/>
                  <w:widowControl w:val="0"/>
                  <w:autoSpaceDE w:val="0"/>
                  <w:autoSpaceDN w:val="0"/>
                  <w:adjustRightInd w:val="0"/>
                  <w:spacing w:before="200"/>
                  <w:outlineLvl w:val="4"/>
                </w:pPr>
              </w:pPrChange>
            </w:pPr>
            <w:ins w:id="8395" w:author="Borja Gonzalez" w:date="2017-09-28T19:31:00Z">
              <w:r w:rsidRPr="00E066BD">
                <w:rPr>
                  <w:lang w:val="en-US"/>
                  <w:rPrChange w:id="8396"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397" w:author="Borja Gonzalez" w:date="2017-09-28T19:31:00Z">
                    <w:rPr>
                      <w:rFonts w:ascii="Monaco" w:hAnsi="Monaco" w:cs="Monaco"/>
                      <w:b/>
                      <w:bCs/>
                      <w:color w:val="CE5C00"/>
                      <w:sz w:val="32"/>
                      <w:szCs w:val="32"/>
                      <w:lang w:val="en-US"/>
                    </w:rPr>
                  </w:rPrChange>
                </w:rPr>
                <w:t>:</w:t>
              </w:r>
              <w:r w:rsidRPr="00E066BD">
                <w:rPr>
                  <w:lang w:val="en-US"/>
                  <w:rPrChange w:id="8398" w:author="Borja Gonzalez" w:date="2017-09-28T19:31:00Z">
                    <w:rPr>
                      <w:rFonts w:ascii="Monaco" w:hAnsi="Monaco" w:cs="Monaco"/>
                      <w:sz w:val="32"/>
                      <w:szCs w:val="32"/>
                      <w:lang w:val="en-US"/>
                    </w:rPr>
                  </w:rPrChange>
                </w:rPr>
                <w:t xml:space="preserve"> </w:t>
              </w:r>
              <w:r w:rsidRPr="00E066BD">
                <w:rPr>
                  <w:color w:val="4E9A06"/>
                  <w:lang w:val="en-US"/>
                  <w:rPrChange w:id="8399" w:author="Borja Gonzalez" w:date="2017-09-28T19:31:00Z">
                    <w:rPr>
                      <w:rFonts w:ascii="Monaco" w:hAnsi="Monaco" w:cs="Monaco"/>
                      <w:color w:val="4E9A06"/>
                      <w:sz w:val="32"/>
                      <w:szCs w:val="32"/>
                      <w:lang w:val="en-US"/>
                    </w:rPr>
                  </w:rPrChange>
                </w:rPr>
                <w:t>"</w:t>
              </w:r>
              <w:proofErr w:type="gramStart"/>
              <w:r w:rsidRPr="00E066BD">
                <w:rPr>
                  <w:color w:val="4E9A06"/>
                  <w:lang w:val="en-US"/>
                  <w:rPrChange w:id="8400"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401" w:author="Borja Gonzalez" w:date="2017-09-28T19:31:00Z">
                    <w:rPr>
                      <w:rFonts w:ascii="Monaco" w:hAnsi="Monaco" w:cs="Monaco"/>
                      <w:color w:val="4E9A06"/>
                      <w:sz w:val="32"/>
                      <w:szCs w:val="32"/>
                      <w:lang w:val="en-US"/>
                    </w:rPr>
                  </w:rPrChange>
                </w:rPr>
                <w:t>220,220,220,1)"</w:t>
              </w:r>
              <w:r w:rsidRPr="00E066BD">
                <w:rPr>
                  <w:b/>
                  <w:bCs/>
                  <w:lang w:val="en-US"/>
                  <w:rPrChange w:id="8402"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403" w:author="Borja Gonzalez" w:date="2017-09-28T19:31:00Z"/>
                <w:lang w:val="en-US"/>
                <w:rPrChange w:id="8404" w:author="Borja Gonzalez" w:date="2017-09-28T19:31:00Z">
                  <w:rPr>
                    <w:ins w:id="8405" w:author="Borja Gonzalez" w:date="2017-09-28T19:31:00Z"/>
                    <w:rFonts w:ascii="Monaco" w:eastAsiaTheme="majorEastAsia" w:hAnsi="Monaco" w:cs="Monaco"/>
                    <w:color w:val="243F60" w:themeColor="accent1" w:themeShade="7F"/>
                    <w:sz w:val="32"/>
                    <w:szCs w:val="32"/>
                    <w:lang w:val="en-US"/>
                  </w:rPr>
                </w:rPrChange>
              </w:rPr>
              <w:pPrChange w:id="8406" w:author="GONZALEZ DIAZ, BORJA" w:date="2017-09-29T19:25:00Z">
                <w:pPr>
                  <w:keepNext/>
                  <w:keepLines/>
                  <w:widowControl w:val="0"/>
                  <w:autoSpaceDE w:val="0"/>
                  <w:autoSpaceDN w:val="0"/>
                  <w:adjustRightInd w:val="0"/>
                  <w:spacing w:before="200"/>
                  <w:outlineLvl w:val="4"/>
                </w:pPr>
              </w:pPrChange>
            </w:pPr>
            <w:ins w:id="8407" w:author="Borja Gonzalez" w:date="2017-09-28T19:31:00Z">
              <w:r w:rsidRPr="00E066BD">
                <w:rPr>
                  <w:lang w:val="en-US"/>
                  <w:rPrChange w:id="8408"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409" w:author="Borja Gonzalez" w:date="2017-09-28T19:31:00Z">
                    <w:rPr>
                      <w:rFonts w:ascii="Monaco" w:hAnsi="Monaco" w:cs="Monaco"/>
                      <w:b/>
                      <w:bCs/>
                      <w:color w:val="CE5C00"/>
                      <w:sz w:val="32"/>
                      <w:szCs w:val="32"/>
                      <w:lang w:val="en-US"/>
                    </w:rPr>
                  </w:rPrChange>
                </w:rPr>
                <w:t>:</w:t>
              </w:r>
              <w:r w:rsidRPr="00E066BD">
                <w:rPr>
                  <w:lang w:val="en-US"/>
                  <w:rPrChange w:id="8410" w:author="Borja Gonzalez" w:date="2017-09-28T19:31:00Z">
                    <w:rPr>
                      <w:rFonts w:ascii="Monaco" w:hAnsi="Monaco" w:cs="Monaco"/>
                      <w:sz w:val="32"/>
                      <w:szCs w:val="32"/>
                      <w:lang w:val="en-US"/>
                    </w:rPr>
                  </w:rPrChange>
                </w:rPr>
                <w:t xml:space="preserve"> </w:t>
              </w:r>
              <w:r w:rsidRPr="00E066BD">
                <w:rPr>
                  <w:b/>
                  <w:bCs/>
                  <w:color w:val="0000CF"/>
                  <w:lang w:val="en-US"/>
                  <w:rPrChange w:id="8411" w:author="Borja Gonzalez" w:date="2017-09-28T19:31:00Z">
                    <w:rPr>
                      <w:rFonts w:ascii="Monaco" w:hAnsi="Monaco" w:cs="Monaco"/>
                      <w:b/>
                      <w:bCs/>
                      <w:color w:val="0000CF"/>
                      <w:sz w:val="32"/>
                      <w:szCs w:val="32"/>
                      <w:lang w:val="en-US"/>
                    </w:rPr>
                  </w:rPrChange>
                </w:rPr>
                <w:t>2</w:t>
              </w:r>
              <w:r w:rsidRPr="00E066BD">
                <w:rPr>
                  <w:b/>
                  <w:bCs/>
                  <w:lang w:val="en-US"/>
                  <w:rPrChange w:id="8412"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413" w:author="Borja Gonzalez" w:date="2017-09-28T19:31:00Z"/>
                <w:lang w:val="en-US"/>
                <w:rPrChange w:id="8414" w:author="Borja Gonzalez" w:date="2017-09-28T19:31:00Z">
                  <w:rPr>
                    <w:ins w:id="8415" w:author="Borja Gonzalez" w:date="2017-09-28T19:31:00Z"/>
                    <w:rFonts w:ascii="Monaco" w:eastAsiaTheme="majorEastAsia" w:hAnsi="Monaco" w:cs="Monaco"/>
                    <w:color w:val="243F60" w:themeColor="accent1" w:themeShade="7F"/>
                    <w:sz w:val="32"/>
                    <w:szCs w:val="32"/>
                    <w:lang w:val="en-US"/>
                  </w:rPr>
                </w:rPrChange>
              </w:rPr>
              <w:pPrChange w:id="8416" w:author="GONZALEZ DIAZ, BORJA" w:date="2017-09-29T19:25:00Z">
                <w:pPr>
                  <w:keepNext/>
                  <w:keepLines/>
                  <w:widowControl w:val="0"/>
                  <w:autoSpaceDE w:val="0"/>
                  <w:autoSpaceDN w:val="0"/>
                  <w:adjustRightInd w:val="0"/>
                  <w:spacing w:before="200"/>
                  <w:outlineLvl w:val="4"/>
                </w:pPr>
              </w:pPrChange>
            </w:pPr>
            <w:ins w:id="8417" w:author="Borja Gonzalez" w:date="2017-09-28T19:31:00Z">
              <w:r w:rsidRPr="00E066BD">
                <w:rPr>
                  <w:lang w:val="en-US"/>
                  <w:rPrChange w:id="8418" w:author="Borja Gonzalez" w:date="2017-09-28T19:31:00Z">
                    <w:rPr>
                      <w:rFonts w:ascii="Monaco" w:hAnsi="Monaco" w:cs="Monaco"/>
                      <w:sz w:val="32"/>
                      <w:szCs w:val="32"/>
                      <w:lang w:val="en-US"/>
                    </w:rPr>
                  </w:rPrChange>
                </w:rPr>
                <w:t xml:space="preserve">            pointRadius</w:t>
              </w:r>
              <w:r w:rsidRPr="00E066BD">
                <w:rPr>
                  <w:b/>
                  <w:bCs/>
                  <w:color w:val="CE5C00"/>
                  <w:lang w:val="en-US"/>
                  <w:rPrChange w:id="8419" w:author="Borja Gonzalez" w:date="2017-09-28T19:31:00Z">
                    <w:rPr>
                      <w:rFonts w:ascii="Monaco" w:hAnsi="Monaco" w:cs="Monaco"/>
                      <w:b/>
                      <w:bCs/>
                      <w:color w:val="CE5C00"/>
                      <w:sz w:val="32"/>
                      <w:szCs w:val="32"/>
                      <w:lang w:val="en-US"/>
                    </w:rPr>
                  </w:rPrChange>
                </w:rPr>
                <w:t>:</w:t>
              </w:r>
              <w:r w:rsidRPr="00E066BD">
                <w:rPr>
                  <w:lang w:val="en-US"/>
                  <w:rPrChange w:id="8420" w:author="Borja Gonzalez" w:date="2017-09-28T19:31:00Z">
                    <w:rPr>
                      <w:rFonts w:ascii="Monaco" w:hAnsi="Monaco" w:cs="Monaco"/>
                      <w:sz w:val="32"/>
                      <w:szCs w:val="32"/>
                      <w:lang w:val="en-US"/>
                    </w:rPr>
                  </w:rPrChange>
                </w:rPr>
                <w:t xml:space="preserve"> </w:t>
              </w:r>
              <w:r w:rsidRPr="00E066BD">
                <w:rPr>
                  <w:b/>
                  <w:bCs/>
                  <w:color w:val="0000CF"/>
                  <w:lang w:val="en-US"/>
                  <w:rPrChange w:id="8421" w:author="Borja Gonzalez" w:date="2017-09-28T19:31:00Z">
                    <w:rPr>
                      <w:rFonts w:ascii="Monaco" w:hAnsi="Monaco" w:cs="Monaco"/>
                      <w:b/>
                      <w:bCs/>
                      <w:color w:val="0000CF"/>
                      <w:sz w:val="32"/>
                      <w:szCs w:val="32"/>
                      <w:lang w:val="en-US"/>
                    </w:rPr>
                  </w:rPrChange>
                </w:rPr>
                <w:t>1</w:t>
              </w:r>
              <w:r w:rsidRPr="00E066BD">
                <w:rPr>
                  <w:b/>
                  <w:bCs/>
                  <w:lang w:val="en-US"/>
                  <w:rPrChange w:id="8422"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423" w:author="Borja Gonzalez" w:date="2017-09-28T19:31:00Z"/>
                <w:lang w:val="en-US"/>
                <w:rPrChange w:id="8424" w:author="Borja Gonzalez" w:date="2017-09-28T19:31:00Z">
                  <w:rPr>
                    <w:ins w:id="8425" w:author="Borja Gonzalez" w:date="2017-09-28T19:31:00Z"/>
                    <w:rFonts w:ascii="Monaco" w:eastAsiaTheme="majorEastAsia" w:hAnsi="Monaco" w:cs="Monaco"/>
                    <w:color w:val="243F60" w:themeColor="accent1" w:themeShade="7F"/>
                    <w:sz w:val="32"/>
                    <w:szCs w:val="32"/>
                    <w:lang w:val="en-US"/>
                  </w:rPr>
                </w:rPrChange>
              </w:rPr>
              <w:pPrChange w:id="8426" w:author="GONZALEZ DIAZ, BORJA" w:date="2017-09-29T19:25:00Z">
                <w:pPr>
                  <w:keepNext/>
                  <w:keepLines/>
                  <w:widowControl w:val="0"/>
                  <w:autoSpaceDE w:val="0"/>
                  <w:autoSpaceDN w:val="0"/>
                  <w:adjustRightInd w:val="0"/>
                  <w:spacing w:before="200"/>
                  <w:outlineLvl w:val="4"/>
                </w:pPr>
              </w:pPrChange>
            </w:pPr>
            <w:ins w:id="8427" w:author="Borja Gonzalez" w:date="2017-09-28T19:31:00Z">
              <w:r w:rsidRPr="00E066BD">
                <w:rPr>
                  <w:lang w:val="en-US"/>
                  <w:rPrChange w:id="8428" w:author="Borja Gonzalez" w:date="2017-09-28T19:31:00Z">
                    <w:rPr>
                      <w:rFonts w:ascii="Monaco" w:hAnsi="Monaco" w:cs="Monaco"/>
                      <w:sz w:val="32"/>
                      <w:szCs w:val="32"/>
                      <w:lang w:val="en-US"/>
                    </w:rPr>
                  </w:rPrChange>
                </w:rPr>
                <w:t xml:space="preserve">            pointHitRadius</w:t>
              </w:r>
              <w:r w:rsidRPr="00E066BD">
                <w:rPr>
                  <w:b/>
                  <w:bCs/>
                  <w:color w:val="CE5C00"/>
                  <w:lang w:val="en-US"/>
                  <w:rPrChange w:id="8429" w:author="Borja Gonzalez" w:date="2017-09-28T19:31:00Z">
                    <w:rPr>
                      <w:rFonts w:ascii="Monaco" w:hAnsi="Monaco" w:cs="Monaco"/>
                      <w:b/>
                      <w:bCs/>
                      <w:color w:val="CE5C00"/>
                      <w:sz w:val="32"/>
                      <w:szCs w:val="32"/>
                      <w:lang w:val="en-US"/>
                    </w:rPr>
                  </w:rPrChange>
                </w:rPr>
                <w:t>:</w:t>
              </w:r>
              <w:r w:rsidRPr="00E066BD">
                <w:rPr>
                  <w:lang w:val="en-US"/>
                  <w:rPrChange w:id="8430" w:author="Borja Gonzalez" w:date="2017-09-28T19:31:00Z">
                    <w:rPr>
                      <w:rFonts w:ascii="Monaco" w:hAnsi="Monaco" w:cs="Monaco"/>
                      <w:sz w:val="32"/>
                      <w:szCs w:val="32"/>
                      <w:lang w:val="en-US"/>
                    </w:rPr>
                  </w:rPrChange>
                </w:rPr>
                <w:t xml:space="preserve"> </w:t>
              </w:r>
              <w:r w:rsidRPr="00E066BD">
                <w:rPr>
                  <w:b/>
                  <w:bCs/>
                  <w:color w:val="0000CF"/>
                  <w:lang w:val="en-US"/>
                  <w:rPrChange w:id="8431" w:author="Borja Gonzalez" w:date="2017-09-28T19:31:00Z">
                    <w:rPr>
                      <w:rFonts w:ascii="Monaco" w:hAnsi="Monaco" w:cs="Monaco"/>
                      <w:b/>
                      <w:bCs/>
                      <w:color w:val="0000CF"/>
                      <w:sz w:val="32"/>
                      <w:szCs w:val="32"/>
                      <w:lang w:val="en-US"/>
                    </w:rPr>
                  </w:rPrChange>
                </w:rPr>
                <w:t>10</w:t>
              </w:r>
              <w:r w:rsidRPr="00E066BD">
                <w:rPr>
                  <w:b/>
                  <w:bCs/>
                  <w:lang w:val="en-US"/>
                  <w:rPrChange w:id="8432"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433" w:author="Borja Gonzalez" w:date="2017-09-28T19:31:00Z"/>
                <w:lang w:val="en-US"/>
                <w:rPrChange w:id="8434" w:author="Borja Gonzalez" w:date="2017-09-28T19:31:00Z">
                  <w:rPr>
                    <w:ins w:id="8435" w:author="Borja Gonzalez" w:date="2017-09-28T19:31:00Z"/>
                    <w:rFonts w:ascii="Monaco" w:eastAsiaTheme="majorEastAsia" w:hAnsi="Monaco" w:cs="Monaco"/>
                    <w:color w:val="243F60" w:themeColor="accent1" w:themeShade="7F"/>
                    <w:sz w:val="32"/>
                    <w:szCs w:val="32"/>
                    <w:lang w:val="en-US"/>
                  </w:rPr>
                </w:rPrChange>
              </w:rPr>
              <w:pPrChange w:id="8436" w:author="GONZALEZ DIAZ, BORJA" w:date="2017-09-29T19:25:00Z">
                <w:pPr>
                  <w:keepNext/>
                  <w:keepLines/>
                  <w:widowControl w:val="0"/>
                  <w:autoSpaceDE w:val="0"/>
                  <w:autoSpaceDN w:val="0"/>
                  <w:adjustRightInd w:val="0"/>
                  <w:spacing w:before="200"/>
                  <w:outlineLvl w:val="4"/>
                </w:pPr>
              </w:pPrChange>
            </w:pPr>
            <w:ins w:id="8437" w:author="Borja Gonzalez" w:date="2017-09-28T19:31:00Z">
              <w:r w:rsidRPr="00E066BD">
                <w:rPr>
                  <w:lang w:val="en-US"/>
                  <w:rPrChange w:id="8438" w:author="Borja Gonzalez" w:date="2017-09-28T19:31:00Z">
                    <w:rPr>
                      <w:rFonts w:ascii="Monaco" w:hAnsi="Monaco" w:cs="Monaco"/>
                      <w:sz w:val="32"/>
                      <w:szCs w:val="32"/>
                      <w:lang w:val="en-US"/>
                    </w:rPr>
                  </w:rPrChange>
                </w:rPr>
                <w:t xml:space="preserve">            data</w:t>
              </w:r>
              <w:r w:rsidRPr="00E066BD">
                <w:rPr>
                  <w:b/>
                  <w:bCs/>
                  <w:color w:val="CE5C00"/>
                  <w:lang w:val="en-US"/>
                  <w:rPrChange w:id="8439" w:author="Borja Gonzalez" w:date="2017-09-28T19:31:00Z">
                    <w:rPr>
                      <w:rFonts w:ascii="Monaco" w:hAnsi="Monaco" w:cs="Monaco"/>
                      <w:b/>
                      <w:bCs/>
                      <w:color w:val="CE5C00"/>
                      <w:sz w:val="32"/>
                      <w:szCs w:val="32"/>
                      <w:lang w:val="en-US"/>
                    </w:rPr>
                  </w:rPrChange>
                </w:rPr>
                <w:t>:</w:t>
              </w:r>
              <w:r w:rsidRPr="00E066BD">
                <w:rPr>
                  <w:lang w:val="en-US"/>
                  <w:rPrChange w:id="8440" w:author="Borja Gonzalez" w:date="2017-09-28T19:31:00Z">
                    <w:rPr>
                      <w:rFonts w:ascii="Monaco" w:hAnsi="Monaco" w:cs="Monaco"/>
                      <w:sz w:val="32"/>
                      <w:szCs w:val="32"/>
                      <w:lang w:val="en-US"/>
                    </w:rPr>
                  </w:rPrChange>
                </w:rPr>
                <w:t xml:space="preserve"> maximo</w:t>
              </w:r>
              <w:r w:rsidRPr="00E066BD">
                <w:rPr>
                  <w:b/>
                  <w:bCs/>
                  <w:lang w:val="en-US"/>
                  <w:rPrChange w:id="8441"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442" w:author="Borja Gonzalez" w:date="2017-09-28T19:31:00Z"/>
                <w:lang w:val="en-US"/>
                <w:rPrChange w:id="8443" w:author="Borja Gonzalez" w:date="2017-09-28T19:31:00Z">
                  <w:rPr>
                    <w:ins w:id="8444" w:author="Borja Gonzalez" w:date="2017-09-28T19:31:00Z"/>
                    <w:rFonts w:ascii="Monaco" w:eastAsiaTheme="majorEastAsia" w:hAnsi="Monaco" w:cs="Monaco"/>
                    <w:color w:val="243F60" w:themeColor="accent1" w:themeShade="7F"/>
                    <w:sz w:val="32"/>
                    <w:szCs w:val="32"/>
                    <w:lang w:val="en-US"/>
                  </w:rPr>
                </w:rPrChange>
              </w:rPr>
              <w:pPrChange w:id="8445" w:author="GONZALEZ DIAZ, BORJA" w:date="2017-09-29T19:25:00Z">
                <w:pPr>
                  <w:keepNext/>
                  <w:keepLines/>
                  <w:widowControl w:val="0"/>
                  <w:autoSpaceDE w:val="0"/>
                  <w:autoSpaceDN w:val="0"/>
                  <w:adjustRightInd w:val="0"/>
                  <w:spacing w:before="200"/>
                  <w:outlineLvl w:val="4"/>
                </w:pPr>
              </w:pPrChange>
            </w:pPr>
            <w:ins w:id="8446" w:author="Borja Gonzalez" w:date="2017-09-28T19:31:00Z">
              <w:r w:rsidRPr="00E066BD">
                <w:rPr>
                  <w:lang w:val="en-US"/>
                  <w:rPrChange w:id="8447" w:author="Borja Gonzalez" w:date="2017-09-28T19:31:00Z">
                    <w:rPr>
                      <w:rFonts w:ascii="Monaco" w:hAnsi="Monaco" w:cs="Monaco"/>
                      <w:sz w:val="32"/>
                      <w:szCs w:val="32"/>
                      <w:lang w:val="en-US"/>
                    </w:rPr>
                  </w:rPrChange>
                </w:rPr>
                <w:t xml:space="preserve">            spanGaps</w:t>
              </w:r>
              <w:r w:rsidRPr="00E066BD">
                <w:rPr>
                  <w:b/>
                  <w:bCs/>
                  <w:color w:val="CE5C00"/>
                  <w:lang w:val="en-US"/>
                  <w:rPrChange w:id="8448" w:author="Borja Gonzalez" w:date="2017-09-28T19:31:00Z">
                    <w:rPr>
                      <w:rFonts w:ascii="Monaco" w:hAnsi="Monaco" w:cs="Monaco"/>
                      <w:b/>
                      <w:bCs/>
                      <w:color w:val="CE5C00"/>
                      <w:sz w:val="32"/>
                      <w:szCs w:val="32"/>
                      <w:lang w:val="en-US"/>
                    </w:rPr>
                  </w:rPrChange>
                </w:rPr>
                <w:t>:</w:t>
              </w:r>
              <w:r w:rsidRPr="00E066BD">
                <w:rPr>
                  <w:lang w:val="en-US"/>
                  <w:rPrChange w:id="8449" w:author="Borja Gonzalez" w:date="2017-09-28T19:31:00Z">
                    <w:rPr>
                      <w:rFonts w:ascii="Monaco" w:hAnsi="Monaco" w:cs="Monaco"/>
                      <w:sz w:val="32"/>
                      <w:szCs w:val="32"/>
                      <w:lang w:val="en-US"/>
                    </w:rPr>
                  </w:rPrChange>
                </w:rPr>
                <w:t xml:space="preserve"> </w:t>
              </w:r>
              <w:r w:rsidRPr="00E066BD">
                <w:rPr>
                  <w:b/>
                  <w:bCs/>
                  <w:color w:val="204A87"/>
                  <w:lang w:val="en-US"/>
                  <w:rPrChange w:id="8450" w:author="Borja Gonzalez" w:date="2017-09-28T19:31:00Z">
                    <w:rPr>
                      <w:rFonts w:ascii="Monaco" w:hAnsi="Monaco" w:cs="Monaco"/>
                      <w:b/>
                      <w:bCs/>
                      <w:color w:val="204A87"/>
                      <w:sz w:val="32"/>
                      <w:szCs w:val="32"/>
                      <w:lang w:val="en-US"/>
                    </w:rPr>
                  </w:rPrChange>
                </w:rPr>
                <w:t>false</w:t>
              </w:r>
              <w:r w:rsidRPr="00E066BD">
                <w:rPr>
                  <w:b/>
                  <w:bCs/>
                  <w:lang w:val="en-US"/>
                  <w:rPrChange w:id="8451"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452" w:author="Borja Gonzalez" w:date="2017-09-28T19:31:00Z"/>
                <w:lang w:val="en-US"/>
                <w:rPrChange w:id="8453" w:author="Borja Gonzalez" w:date="2017-09-28T19:31:00Z">
                  <w:rPr>
                    <w:ins w:id="8454" w:author="Borja Gonzalez" w:date="2017-09-28T19:31:00Z"/>
                    <w:rFonts w:ascii="Monaco" w:eastAsiaTheme="majorEastAsia" w:hAnsi="Monaco" w:cs="Monaco"/>
                    <w:color w:val="243F60" w:themeColor="accent1" w:themeShade="7F"/>
                    <w:sz w:val="32"/>
                    <w:szCs w:val="32"/>
                    <w:lang w:val="en-US"/>
                  </w:rPr>
                </w:rPrChange>
              </w:rPr>
              <w:pPrChange w:id="8455" w:author="GONZALEZ DIAZ, BORJA" w:date="2017-09-29T19:25:00Z">
                <w:pPr>
                  <w:keepNext/>
                  <w:keepLines/>
                  <w:widowControl w:val="0"/>
                  <w:autoSpaceDE w:val="0"/>
                  <w:autoSpaceDN w:val="0"/>
                  <w:adjustRightInd w:val="0"/>
                  <w:spacing w:before="200"/>
                  <w:outlineLvl w:val="4"/>
                </w:pPr>
              </w:pPrChange>
            </w:pPr>
            <w:ins w:id="8456" w:author="Borja Gonzalez" w:date="2017-09-28T19:31:00Z">
              <w:r w:rsidRPr="00E066BD">
                <w:rPr>
                  <w:lang w:val="en-US"/>
                  <w:rPrChange w:id="8457" w:author="Borja Gonzalez" w:date="2017-09-28T19:31:00Z">
                    <w:rPr>
                      <w:rFonts w:ascii="Monaco" w:hAnsi="Monaco" w:cs="Monaco"/>
                      <w:sz w:val="32"/>
                      <w:szCs w:val="32"/>
                      <w:lang w:val="en-US"/>
                    </w:rPr>
                  </w:rPrChange>
                </w:rPr>
                <w:t xml:space="preserve">        </w:t>
              </w:r>
              <w:r w:rsidRPr="00E066BD">
                <w:rPr>
                  <w:b/>
                  <w:bCs/>
                  <w:lang w:val="en-US"/>
                  <w:rPrChange w:id="8458"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459" w:author="Borja Gonzalez" w:date="2017-09-28T19:31:00Z"/>
                <w:lang w:val="en-US"/>
                <w:rPrChange w:id="8460" w:author="Borja Gonzalez" w:date="2017-09-28T19:31:00Z">
                  <w:rPr>
                    <w:ins w:id="8461" w:author="Borja Gonzalez" w:date="2017-09-28T19:31:00Z"/>
                    <w:rFonts w:ascii="Monaco" w:eastAsiaTheme="majorEastAsia" w:hAnsi="Monaco" w:cs="Monaco"/>
                    <w:color w:val="243F60" w:themeColor="accent1" w:themeShade="7F"/>
                    <w:sz w:val="32"/>
                    <w:szCs w:val="32"/>
                    <w:lang w:val="en-US"/>
                  </w:rPr>
                </w:rPrChange>
              </w:rPr>
              <w:pPrChange w:id="8462" w:author="GONZALEZ DIAZ, BORJA" w:date="2017-09-29T19:25:00Z">
                <w:pPr>
                  <w:keepNext/>
                  <w:keepLines/>
                  <w:widowControl w:val="0"/>
                  <w:autoSpaceDE w:val="0"/>
                  <w:autoSpaceDN w:val="0"/>
                  <w:adjustRightInd w:val="0"/>
                  <w:spacing w:before="200"/>
                  <w:outlineLvl w:val="4"/>
                </w:pPr>
              </w:pPrChange>
            </w:pPr>
            <w:ins w:id="8463" w:author="Borja Gonzalez" w:date="2017-09-28T19:31:00Z">
              <w:r w:rsidRPr="00E066BD">
                <w:rPr>
                  <w:lang w:val="en-US"/>
                  <w:rPrChange w:id="8464" w:author="Borja Gonzalez" w:date="2017-09-28T19:31:00Z">
                    <w:rPr>
                      <w:rFonts w:ascii="Monaco" w:hAnsi="Monaco" w:cs="Monaco"/>
                      <w:sz w:val="32"/>
                      <w:szCs w:val="32"/>
                      <w:lang w:val="en-US"/>
                    </w:rPr>
                  </w:rPrChange>
                </w:rPr>
                <w:t xml:space="preserve">        </w:t>
              </w:r>
              <w:r w:rsidRPr="00E066BD">
                <w:rPr>
                  <w:b/>
                  <w:bCs/>
                  <w:lang w:val="en-US"/>
                  <w:rPrChange w:id="8465"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466" w:author="Borja Gonzalez" w:date="2017-09-28T19:31:00Z"/>
                <w:lang w:val="en-US"/>
                <w:rPrChange w:id="8467" w:author="Borja Gonzalez" w:date="2017-09-28T19:31:00Z">
                  <w:rPr>
                    <w:ins w:id="8468" w:author="Borja Gonzalez" w:date="2017-09-28T19:31:00Z"/>
                    <w:rFonts w:ascii="Monaco" w:eastAsiaTheme="majorEastAsia" w:hAnsi="Monaco" w:cs="Monaco"/>
                    <w:color w:val="243F60" w:themeColor="accent1" w:themeShade="7F"/>
                    <w:sz w:val="32"/>
                    <w:szCs w:val="32"/>
                    <w:lang w:val="en-US"/>
                  </w:rPr>
                </w:rPrChange>
              </w:rPr>
              <w:pPrChange w:id="8469" w:author="GONZALEZ DIAZ, BORJA" w:date="2017-09-29T19:25:00Z">
                <w:pPr>
                  <w:keepNext/>
                  <w:keepLines/>
                  <w:widowControl w:val="0"/>
                  <w:autoSpaceDE w:val="0"/>
                  <w:autoSpaceDN w:val="0"/>
                  <w:adjustRightInd w:val="0"/>
                  <w:spacing w:before="200"/>
                  <w:outlineLvl w:val="4"/>
                </w:pPr>
              </w:pPrChange>
            </w:pPr>
            <w:ins w:id="8470" w:author="Borja Gonzalez" w:date="2017-09-28T19:31:00Z">
              <w:r w:rsidRPr="00E066BD">
                <w:rPr>
                  <w:lang w:val="en-US"/>
                  <w:rPrChange w:id="8471" w:author="Borja Gonzalez" w:date="2017-09-28T19:31:00Z">
                    <w:rPr>
                      <w:rFonts w:ascii="Monaco" w:hAnsi="Monaco" w:cs="Monaco"/>
                      <w:sz w:val="32"/>
                      <w:szCs w:val="32"/>
                      <w:lang w:val="en-US"/>
                    </w:rPr>
                  </w:rPrChange>
                </w:rPr>
                <w:t xml:space="preserve">            label</w:t>
              </w:r>
              <w:r w:rsidRPr="00E066BD">
                <w:rPr>
                  <w:b/>
                  <w:bCs/>
                  <w:color w:val="CE5C00"/>
                  <w:lang w:val="en-US"/>
                  <w:rPrChange w:id="8472" w:author="Borja Gonzalez" w:date="2017-09-28T19:31:00Z">
                    <w:rPr>
                      <w:rFonts w:ascii="Monaco" w:hAnsi="Monaco" w:cs="Monaco"/>
                      <w:b/>
                      <w:bCs/>
                      <w:color w:val="CE5C00"/>
                      <w:sz w:val="32"/>
                      <w:szCs w:val="32"/>
                      <w:lang w:val="en-US"/>
                    </w:rPr>
                  </w:rPrChange>
                </w:rPr>
                <w:t>:</w:t>
              </w:r>
              <w:r w:rsidRPr="00E066BD">
                <w:rPr>
                  <w:lang w:val="en-US"/>
                  <w:rPrChange w:id="8473" w:author="Borja Gonzalez" w:date="2017-09-28T19:31:00Z">
                    <w:rPr>
                      <w:rFonts w:ascii="Monaco" w:hAnsi="Monaco" w:cs="Monaco"/>
                      <w:sz w:val="32"/>
                      <w:szCs w:val="32"/>
                      <w:lang w:val="en-US"/>
                    </w:rPr>
                  </w:rPrChange>
                </w:rPr>
                <w:t xml:space="preserve"> titulo2</w:t>
              </w:r>
              <w:r w:rsidRPr="00E066BD">
                <w:rPr>
                  <w:b/>
                  <w:bCs/>
                  <w:lang w:val="en-US"/>
                  <w:rPrChange w:id="8474"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475" w:author="Borja Gonzalez" w:date="2017-09-28T19:31:00Z"/>
                <w:lang w:val="en-US"/>
                <w:rPrChange w:id="8476" w:author="Borja Gonzalez" w:date="2017-09-28T19:31:00Z">
                  <w:rPr>
                    <w:ins w:id="8477" w:author="Borja Gonzalez" w:date="2017-09-28T19:31:00Z"/>
                    <w:rFonts w:ascii="Monaco" w:eastAsiaTheme="majorEastAsia" w:hAnsi="Monaco" w:cs="Monaco"/>
                    <w:color w:val="243F60" w:themeColor="accent1" w:themeShade="7F"/>
                    <w:sz w:val="32"/>
                    <w:szCs w:val="32"/>
                    <w:lang w:val="en-US"/>
                  </w:rPr>
                </w:rPrChange>
              </w:rPr>
              <w:pPrChange w:id="8478" w:author="GONZALEZ DIAZ, BORJA" w:date="2017-09-29T19:25:00Z">
                <w:pPr>
                  <w:keepNext/>
                  <w:keepLines/>
                  <w:widowControl w:val="0"/>
                  <w:autoSpaceDE w:val="0"/>
                  <w:autoSpaceDN w:val="0"/>
                  <w:adjustRightInd w:val="0"/>
                  <w:spacing w:before="200"/>
                  <w:outlineLvl w:val="4"/>
                </w:pPr>
              </w:pPrChange>
            </w:pPr>
            <w:ins w:id="8479" w:author="Borja Gonzalez" w:date="2017-09-28T19:31:00Z">
              <w:r w:rsidRPr="00E066BD">
                <w:rPr>
                  <w:lang w:val="en-US"/>
                  <w:rPrChange w:id="8480" w:author="Borja Gonzalez" w:date="2017-09-28T19:31:00Z">
                    <w:rPr>
                      <w:rFonts w:ascii="Monaco" w:hAnsi="Monaco" w:cs="Monaco"/>
                      <w:sz w:val="32"/>
                      <w:szCs w:val="32"/>
                      <w:lang w:val="en-US"/>
                    </w:rPr>
                  </w:rPrChange>
                </w:rPr>
                <w:t xml:space="preserve">            fill</w:t>
              </w:r>
              <w:r w:rsidRPr="00E066BD">
                <w:rPr>
                  <w:b/>
                  <w:bCs/>
                  <w:color w:val="CE5C00"/>
                  <w:lang w:val="en-US"/>
                  <w:rPrChange w:id="8481" w:author="Borja Gonzalez" w:date="2017-09-28T19:31:00Z">
                    <w:rPr>
                      <w:rFonts w:ascii="Monaco" w:hAnsi="Monaco" w:cs="Monaco"/>
                      <w:b/>
                      <w:bCs/>
                      <w:color w:val="CE5C00"/>
                      <w:sz w:val="32"/>
                      <w:szCs w:val="32"/>
                      <w:lang w:val="en-US"/>
                    </w:rPr>
                  </w:rPrChange>
                </w:rPr>
                <w:t>:</w:t>
              </w:r>
              <w:r w:rsidRPr="00E066BD">
                <w:rPr>
                  <w:lang w:val="en-US"/>
                  <w:rPrChange w:id="8482" w:author="Borja Gonzalez" w:date="2017-09-28T19:31:00Z">
                    <w:rPr>
                      <w:rFonts w:ascii="Monaco" w:hAnsi="Monaco" w:cs="Monaco"/>
                      <w:sz w:val="32"/>
                      <w:szCs w:val="32"/>
                      <w:lang w:val="en-US"/>
                    </w:rPr>
                  </w:rPrChange>
                </w:rPr>
                <w:t xml:space="preserve"> </w:t>
              </w:r>
              <w:r w:rsidRPr="00E066BD">
                <w:rPr>
                  <w:b/>
                  <w:bCs/>
                  <w:color w:val="204A87"/>
                  <w:lang w:val="en-US"/>
                  <w:rPrChange w:id="8483" w:author="Borja Gonzalez" w:date="2017-09-28T19:31:00Z">
                    <w:rPr>
                      <w:rFonts w:ascii="Monaco" w:hAnsi="Monaco" w:cs="Monaco"/>
                      <w:b/>
                      <w:bCs/>
                      <w:color w:val="204A87"/>
                      <w:sz w:val="32"/>
                      <w:szCs w:val="32"/>
                      <w:lang w:val="en-US"/>
                    </w:rPr>
                  </w:rPrChange>
                </w:rPr>
                <w:t>false</w:t>
              </w:r>
              <w:r w:rsidRPr="00E066BD">
                <w:rPr>
                  <w:b/>
                  <w:bCs/>
                  <w:lang w:val="en-US"/>
                  <w:rPrChange w:id="8484"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485" w:author="Borja Gonzalez" w:date="2017-09-28T19:31:00Z"/>
                <w:lang w:val="en-US"/>
                <w:rPrChange w:id="8486" w:author="Borja Gonzalez" w:date="2017-09-28T19:31:00Z">
                  <w:rPr>
                    <w:ins w:id="8487" w:author="Borja Gonzalez" w:date="2017-09-28T19:31:00Z"/>
                    <w:rFonts w:ascii="Monaco" w:eastAsiaTheme="majorEastAsia" w:hAnsi="Monaco" w:cs="Monaco"/>
                    <w:color w:val="243F60" w:themeColor="accent1" w:themeShade="7F"/>
                    <w:sz w:val="32"/>
                    <w:szCs w:val="32"/>
                    <w:lang w:val="en-US"/>
                  </w:rPr>
                </w:rPrChange>
              </w:rPr>
              <w:pPrChange w:id="8488" w:author="GONZALEZ DIAZ, BORJA" w:date="2017-09-29T19:25:00Z">
                <w:pPr>
                  <w:keepNext/>
                  <w:keepLines/>
                  <w:widowControl w:val="0"/>
                  <w:autoSpaceDE w:val="0"/>
                  <w:autoSpaceDN w:val="0"/>
                  <w:adjustRightInd w:val="0"/>
                  <w:spacing w:before="200"/>
                  <w:outlineLvl w:val="4"/>
                </w:pPr>
              </w:pPrChange>
            </w:pPr>
            <w:ins w:id="8489" w:author="Borja Gonzalez" w:date="2017-09-28T19:31:00Z">
              <w:r w:rsidRPr="00E066BD">
                <w:rPr>
                  <w:lang w:val="en-US"/>
                  <w:rPrChange w:id="8490" w:author="Borja Gonzalez" w:date="2017-09-28T19:31:00Z">
                    <w:rPr>
                      <w:rFonts w:ascii="Monaco" w:hAnsi="Monaco" w:cs="Monaco"/>
                      <w:sz w:val="32"/>
                      <w:szCs w:val="32"/>
                      <w:lang w:val="en-US"/>
                    </w:rPr>
                  </w:rPrChange>
                </w:rPr>
                <w:t xml:space="preserve">            lineTension</w:t>
              </w:r>
              <w:r w:rsidRPr="00E066BD">
                <w:rPr>
                  <w:b/>
                  <w:bCs/>
                  <w:color w:val="CE5C00"/>
                  <w:lang w:val="en-US"/>
                  <w:rPrChange w:id="8491" w:author="Borja Gonzalez" w:date="2017-09-28T19:31:00Z">
                    <w:rPr>
                      <w:rFonts w:ascii="Monaco" w:hAnsi="Monaco" w:cs="Monaco"/>
                      <w:b/>
                      <w:bCs/>
                      <w:color w:val="CE5C00"/>
                      <w:sz w:val="32"/>
                      <w:szCs w:val="32"/>
                      <w:lang w:val="en-US"/>
                    </w:rPr>
                  </w:rPrChange>
                </w:rPr>
                <w:t>:</w:t>
              </w:r>
              <w:r w:rsidRPr="00E066BD">
                <w:rPr>
                  <w:lang w:val="en-US"/>
                  <w:rPrChange w:id="8492" w:author="Borja Gonzalez" w:date="2017-09-28T19:31:00Z">
                    <w:rPr>
                      <w:rFonts w:ascii="Monaco" w:hAnsi="Monaco" w:cs="Monaco"/>
                      <w:sz w:val="32"/>
                      <w:szCs w:val="32"/>
                      <w:lang w:val="en-US"/>
                    </w:rPr>
                  </w:rPrChange>
                </w:rPr>
                <w:t xml:space="preserve"> </w:t>
              </w:r>
              <w:r w:rsidRPr="00E066BD">
                <w:rPr>
                  <w:b/>
                  <w:bCs/>
                  <w:color w:val="0000CF"/>
                  <w:lang w:val="en-US"/>
                  <w:rPrChange w:id="8493" w:author="Borja Gonzalez" w:date="2017-09-28T19:31:00Z">
                    <w:rPr>
                      <w:rFonts w:ascii="Monaco" w:hAnsi="Monaco" w:cs="Monaco"/>
                      <w:b/>
                      <w:bCs/>
                      <w:color w:val="0000CF"/>
                      <w:sz w:val="32"/>
                      <w:szCs w:val="32"/>
                      <w:lang w:val="en-US"/>
                    </w:rPr>
                  </w:rPrChange>
                </w:rPr>
                <w:t>0.5</w:t>
              </w:r>
              <w:r w:rsidRPr="00E066BD">
                <w:rPr>
                  <w:b/>
                  <w:bCs/>
                  <w:lang w:val="en-US"/>
                  <w:rPrChange w:id="8494"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495" w:author="Borja Gonzalez" w:date="2017-09-28T19:31:00Z"/>
                <w:lang w:val="en-US"/>
                <w:rPrChange w:id="8496" w:author="Borja Gonzalez" w:date="2017-09-28T19:31:00Z">
                  <w:rPr>
                    <w:ins w:id="8497" w:author="Borja Gonzalez" w:date="2017-09-28T19:31:00Z"/>
                    <w:rFonts w:ascii="Monaco" w:eastAsiaTheme="majorEastAsia" w:hAnsi="Monaco" w:cs="Monaco"/>
                    <w:color w:val="243F60" w:themeColor="accent1" w:themeShade="7F"/>
                    <w:sz w:val="32"/>
                    <w:szCs w:val="32"/>
                    <w:lang w:val="en-US"/>
                  </w:rPr>
                </w:rPrChange>
              </w:rPr>
              <w:pPrChange w:id="8498" w:author="GONZALEZ DIAZ, BORJA" w:date="2017-09-29T19:25:00Z">
                <w:pPr>
                  <w:keepNext/>
                  <w:keepLines/>
                  <w:widowControl w:val="0"/>
                  <w:autoSpaceDE w:val="0"/>
                  <w:autoSpaceDN w:val="0"/>
                  <w:adjustRightInd w:val="0"/>
                  <w:spacing w:before="200"/>
                  <w:outlineLvl w:val="4"/>
                </w:pPr>
              </w:pPrChange>
            </w:pPr>
            <w:ins w:id="8499" w:author="Borja Gonzalez" w:date="2017-09-28T19:31:00Z">
              <w:r w:rsidRPr="00E066BD">
                <w:rPr>
                  <w:lang w:val="en-US"/>
                  <w:rPrChange w:id="8500" w:author="Borja Gonzalez" w:date="2017-09-28T19:31:00Z">
                    <w:rPr>
                      <w:rFonts w:ascii="Monaco" w:hAnsi="Monaco" w:cs="Monaco"/>
                      <w:sz w:val="32"/>
                      <w:szCs w:val="32"/>
                      <w:lang w:val="en-US"/>
                    </w:rPr>
                  </w:rPrChange>
                </w:rPr>
                <w:t xml:space="preserve">            backgroundColor</w:t>
              </w:r>
              <w:r w:rsidRPr="00E066BD">
                <w:rPr>
                  <w:b/>
                  <w:bCs/>
                  <w:color w:val="CE5C00"/>
                  <w:lang w:val="en-US"/>
                  <w:rPrChange w:id="8501" w:author="Borja Gonzalez" w:date="2017-09-28T19:31:00Z">
                    <w:rPr>
                      <w:rFonts w:ascii="Monaco" w:hAnsi="Monaco" w:cs="Monaco"/>
                      <w:b/>
                      <w:bCs/>
                      <w:color w:val="CE5C00"/>
                      <w:sz w:val="32"/>
                      <w:szCs w:val="32"/>
                      <w:lang w:val="en-US"/>
                    </w:rPr>
                  </w:rPrChange>
                </w:rPr>
                <w:t>:</w:t>
              </w:r>
              <w:r w:rsidRPr="00E066BD">
                <w:rPr>
                  <w:lang w:val="en-US"/>
                  <w:rPrChange w:id="8502" w:author="Borja Gonzalez" w:date="2017-09-28T19:31:00Z">
                    <w:rPr>
                      <w:rFonts w:ascii="Monaco" w:hAnsi="Monaco" w:cs="Monaco"/>
                      <w:sz w:val="32"/>
                      <w:szCs w:val="32"/>
                      <w:lang w:val="en-US"/>
                    </w:rPr>
                  </w:rPrChange>
                </w:rPr>
                <w:t xml:space="preserve"> </w:t>
              </w:r>
              <w:r w:rsidRPr="00E066BD">
                <w:rPr>
                  <w:color w:val="4E9A06"/>
                  <w:lang w:val="en-US"/>
                  <w:rPrChange w:id="8503" w:author="Borja Gonzalez" w:date="2017-09-28T19:31:00Z">
                    <w:rPr>
                      <w:rFonts w:ascii="Monaco" w:hAnsi="Monaco" w:cs="Monaco"/>
                      <w:color w:val="4E9A06"/>
                      <w:sz w:val="32"/>
                      <w:szCs w:val="32"/>
                      <w:lang w:val="en-US"/>
                    </w:rPr>
                  </w:rPrChange>
                </w:rPr>
                <w:t>"</w:t>
              </w:r>
              <w:proofErr w:type="gramStart"/>
              <w:r w:rsidRPr="00E066BD">
                <w:rPr>
                  <w:color w:val="4E9A06"/>
                  <w:lang w:val="en-US"/>
                  <w:rPrChange w:id="8504"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505" w:author="Borja Gonzalez" w:date="2017-09-28T19:31:00Z">
                    <w:rPr>
                      <w:rFonts w:ascii="Monaco" w:hAnsi="Monaco" w:cs="Monaco"/>
                      <w:color w:val="4E9A06"/>
                      <w:sz w:val="32"/>
                      <w:szCs w:val="32"/>
                      <w:lang w:val="en-US"/>
                    </w:rPr>
                  </w:rPrChange>
                </w:rPr>
                <w:t>75,192,192,0.4)"</w:t>
              </w:r>
              <w:r w:rsidRPr="00E066BD">
                <w:rPr>
                  <w:b/>
                  <w:bCs/>
                  <w:lang w:val="en-US"/>
                  <w:rPrChange w:id="8506"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507" w:author="Borja Gonzalez" w:date="2017-09-28T19:31:00Z"/>
                <w:lang w:val="en-US"/>
                <w:rPrChange w:id="8508" w:author="Borja Gonzalez" w:date="2017-09-28T19:31:00Z">
                  <w:rPr>
                    <w:ins w:id="8509" w:author="Borja Gonzalez" w:date="2017-09-28T19:31:00Z"/>
                    <w:rFonts w:ascii="Monaco" w:eastAsiaTheme="majorEastAsia" w:hAnsi="Monaco" w:cs="Monaco"/>
                    <w:color w:val="243F60" w:themeColor="accent1" w:themeShade="7F"/>
                    <w:sz w:val="32"/>
                    <w:szCs w:val="32"/>
                    <w:lang w:val="en-US"/>
                  </w:rPr>
                </w:rPrChange>
              </w:rPr>
              <w:pPrChange w:id="8510" w:author="GONZALEZ DIAZ, BORJA" w:date="2017-09-29T19:25:00Z">
                <w:pPr>
                  <w:keepNext/>
                  <w:keepLines/>
                  <w:widowControl w:val="0"/>
                  <w:autoSpaceDE w:val="0"/>
                  <w:autoSpaceDN w:val="0"/>
                  <w:adjustRightInd w:val="0"/>
                  <w:spacing w:before="200"/>
                  <w:outlineLvl w:val="4"/>
                </w:pPr>
              </w:pPrChange>
            </w:pPr>
            <w:ins w:id="8511" w:author="Borja Gonzalez" w:date="2017-09-28T19:31:00Z">
              <w:r w:rsidRPr="00E066BD">
                <w:rPr>
                  <w:lang w:val="en-US"/>
                  <w:rPrChange w:id="8512" w:author="Borja Gonzalez" w:date="2017-09-28T19:31:00Z">
                    <w:rPr>
                      <w:rFonts w:ascii="Monaco" w:hAnsi="Monaco" w:cs="Monaco"/>
                      <w:sz w:val="32"/>
                      <w:szCs w:val="32"/>
                      <w:lang w:val="en-US"/>
                    </w:rPr>
                  </w:rPrChange>
                </w:rPr>
                <w:t xml:space="preserve">            borderColor</w:t>
              </w:r>
              <w:r w:rsidRPr="00E066BD">
                <w:rPr>
                  <w:b/>
                  <w:bCs/>
                  <w:color w:val="CE5C00"/>
                  <w:lang w:val="en-US"/>
                  <w:rPrChange w:id="8513" w:author="Borja Gonzalez" w:date="2017-09-28T19:31:00Z">
                    <w:rPr>
                      <w:rFonts w:ascii="Monaco" w:hAnsi="Monaco" w:cs="Monaco"/>
                      <w:b/>
                      <w:bCs/>
                      <w:color w:val="CE5C00"/>
                      <w:sz w:val="32"/>
                      <w:szCs w:val="32"/>
                      <w:lang w:val="en-US"/>
                    </w:rPr>
                  </w:rPrChange>
                </w:rPr>
                <w:t>:</w:t>
              </w:r>
              <w:r w:rsidRPr="00E066BD">
                <w:rPr>
                  <w:lang w:val="en-US"/>
                  <w:rPrChange w:id="8514" w:author="Borja Gonzalez" w:date="2017-09-28T19:31:00Z">
                    <w:rPr>
                      <w:rFonts w:ascii="Monaco" w:hAnsi="Monaco" w:cs="Monaco"/>
                      <w:sz w:val="32"/>
                      <w:szCs w:val="32"/>
                      <w:lang w:val="en-US"/>
                    </w:rPr>
                  </w:rPrChange>
                </w:rPr>
                <w:t xml:space="preserve"> </w:t>
              </w:r>
              <w:r w:rsidRPr="00E066BD">
                <w:rPr>
                  <w:color w:val="4E9A06"/>
                  <w:lang w:val="en-US"/>
                  <w:rPrChange w:id="8515" w:author="Borja Gonzalez" w:date="2017-09-28T19:31:00Z">
                    <w:rPr>
                      <w:rFonts w:ascii="Monaco" w:hAnsi="Monaco" w:cs="Monaco"/>
                      <w:color w:val="4E9A06"/>
                      <w:sz w:val="32"/>
                      <w:szCs w:val="32"/>
                      <w:lang w:val="en-US"/>
                    </w:rPr>
                  </w:rPrChange>
                </w:rPr>
                <w:t>"</w:t>
              </w:r>
              <w:proofErr w:type="gramStart"/>
              <w:r w:rsidRPr="00E066BD">
                <w:rPr>
                  <w:color w:val="4E9A06"/>
                  <w:lang w:val="en-US"/>
                  <w:rPrChange w:id="851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517" w:author="Borja Gonzalez" w:date="2017-09-28T19:31:00Z">
                    <w:rPr>
                      <w:rFonts w:ascii="Monaco" w:hAnsi="Monaco" w:cs="Monaco"/>
                      <w:color w:val="4E9A06"/>
                      <w:sz w:val="32"/>
                      <w:szCs w:val="32"/>
                      <w:lang w:val="en-US"/>
                    </w:rPr>
                  </w:rPrChange>
                </w:rPr>
                <w:t>75,192,192,1)"</w:t>
              </w:r>
              <w:r w:rsidRPr="00E066BD">
                <w:rPr>
                  <w:b/>
                  <w:bCs/>
                  <w:lang w:val="en-US"/>
                  <w:rPrChange w:id="8518"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519" w:author="Borja Gonzalez" w:date="2017-09-28T19:31:00Z"/>
                <w:lang w:val="en-US"/>
                <w:rPrChange w:id="8520" w:author="Borja Gonzalez" w:date="2017-09-28T19:31:00Z">
                  <w:rPr>
                    <w:ins w:id="8521" w:author="Borja Gonzalez" w:date="2017-09-28T19:31:00Z"/>
                    <w:rFonts w:ascii="Monaco" w:eastAsiaTheme="majorEastAsia" w:hAnsi="Monaco" w:cs="Monaco"/>
                    <w:color w:val="243F60" w:themeColor="accent1" w:themeShade="7F"/>
                    <w:sz w:val="32"/>
                    <w:szCs w:val="32"/>
                    <w:lang w:val="en-US"/>
                  </w:rPr>
                </w:rPrChange>
              </w:rPr>
              <w:pPrChange w:id="8522" w:author="GONZALEZ DIAZ, BORJA" w:date="2017-09-29T19:25:00Z">
                <w:pPr>
                  <w:keepNext/>
                  <w:keepLines/>
                  <w:widowControl w:val="0"/>
                  <w:autoSpaceDE w:val="0"/>
                  <w:autoSpaceDN w:val="0"/>
                  <w:adjustRightInd w:val="0"/>
                  <w:spacing w:before="200"/>
                  <w:outlineLvl w:val="4"/>
                </w:pPr>
              </w:pPrChange>
            </w:pPr>
            <w:ins w:id="8523" w:author="Borja Gonzalez" w:date="2017-09-28T19:31:00Z">
              <w:r w:rsidRPr="00E066BD">
                <w:rPr>
                  <w:lang w:val="en-US"/>
                  <w:rPrChange w:id="8524" w:author="Borja Gonzalez" w:date="2017-09-28T19:31:00Z">
                    <w:rPr>
                      <w:rFonts w:ascii="Monaco" w:hAnsi="Monaco" w:cs="Monaco"/>
                      <w:sz w:val="32"/>
                      <w:szCs w:val="32"/>
                      <w:lang w:val="en-US"/>
                    </w:rPr>
                  </w:rPrChange>
                </w:rPr>
                <w:t xml:space="preserve">            borderCapStyle</w:t>
              </w:r>
              <w:r w:rsidRPr="00E066BD">
                <w:rPr>
                  <w:b/>
                  <w:bCs/>
                  <w:color w:val="CE5C00"/>
                  <w:lang w:val="en-US"/>
                  <w:rPrChange w:id="8525" w:author="Borja Gonzalez" w:date="2017-09-28T19:31:00Z">
                    <w:rPr>
                      <w:rFonts w:ascii="Monaco" w:hAnsi="Monaco" w:cs="Monaco"/>
                      <w:b/>
                      <w:bCs/>
                      <w:color w:val="CE5C00"/>
                      <w:sz w:val="32"/>
                      <w:szCs w:val="32"/>
                      <w:lang w:val="en-US"/>
                    </w:rPr>
                  </w:rPrChange>
                </w:rPr>
                <w:t>:</w:t>
              </w:r>
              <w:r w:rsidRPr="00E066BD">
                <w:rPr>
                  <w:lang w:val="en-US"/>
                  <w:rPrChange w:id="8526" w:author="Borja Gonzalez" w:date="2017-09-28T19:31:00Z">
                    <w:rPr>
                      <w:rFonts w:ascii="Monaco" w:hAnsi="Monaco" w:cs="Monaco"/>
                      <w:sz w:val="32"/>
                      <w:szCs w:val="32"/>
                      <w:lang w:val="en-US"/>
                    </w:rPr>
                  </w:rPrChange>
                </w:rPr>
                <w:t xml:space="preserve"> </w:t>
              </w:r>
              <w:r w:rsidRPr="00E066BD">
                <w:rPr>
                  <w:color w:val="4E9A06"/>
                  <w:lang w:val="en-US"/>
                  <w:rPrChange w:id="8527" w:author="Borja Gonzalez" w:date="2017-09-28T19:31:00Z">
                    <w:rPr>
                      <w:rFonts w:ascii="Monaco" w:hAnsi="Monaco" w:cs="Monaco"/>
                      <w:color w:val="4E9A06"/>
                      <w:sz w:val="32"/>
                      <w:szCs w:val="32"/>
                      <w:lang w:val="en-US"/>
                    </w:rPr>
                  </w:rPrChange>
                </w:rPr>
                <w:t>'butt'</w:t>
              </w:r>
              <w:r w:rsidRPr="00E066BD">
                <w:rPr>
                  <w:b/>
                  <w:bCs/>
                  <w:lang w:val="en-US"/>
                  <w:rPrChange w:id="8528"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529" w:author="Borja Gonzalez" w:date="2017-09-28T19:31:00Z"/>
                <w:lang w:val="en-US"/>
                <w:rPrChange w:id="8530" w:author="Borja Gonzalez" w:date="2017-09-28T19:31:00Z">
                  <w:rPr>
                    <w:ins w:id="8531" w:author="Borja Gonzalez" w:date="2017-09-28T19:31:00Z"/>
                    <w:rFonts w:ascii="Monaco" w:eastAsiaTheme="majorEastAsia" w:hAnsi="Monaco" w:cs="Monaco"/>
                    <w:color w:val="243F60" w:themeColor="accent1" w:themeShade="7F"/>
                    <w:sz w:val="32"/>
                    <w:szCs w:val="32"/>
                    <w:lang w:val="en-US"/>
                  </w:rPr>
                </w:rPrChange>
              </w:rPr>
              <w:pPrChange w:id="8532" w:author="GONZALEZ DIAZ, BORJA" w:date="2017-09-29T19:25:00Z">
                <w:pPr>
                  <w:keepNext/>
                  <w:keepLines/>
                  <w:widowControl w:val="0"/>
                  <w:autoSpaceDE w:val="0"/>
                  <w:autoSpaceDN w:val="0"/>
                  <w:adjustRightInd w:val="0"/>
                  <w:spacing w:before="200"/>
                  <w:outlineLvl w:val="4"/>
                </w:pPr>
              </w:pPrChange>
            </w:pPr>
            <w:ins w:id="8533" w:author="Borja Gonzalez" w:date="2017-09-28T19:31:00Z">
              <w:r w:rsidRPr="00E066BD">
                <w:rPr>
                  <w:lang w:val="en-US"/>
                  <w:rPrChange w:id="8534" w:author="Borja Gonzalez" w:date="2017-09-28T19:31:00Z">
                    <w:rPr>
                      <w:rFonts w:ascii="Monaco" w:hAnsi="Monaco" w:cs="Monaco"/>
                      <w:sz w:val="32"/>
                      <w:szCs w:val="32"/>
                      <w:lang w:val="en-US"/>
                    </w:rPr>
                  </w:rPrChange>
                </w:rPr>
                <w:t xml:space="preserve">            borderDash</w:t>
              </w:r>
              <w:r w:rsidRPr="00E066BD">
                <w:rPr>
                  <w:b/>
                  <w:bCs/>
                  <w:color w:val="CE5C00"/>
                  <w:lang w:val="en-US"/>
                  <w:rPrChange w:id="8535" w:author="Borja Gonzalez" w:date="2017-09-28T19:31:00Z">
                    <w:rPr>
                      <w:rFonts w:ascii="Monaco" w:hAnsi="Monaco" w:cs="Monaco"/>
                      <w:b/>
                      <w:bCs/>
                      <w:color w:val="CE5C00"/>
                      <w:sz w:val="32"/>
                      <w:szCs w:val="32"/>
                      <w:lang w:val="en-US"/>
                    </w:rPr>
                  </w:rPrChange>
                </w:rPr>
                <w:t>:</w:t>
              </w:r>
              <w:r w:rsidRPr="00E066BD">
                <w:rPr>
                  <w:lang w:val="en-US"/>
                  <w:rPrChange w:id="8536" w:author="Borja Gonzalez" w:date="2017-09-28T19:31:00Z">
                    <w:rPr>
                      <w:rFonts w:ascii="Monaco" w:hAnsi="Monaco" w:cs="Monaco"/>
                      <w:sz w:val="32"/>
                      <w:szCs w:val="32"/>
                      <w:lang w:val="en-US"/>
                    </w:rPr>
                  </w:rPrChange>
                </w:rPr>
                <w:t xml:space="preserve"> </w:t>
              </w:r>
              <w:r w:rsidRPr="00E066BD">
                <w:rPr>
                  <w:b/>
                  <w:bCs/>
                  <w:lang w:val="en-US"/>
                  <w:rPrChange w:id="8537"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538" w:author="Borja Gonzalez" w:date="2017-09-28T19:31:00Z"/>
                <w:lang w:val="en-US"/>
                <w:rPrChange w:id="8539" w:author="Borja Gonzalez" w:date="2017-09-28T19:31:00Z">
                  <w:rPr>
                    <w:ins w:id="8540" w:author="Borja Gonzalez" w:date="2017-09-28T19:31:00Z"/>
                    <w:rFonts w:ascii="Monaco" w:eastAsiaTheme="majorEastAsia" w:hAnsi="Monaco" w:cs="Monaco"/>
                    <w:color w:val="243F60" w:themeColor="accent1" w:themeShade="7F"/>
                    <w:sz w:val="32"/>
                    <w:szCs w:val="32"/>
                    <w:lang w:val="en-US"/>
                  </w:rPr>
                </w:rPrChange>
              </w:rPr>
              <w:pPrChange w:id="8541" w:author="GONZALEZ DIAZ, BORJA" w:date="2017-09-29T19:25:00Z">
                <w:pPr>
                  <w:keepNext/>
                  <w:keepLines/>
                  <w:widowControl w:val="0"/>
                  <w:autoSpaceDE w:val="0"/>
                  <w:autoSpaceDN w:val="0"/>
                  <w:adjustRightInd w:val="0"/>
                  <w:spacing w:before="200"/>
                  <w:outlineLvl w:val="4"/>
                </w:pPr>
              </w:pPrChange>
            </w:pPr>
            <w:ins w:id="8542" w:author="Borja Gonzalez" w:date="2017-09-28T19:31:00Z">
              <w:r w:rsidRPr="00E066BD">
                <w:rPr>
                  <w:lang w:val="en-US"/>
                  <w:rPrChange w:id="8543" w:author="Borja Gonzalez" w:date="2017-09-28T19:31:00Z">
                    <w:rPr>
                      <w:rFonts w:ascii="Monaco" w:hAnsi="Monaco" w:cs="Monaco"/>
                      <w:sz w:val="32"/>
                      <w:szCs w:val="32"/>
                      <w:lang w:val="en-US"/>
                    </w:rPr>
                  </w:rPrChange>
                </w:rPr>
                <w:t xml:space="preserve">            borderDashOffset</w:t>
              </w:r>
              <w:r w:rsidRPr="00E066BD">
                <w:rPr>
                  <w:b/>
                  <w:bCs/>
                  <w:color w:val="CE5C00"/>
                  <w:lang w:val="en-US"/>
                  <w:rPrChange w:id="8544" w:author="Borja Gonzalez" w:date="2017-09-28T19:31:00Z">
                    <w:rPr>
                      <w:rFonts w:ascii="Monaco" w:hAnsi="Monaco" w:cs="Monaco"/>
                      <w:b/>
                      <w:bCs/>
                      <w:color w:val="CE5C00"/>
                      <w:sz w:val="32"/>
                      <w:szCs w:val="32"/>
                      <w:lang w:val="en-US"/>
                    </w:rPr>
                  </w:rPrChange>
                </w:rPr>
                <w:t>:</w:t>
              </w:r>
              <w:r w:rsidRPr="00E066BD">
                <w:rPr>
                  <w:lang w:val="en-US"/>
                  <w:rPrChange w:id="8545" w:author="Borja Gonzalez" w:date="2017-09-28T19:31:00Z">
                    <w:rPr>
                      <w:rFonts w:ascii="Monaco" w:hAnsi="Monaco" w:cs="Monaco"/>
                      <w:sz w:val="32"/>
                      <w:szCs w:val="32"/>
                      <w:lang w:val="en-US"/>
                    </w:rPr>
                  </w:rPrChange>
                </w:rPr>
                <w:t xml:space="preserve"> </w:t>
              </w:r>
              <w:r w:rsidRPr="00E066BD">
                <w:rPr>
                  <w:b/>
                  <w:bCs/>
                  <w:color w:val="0000CF"/>
                  <w:lang w:val="en-US"/>
                  <w:rPrChange w:id="8546" w:author="Borja Gonzalez" w:date="2017-09-28T19:31:00Z">
                    <w:rPr>
                      <w:rFonts w:ascii="Monaco" w:hAnsi="Monaco" w:cs="Monaco"/>
                      <w:b/>
                      <w:bCs/>
                      <w:color w:val="0000CF"/>
                      <w:sz w:val="32"/>
                      <w:szCs w:val="32"/>
                      <w:lang w:val="en-US"/>
                    </w:rPr>
                  </w:rPrChange>
                </w:rPr>
                <w:t>0.0</w:t>
              </w:r>
              <w:r w:rsidRPr="00E066BD">
                <w:rPr>
                  <w:b/>
                  <w:bCs/>
                  <w:lang w:val="en-US"/>
                  <w:rPrChange w:id="8547"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548" w:author="Borja Gonzalez" w:date="2017-09-28T19:31:00Z"/>
                <w:lang w:val="en-US"/>
                <w:rPrChange w:id="8549" w:author="Borja Gonzalez" w:date="2017-09-28T19:31:00Z">
                  <w:rPr>
                    <w:ins w:id="8550" w:author="Borja Gonzalez" w:date="2017-09-28T19:31:00Z"/>
                    <w:rFonts w:ascii="Monaco" w:eastAsiaTheme="majorEastAsia" w:hAnsi="Monaco" w:cs="Monaco"/>
                    <w:color w:val="243F60" w:themeColor="accent1" w:themeShade="7F"/>
                    <w:sz w:val="32"/>
                    <w:szCs w:val="32"/>
                    <w:lang w:val="en-US"/>
                  </w:rPr>
                </w:rPrChange>
              </w:rPr>
              <w:pPrChange w:id="8551" w:author="GONZALEZ DIAZ, BORJA" w:date="2017-09-29T19:25:00Z">
                <w:pPr>
                  <w:keepNext/>
                  <w:keepLines/>
                  <w:widowControl w:val="0"/>
                  <w:autoSpaceDE w:val="0"/>
                  <w:autoSpaceDN w:val="0"/>
                  <w:adjustRightInd w:val="0"/>
                  <w:spacing w:before="200"/>
                  <w:outlineLvl w:val="4"/>
                </w:pPr>
              </w:pPrChange>
            </w:pPr>
            <w:ins w:id="8552" w:author="Borja Gonzalez" w:date="2017-09-28T19:31:00Z">
              <w:r w:rsidRPr="00E066BD">
                <w:rPr>
                  <w:lang w:val="en-US"/>
                  <w:rPrChange w:id="8553" w:author="Borja Gonzalez" w:date="2017-09-28T19:31:00Z">
                    <w:rPr>
                      <w:rFonts w:ascii="Monaco" w:hAnsi="Monaco" w:cs="Monaco"/>
                      <w:sz w:val="32"/>
                      <w:szCs w:val="32"/>
                      <w:lang w:val="en-US"/>
                    </w:rPr>
                  </w:rPrChange>
                </w:rPr>
                <w:t xml:space="preserve">            borderJoinStyle</w:t>
              </w:r>
              <w:r w:rsidRPr="00E066BD">
                <w:rPr>
                  <w:b/>
                  <w:bCs/>
                  <w:color w:val="CE5C00"/>
                  <w:lang w:val="en-US"/>
                  <w:rPrChange w:id="8554" w:author="Borja Gonzalez" w:date="2017-09-28T19:31:00Z">
                    <w:rPr>
                      <w:rFonts w:ascii="Monaco" w:hAnsi="Monaco" w:cs="Monaco"/>
                      <w:b/>
                      <w:bCs/>
                      <w:color w:val="CE5C00"/>
                      <w:sz w:val="32"/>
                      <w:szCs w:val="32"/>
                      <w:lang w:val="en-US"/>
                    </w:rPr>
                  </w:rPrChange>
                </w:rPr>
                <w:t>:</w:t>
              </w:r>
              <w:r w:rsidRPr="00E066BD">
                <w:rPr>
                  <w:lang w:val="en-US"/>
                  <w:rPrChange w:id="8555" w:author="Borja Gonzalez" w:date="2017-09-28T19:31:00Z">
                    <w:rPr>
                      <w:rFonts w:ascii="Monaco" w:hAnsi="Monaco" w:cs="Monaco"/>
                      <w:sz w:val="32"/>
                      <w:szCs w:val="32"/>
                      <w:lang w:val="en-US"/>
                    </w:rPr>
                  </w:rPrChange>
                </w:rPr>
                <w:t xml:space="preserve"> </w:t>
              </w:r>
              <w:r w:rsidRPr="00E066BD">
                <w:rPr>
                  <w:color w:val="4E9A06"/>
                  <w:lang w:val="en-US"/>
                  <w:rPrChange w:id="8556" w:author="Borja Gonzalez" w:date="2017-09-28T19:31:00Z">
                    <w:rPr>
                      <w:rFonts w:ascii="Monaco" w:hAnsi="Monaco" w:cs="Monaco"/>
                      <w:color w:val="4E9A06"/>
                      <w:sz w:val="32"/>
                      <w:szCs w:val="32"/>
                      <w:lang w:val="en-US"/>
                    </w:rPr>
                  </w:rPrChange>
                </w:rPr>
                <w:t>'miter'</w:t>
              </w:r>
              <w:r w:rsidRPr="00E066BD">
                <w:rPr>
                  <w:b/>
                  <w:bCs/>
                  <w:lang w:val="en-US"/>
                  <w:rPrChange w:id="8557"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558" w:author="Borja Gonzalez" w:date="2017-09-28T19:31:00Z"/>
                <w:lang w:val="en-US"/>
                <w:rPrChange w:id="8559" w:author="Borja Gonzalez" w:date="2017-09-28T19:31:00Z">
                  <w:rPr>
                    <w:ins w:id="8560" w:author="Borja Gonzalez" w:date="2017-09-28T19:31:00Z"/>
                    <w:rFonts w:ascii="Monaco" w:eastAsiaTheme="majorEastAsia" w:hAnsi="Monaco" w:cs="Monaco"/>
                    <w:color w:val="243F60" w:themeColor="accent1" w:themeShade="7F"/>
                    <w:sz w:val="32"/>
                    <w:szCs w:val="32"/>
                    <w:lang w:val="en-US"/>
                  </w:rPr>
                </w:rPrChange>
              </w:rPr>
              <w:pPrChange w:id="8561" w:author="GONZALEZ DIAZ, BORJA" w:date="2017-09-29T19:25:00Z">
                <w:pPr>
                  <w:keepNext/>
                  <w:keepLines/>
                  <w:widowControl w:val="0"/>
                  <w:autoSpaceDE w:val="0"/>
                  <w:autoSpaceDN w:val="0"/>
                  <w:adjustRightInd w:val="0"/>
                  <w:spacing w:before="200"/>
                  <w:outlineLvl w:val="4"/>
                </w:pPr>
              </w:pPrChange>
            </w:pPr>
            <w:ins w:id="8562" w:author="Borja Gonzalez" w:date="2017-09-28T19:31:00Z">
              <w:r w:rsidRPr="00E066BD">
                <w:rPr>
                  <w:lang w:val="en-US"/>
                  <w:rPrChange w:id="8563" w:author="Borja Gonzalez" w:date="2017-09-28T19:31:00Z">
                    <w:rPr>
                      <w:rFonts w:ascii="Monaco" w:hAnsi="Monaco" w:cs="Monaco"/>
                      <w:sz w:val="32"/>
                      <w:szCs w:val="32"/>
                      <w:lang w:val="en-US"/>
                    </w:rPr>
                  </w:rPrChange>
                </w:rPr>
                <w:t xml:space="preserve">            pointBorderColor</w:t>
              </w:r>
              <w:r w:rsidRPr="00E066BD">
                <w:rPr>
                  <w:b/>
                  <w:bCs/>
                  <w:color w:val="CE5C00"/>
                  <w:lang w:val="en-US"/>
                  <w:rPrChange w:id="8564" w:author="Borja Gonzalez" w:date="2017-09-28T19:31:00Z">
                    <w:rPr>
                      <w:rFonts w:ascii="Monaco" w:hAnsi="Monaco" w:cs="Monaco"/>
                      <w:b/>
                      <w:bCs/>
                      <w:color w:val="CE5C00"/>
                      <w:sz w:val="32"/>
                      <w:szCs w:val="32"/>
                      <w:lang w:val="en-US"/>
                    </w:rPr>
                  </w:rPrChange>
                </w:rPr>
                <w:t>:</w:t>
              </w:r>
              <w:r w:rsidRPr="00E066BD">
                <w:rPr>
                  <w:lang w:val="en-US"/>
                  <w:rPrChange w:id="8565" w:author="Borja Gonzalez" w:date="2017-09-28T19:31:00Z">
                    <w:rPr>
                      <w:rFonts w:ascii="Monaco" w:hAnsi="Monaco" w:cs="Monaco"/>
                      <w:sz w:val="32"/>
                      <w:szCs w:val="32"/>
                      <w:lang w:val="en-US"/>
                    </w:rPr>
                  </w:rPrChange>
                </w:rPr>
                <w:t xml:space="preserve"> </w:t>
              </w:r>
              <w:r w:rsidRPr="00E066BD">
                <w:rPr>
                  <w:color w:val="4E9A06"/>
                  <w:lang w:val="en-US"/>
                  <w:rPrChange w:id="8566" w:author="Borja Gonzalez" w:date="2017-09-28T19:31:00Z">
                    <w:rPr>
                      <w:rFonts w:ascii="Monaco" w:hAnsi="Monaco" w:cs="Monaco"/>
                      <w:color w:val="4E9A06"/>
                      <w:sz w:val="32"/>
                      <w:szCs w:val="32"/>
                      <w:lang w:val="en-US"/>
                    </w:rPr>
                  </w:rPrChange>
                </w:rPr>
                <w:t>"</w:t>
              </w:r>
              <w:proofErr w:type="gramStart"/>
              <w:r w:rsidRPr="00E066BD">
                <w:rPr>
                  <w:color w:val="4E9A06"/>
                  <w:lang w:val="en-US"/>
                  <w:rPrChange w:id="8567"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568" w:author="Borja Gonzalez" w:date="2017-09-28T19:31:00Z">
                    <w:rPr>
                      <w:rFonts w:ascii="Monaco" w:hAnsi="Monaco" w:cs="Monaco"/>
                      <w:color w:val="4E9A06"/>
                      <w:sz w:val="32"/>
                      <w:szCs w:val="32"/>
                      <w:lang w:val="en-US"/>
                    </w:rPr>
                  </w:rPrChange>
                </w:rPr>
                <w:t>75,192,192,1)"</w:t>
              </w:r>
              <w:r w:rsidRPr="00E066BD">
                <w:rPr>
                  <w:b/>
                  <w:bCs/>
                  <w:lang w:val="en-US"/>
                  <w:rPrChange w:id="8569"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570" w:author="Borja Gonzalez" w:date="2017-09-28T19:31:00Z"/>
                <w:lang w:val="en-US"/>
                <w:rPrChange w:id="8571" w:author="Borja Gonzalez" w:date="2017-09-28T19:31:00Z">
                  <w:rPr>
                    <w:ins w:id="8572" w:author="Borja Gonzalez" w:date="2017-09-28T19:31:00Z"/>
                    <w:rFonts w:ascii="Monaco" w:eastAsiaTheme="majorEastAsia" w:hAnsi="Monaco" w:cs="Monaco"/>
                    <w:color w:val="243F60" w:themeColor="accent1" w:themeShade="7F"/>
                    <w:sz w:val="32"/>
                    <w:szCs w:val="32"/>
                    <w:lang w:val="en-US"/>
                  </w:rPr>
                </w:rPrChange>
              </w:rPr>
              <w:pPrChange w:id="8573" w:author="GONZALEZ DIAZ, BORJA" w:date="2017-09-29T19:25:00Z">
                <w:pPr>
                  <w:keepNext/>
                  <w:keepLines/>
                  <w:widowControl w:val="0"/>
                  <w:autoSpaceDE w:val="0"/>
                  <w:autoSpaceDN w:val="0"/>
                  <w:adjustRightInd w:val="0"/>
                  <w:spacing w:before="200"/>
                  <w:outlineLvl w:val="4"/>
                </w:pPr>
              </w:pPrChange>
            </w:pPr>
            <w:ins w:id="8574" w:author="Borja Gonzalez" w:date="2017-09-28T19:31:00Z">
              <w:r w:rsidRPr="00E066BD">
                <w:rPr>
                  <w:lang w:val="en-US"/>
                  <w:rPrChange w:id="8575"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576" w:author="Borja Gonzalez" w:date="2017-09-28T19:31:00Z">
                    <w:rPr>
                      <w:rFonts w:ascii="Monaco" w:hAnsi="Monaco" w:cs="Monaco"/>
                      <w:b/>
                      <w:bCs/>
                      <w:color w:val="CE5C00"/>
                      <w:sz w:val="32"/>
                      <w:szCs w:val="32"/>
                      <w:lang w:val="en-US"/>
                    </w:rPr>
                  </w:rPrChange>
                </w:rPr>
                <w:t>:</w:t>
              </w:r>
              <w:r w:rsidRPr="00E066BD">
                <w:rPr>
                  <w:lang w:val="en-US"/>
                  <w:rPrChange w:id="8577" w:author="Borja Gonzalez" w:date="2017-09-28T19:31:00Z">
                    <w:rPr>
                      <w:rFonts w:ascii="Monaco" w:hAnsi="Monaco" w:cs="Monaco"/>
                      <w:sz w:val="32"/>
                      <w:szCs w:val="32"/>
                      <w:lang w:val="en-US"/>
                    </w:rPr>
                  </w:rPrChange>
                </w:rPr>
                <w:t xml:space="preserve"> </w:t>
              </w:r>
              <w:r w:rsidRPr="00E066BD">
                <w:rPr>
                  <w:color w:val="4E9A06"/>
                  <w:lang w:val="en-US"/>
                  <w:rPrChange w:id="8578" w:author="Borja Gonzalez" w:date="2017-09-28T19:31:00Z">
                    <w:rPr>
                      <w:rFonts w:ascii="Monaco" w:hAnsi="Monaco" w:cs="Monaco"/>
                      <w:color w:val="4E9A06"/>
                      <w:sz w:val="32"/>
                      <w:szCs w:val="32"/>
                      <w:lang w:val="en-US"/>
                    </w:rPr>
                  </w:rPrChange>
                </w:rPr>
                <w:t>"#fff"</w:t>
              </w:r>
              <w:r w:rsidRPr="00E066BD">
                <w:rPr>
                  <w:b/>
                  <w:bCs/>
                  <w:lang w:val="en-US"/>
                  <w:rPrChange w:id="8579"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8580" w:author="Borja Gonzalez" w:date="2017-09-28T19:31:00Z"/>
                <w:lang w:val="en-US"/>
                <w:rPrChange w:id="8581" w:author="Borja Gonzalez" w:date="2017-09-28T19:31:00Z">
                  <w:rPr>
                    <w:ins w:id="8582" w:author="Borja Gonzalez" w:date="2017-09-28T19:31:00Z"/>
                    <w:rFonts w:ascii="Monaco" w:eastAsiaTheme="majorEastAsia" w:hAnsi="Monaco" w:cs="Monaco"/>
                    <w:color w:val="243F60" w:themeColor="accent1" w:themeShade="7F"/>
                    <w:sz w:val="32"/>
                    <w:szCs w:val="32"/>
                    <w:lang w:val="en-US"/>
                  </w:rPr>
                </w:rPrChange>
              </w:rPr>
              <w:pPrChange w:id="8583" w:author="GONZALEZ DIAZ, BORJA" w:date="2017-09-29T19:25:00Z">
                <w:pPr>
                  <w:keepNext/>
                  <w:keepLines/>
                  <w:widowControl w:val="0"/>
                  <w:autoSpaceDE w:val="0"/>
                  <w:autoSpaceDN w:val="0"/>
                  <w:adjustRightInd w:val="0"/>
                  <w:spacing w:before="200"/>
                  <w:outlineLvl w:val="4"/>
                </w:pPr>
              </w:pPrChange>
            </w:pPr>
            <w:ins w:id="8584" w:author="Borja Gonzalez" w:date="2017-09-28T19:31:00Z">
              <w:r w:rsidRPr="00E066BD">
                <w:rPr>
                  <w:lang w:val="en-US"/>
                  <w:rPrChange w:id="8585" w:author="Borja Gonzalez" w:date="2017-09-28T19:31:00Z">
                    <w:rPr>
                      <w:rFonts w:ascii="Monaco" w:hAnsi="Monaco" w:cs="Monaco"/>
                      <w:sz w:val="32"/>
                      <w:szCs w:val="32"/>
                      <w:lang w:val="en-US"/>
                    </w:rPr>
                  </w:rPrChange>
                </w:rPr>
                <w:t xml:space="preserve">            pointBorderWidth</w:t>
              </w:r>
              <w:r w:rsidRPr="00E066BD">
                <w:rPr>
                  <w:b/>
                  <w:bCs/>
                  <w:color w:val="CE5C00"/>
                  <w:lang w:val="en-US"/>
                  <w:rPrChange w:id="8586" w:author="Borja Gonzalez" w:date="2017-09-28T19:31:00Z">
                    <w:rPr>
                      <w:rFonts w:ascii="Monaco" w:hAnsi="Monaco" w:cs="Monaco"/>
                      <w:b/>
                      <w:bCs/>
                      <w:color w:val="CE5C00"/>
                      <w:sz w:val="32"/>
                      <w:szCs w:val="32"/>
                      <w:lang w:val="en-US"/>
                    </w:rPr>
                  </w:rPrChange>
                </w:rPr>
                <w:t>:</w:t>
              </w:r>
              <w:r w:rsidRPr="00E066BD">
                <w:rPr>
                  <w:lang w:val="en-US"/>
                  <w:rPrChange w:id="8587" w:author="Borja Gonzalez" w:date="2017-09-28T19:31:00Z">
                    <w:rPr>
                      <w:rFonts w:ascii="Monaco" w:hAnsi="Monaco" w:cs="Monaco"/>
                      <w:sz w:val="32"/>
                      <w:szCs w:val="32"/>
                      <w:lang w:val="en-US"/>
                    </w:rPr>
                  </w:rPrChange>
                </w:rPr>
                <w:t xml:space="preserve"> </w:t>
              </w:r>
              <w:r w:rsidRPr="00E066BD">
                <w:rPr>
                  <w:b/>
                  <w:bCs/>
                  <w:color w:val="0000CF"/>
                  <w:lang w:val="en-US"/>
                  <w:rPrChange w:id="8588" w:author="Borja Gonzalez" w:date="2017-09-28T19:31:00Z">
                    <w:rPr>
                      <w:rFonts w:ascii="Monaco" w:hAnsi="Monaco" w:cs="Monaco"/>
                      <w:b/>
                      <w:bCs/>
                      <w:color w:val="0000CF"/>
                      <w:sz w:val="32"/>
                      <w:szCs w:val="32"/>
                      <w:lang w:val="en-US"/>
                    </w:rPr>
                  </w:rPrChange>
                </w:rPr>
                <w:t>1</w:t>
              </w:r>
              <w:r w:rsidRPr="00E066BD">
                <w:rPr>
                  <w:b/>
                  <w:bCs/>
                  <w:lang w:val="en-US"/>
                  <w:rPrChange w:id="8589"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8590" w:author="Borja Gonzalez" w:date="2017-09-28T19:31:00Z"/>
                <w:lang w:val="en-US"/>
                <w:rPrChange w:id="8591" w:author="Borja Gonzalez" w:date="2017-09-28T19:31:00Z">
                  <w:rPr>
                    <w:ins w:id="8592" w:author="Borja Gonzalez" w:date="2017-09-28T19:31:00Z"/>
                    <w:rFonts w:ascii="Monaco" w:eastAsiaTheme="majorEastAsia" w:hAnsi="Monaco" w:cs="Monaco"/>
                    <w:color w:val="243F60" w:themeColor="accent1" w:themeShade="7F"/>
                    <w:sz w:val="32"/>
                    <w:szCs w:val="32"/>
                    <w:lang w:val="en-US"/>
                  </w:rPr>
                </w:rPrChange>
              </w:rPr>
              <w:pPrChange w:id="8593" w:author="GONZALEZ DIAZ, BORJA" w:date="2017-09-29T19:25:00Z">
                <w:pPr>
                  <w:keepNext/>
                  <w:keepLines/>
                  <w:widowControl w:val="0"/>
                  <w:autoSpaceDE w:val="0"/>
                  <w:autoSpaceDN w:val="0"/>
                  <w:adjustRightInd w:val="0"/>
                  <w:spacing w:before="200"/>
                  <w:outlineLvl w:val="4"/>
                </w:pPr>
              </w:pPrChange>
            </w:pPr>
            <w:ins w:id="8594" w:author="Borja Gonzalez" w:date="2017-09-28T19:31:00Z">
              <w:r w:rsidRPr="00E066BD">
                <w:rPr>
                  <w:lang w:val="en-US"/>
                  <w:rPrChange w:id="8595" w:author="Borja Gonzalez" w:date="2017-09-28T19:31:00Z">
                    <w:rPr>
                      <w:rFonts w:ascii="Monaco" w:hAnsi="Monaco" w:cs="Monaco"/>
                      <w:sz w:val="32"/>
                      <w:szCs w:val="32"/>
                      <w:lang w:val="en-US"/>
                    </w:rPr>
                  </w:rPrChange>
                </w:rPr>
                <w:t xml:space="preserve">            pointHoverRadius</w:t>
              </w:r>
              <w:r w:rsidRPr="00E066BD">
                <w:rPr>
                  <w:b/>
                  <w:bCs/>
                  <w:color w:val="CE5C00"/>
                  <w:lang w:val="en-US"/>
                  <w:rPrChange w:id="8596" w:author="Borja Gonzalez" w:date="2017-09-28T19:31:00Z">
                    <w:rPr>
                      <w:rFonts w:ascii="Monaco" w:hAnsi="Monaco" w:cs="Monaco"/>
                      <w:b/>
                      <w:bCs/>
                      <w:color w:val="CE5C00"/>
                      <w:sz w:val="32"/>
                      <w:szCs w:val="32"/>
                      <w:lang w:val="en-US"/>
                    </w:rPr>
                  </w:rPrChange>
                </w:rPr>
                <w:t>:</w:t>
              </w:r>
              <w:r w:rsidRPr="00E066BD">
                <w:rPr>
                  <w:lang w:val="en-US"/>
                  <w:rPrChange w:id="8597" w:author="Borja Gonzalez" w:date="2017-09-28T19:31:00Z">
                    <w:rPr>
                      <w:rFonts w:ascii="Monaco" w:hAnsi="Monaco" w:cs="Monaco"/>
                      <w:sz w:val="32"/>
                      <w:szCs w:val="32"/>
                      <w:lang w:val="en-US"/>
                    </w:rPr>
                  </w:rPrChange>
                </w:rPr>
                <w:t xml:space="preserve"> </w:t>
              </w:r>
              <w:r w:rsidRPr="00E066BD">
                <w:rPr>
                  <w:b/>
                  <w:bCs/>
                  <w:color w:val="0000CF"/>
                  <w:lang w:val="en-US"/>
                  <w:rPrChange w:id="8598" w:author="Borja Gonzalez" w:date="2017-09-28T19:31:00Z">
                    <w:rPr>
                      <w:rFonts w:ascii="Monaco" w:hAnsi="Monaco" w:cs="Monaco"/>
                      <w:b/>
                      <w:bCs/>
                      <w:color w:val="0000CF"/>
                      <w:sz w:val="32"/>
                      <w:szCs w:val="32"/>
                      <w:lang w:val="en-US"/>
                    </w:rPr>
                  </w:rPrChange>
                </w:rPr>
                <w:t>5</w:t>
              </w:r>
              <w:r w:rsidRPr="00E066BD">
                <w:rPr>
                  <w:b/>
                  <w:bCs/>
                  <w:lang w:val="en-US"/>
                  <w:rPrChange w:id="8599"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8600" w:author="Borja Gonzalez" w:date="2017-09-28T19:31:00Z"/>
                <w:lang w:val="en-US"/>
                <w:rPrChange w:id="8601" w:author="Borja Gonzalez" w:date="2017-09-28T19:31:00Z">
                  <w:rPr>
                    <w:ins w:id="8602" w:author="Borja Gonzalez" w:date="2017-09-28T19:31:00Z"/>
                    <w:rFonts w:ascii="Monaco" w:eastAsiaTheme="majorEastAsia" w:hAnsi="Monaco" w:cs="Monaco"/>
                    <w:color w:val="243F60" w:themeColor="accent1" w:themeShade="7F"/>
                    <w:sz w:val="32"/>
                    <w:szCs w:val="32"/>
                    <w:lang w:val="en-US"/>
                  </w:rPr>
                </w:rPrChange>
              </w:rPr>
              <w:pPrChange w:id="8603" w:author="GONZALEZ DIAZ, BORJA" w:date="2017-09-29T19:25:00Z">
                <w:pPr>
                  <w:keepNext/>
                  <w:keepLines/>
                  <w:widowControl w:val="0"/>
                  <w:autoSpaceDE w:val="0"/>
                  <w:autoSpaceDN w:val="0"/>
                  <w:adjustRightInd w:val="0"/>
                  <w:spacing w:before="200"/>
                  <w:outlineLvl w:val="4"/>
                </w:pPr>
              </w:pPrChange>
            </w:pPr>
            <w:ins w:id="8604" w:author="Borja Gonzalez" w:date="2017-09-28T19:31:00Z">
              <w:r w:rsidRPr="00E066BD">
                <w:rPr>
                  <w:lang w:val="en-US"/>
                  <w:rPrChange w:id="8605"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606" w:author="Borja Gonzalez" w:date="2017-09-28T19:31:00Z">
                    <w:rPr>
                      <w:rFonts w:ascii="Monaco" w:hAnsi="Monaco" w:cs="Monaco"/>
                      <w:b/>
                      <w:bCs/>
                      <w:color w:val="CE5C00"/>
                      <w:sz w:val="32"/>
                      <w:szCs w:val="32"/>
                      <w:lang w:val="en-US"/>
                    </w:rPr>
                  </w:rPrChange>
                </w:rPr>
                <w:t>:</w:t>
              </w:r>
              <w:r w:rsidRPr="00E066BD">
                <w:rPr>
                  <w:lang w:val="en-US"/>
                  <w:rPrChange w:id="8607" w:author="Borja Gonzalez" w:date="2017-09-28T19:31:00Z">
                    <w:rPr>
                      <w:rFonts w:ascii="Monaco" w:hAnsi="Monaco" w:cs="Monaco"/>
                      <w:sz w:val="32"/>
                      <w:szCs w:val="32"/>
                      <w:lang w:val="en-US"/>
                    </w:rPr>
                  </w:rPrChange>
                </w:rPr>
                <w:t xml:space="preserve"> </w:t>
              </w:r>
              <w:r w:rsidRPr="00E066BD">
                <w:rPr>
                  <w:color w:val="4E9A06"/>
                  <w:lang w:val="en-US"/>
                  <w:rPrChange w:id="8608" w:author="Borja Gonzalez" w:date="2017-09-28T19:31:00Z">
                    <w:rPr>
                      <w:rFonts w:ascii="Monaco" w:hAnsi="Monaco" w:cs="Monaco"/>
                      <w:color w:val="4E9A06"/>
                      <w:sz w:val="32"/>
                      <w:szCs w:val="32"/>
                      <w:lang w:val="en-US"/>
                    </w:rPr>
                  </w:rPrChange>
                </w:rPr>
                <w:t>"</w:t>
              </w:r>
              <w:proofErr w:type="gramStart"/>
              <w:r w:rsidRPr="00E066BD">
                <w:rPr>
                  <w:color w:val="4E9A06"/>
                  <w:lang w:val="en-US"/>
                  <w:rPrChange w:id="860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610" w:author="Borja Gonzalez" w:date="2017-09-28T19:31:00Z">
                    <w:rPr>
                      <w:rFonts w:ascii="Monaco" w:hAnsi="Monaco" w:cs="Monaco"/>
                      <w:color w:val="4E9A06"/>
                      <w:sz w:val="32"/>
                      <w:szCs w:val="32"/>
                      <w:lang w:val="en-US"/>
                    </w:rPr>
                  </w:rPrChange>
                </w:rPr>
                <w:t>75,192,192,1)"</w:t>
              </w:r>
              <w:r w:rsidRPr="00E066BD">
                <w:rPr>
                  <w:b/>
                  <w:bCs/>
                  <w:lang w:val="en-US"/>
                  <w:rPrChange w:id="861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8612" w:author="Borja Gonzalez" w:date="2017-09-28T19:31:00Z"/>
                <w:lang w:val="en-US"/>
                <w:rPrChange w:id="8613" w:author="Borja Gonzalez" w:date="2017-09-28T19:31:00Z">
                  <w:rPr>
                    <w:ins w:id="8614" w:author="Borja Gonzalez" w:date="2017-09-28T19:31:00Z"/>
                    <w:rFonts w:ascii="Monaco" w:eastAsiaTheme="majorEastAsia" w:hAnsi="Monaco" w:cs="Monaco"/>
                    <w:color w:val="243F60" w:themeColor="accent1" w:themeShade="7F"/>
                    <w:sz w:val="32"/>
                    <w:szCs w:val="32"/>
                    <w:lang w:val="en-US"/>
                  </w:rPr>
                </w:rPrChange>
              </w:rPr>
              <w:pPrChange w:id="8615" w:author="GONZALEZ DIAZ, BORJA" w:date="2017-09-29T19:25:00Z">
                <w:pPr>
                  <w:keepNext/>
                  <w:keepLines/>
                  <w:widowControl w:val="0"/>
                  <w:autoSpaceDE w:val="0"/>
                  <w:autoSpaceDN w:val="0"/>
                  <w:adjustRightInd w:val="0"/>
                  <w:spacing w:before="200"/>
                  <w:outlineLvl w:val="4"/>
                </w:pPr>
              </w:pPrChange>
            </w:pPr>
            <w:ins w:id="8616" w:author="Borja Gonzalez" w:date="2017-09-28T19:31:00Z">
              <w:r w:rsidRPr="00E066BD">
                <w:rPr>
                  <w:lang w:val="en-US"/>
                  <w:rPrChange w:id="8617"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618" w:author="Borja Gonzalez" w:date="2017-09-28T19:31:00Z">
                    <w:rPr>
                      <w:rFonts w:ascii="Monaco" w:hAnsi="Monaco" w:cs="Monaco"/>
                      <w:b/>
                      <w:bCs/>
                      <w:color w:val="CE5C00"/>
                      <w:sz w:val="32"/>
                      <w:szCs w:val="32"/>
                      <w:lang w:val="en-US"/>
                    </w:rPr>
                  </w:rPrChange>
                </w:rPr>
                <w:t>:</w:t>
              </w:r>
              <w:r w:rsidRPr="00E066BD">
                <w:rPr>
                  <w:lang w:val="en-US"/>
                  <w:rPrChange w:id="8619" w:author="Borja Gonzalez" w:date="2017-09-28T19:31:00Z">
                    <w:rPr>
                      <w:rFonts w:ascii="Monaco" w:hAnsi="Monaco" w:cs="Monaco"/>
                      <w:sz w:val="32"/>
                      <w:szCs w:val="32"/>
                      <w:lang w:val="en-US"/>
                    </w:rPr>
                  </w:rPrChange>
                </w:rPr>
                <w:t xml:space="preserve"> </w:t>
              </w:r>
              <w:r w:rsidRPr="00E066BD">
                <w:rPr>
                  <w:color w:val="4E9A06"/>
                  <w:lang w:val="en-US"/>
                  <w:rPrChange w:id="8620" w:author="Borja Gonzalez" w:date="2017-09-28T19:31:00Z">
                    <w:rPr>
                      <w:rFonts w:ascii="Monaco" w:hAnsi="Monaco" w:cs="Monaco"/>
                      <w:color w:val="4E9A06"/>
                      <w:sz w:val="32"/>
                      <w:szCs w:val="32"/>
                      <w:lang w:val="en-US"/>
                    </w:rPr>
                  </w:rPrChange>
                </w:rPr>
                <w:t>"</w:t>
              </w:r>
              <w:proofErr w:type="gramStart"/>
              <w:r w:rsidRPr="00E066BD">
                <w:rPr>
                  <w:color w:val="4E9A06"/>
                  <w:lang w:val="en-US"/>
                  <w:rPrChange w:id="8621" w:author="Borja Gonzalez" w:date="2017-09-28T19:31:00Z">
                    <w:rPr>
                      <w:rFonts w:ascii="Monaco" w:hAnsi="Monaco" w:cs="Monaco"/>
                      <w:color w:val="4E9A06"/>
                      <w:sz w:val="32"/>
                      <w:szCs w:val="32"/>
                      <w:lang w:val="en-US"/>
                    </w:rPr>
                  </w:rPrChange>
                </w:rPr>
                <w:t>rgba(</w:t>
              </w:r>
              <w:proofErr w:type="gramEnd"/>
              <w:r w:rsidRPr="00E066BD">
                <w:rPr>
                  <w:color w:val="4E9A06"/>
                  <w:lang w:val="en-US"/>
                  <w:rPrChange w:id="8622" w:author="Borja Gonzalez" w:date="2017-09-28T19:31:00Z">
                    <w:rPr>
                      <w:rFonts w:ascii="Monaco" w:hAnsi="Monaco" w:cs="Monaco"/>
                      <w:color w:val="4E9A06"/>
                      <w:sz w:val="32"/>
                      <w:szCs w:val="32"/>
                      <w:lang w:val="en-US"/>
                    </w:rPr>
                  </w:rPrChange>
                </w:rPr>
                <w:t>220,220,220,1)"</w:t>
              </w:r>
              <w:r w:rsidRPr="00E066BD">
                <w:rPr>
                  <w:b/>
                  <w:bCs/>
                  <w:lang w:val="en-US"/>
                  <w:rPrChange w:id="8623"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8624" w:author="Borja Gonzalez" w:date="2017-09-28T19:31:00Z"/>
                <w:lang w:val="en-US"/>
                <w:rPrChange w:id="8625" w:author="Borja Gonzalez" w:date="2017-09-28T19:31:00Z">
                  <w:rPr>
                    <w:ins w:id="8626" w:author="Borja Gonzalez" w:date="2017-09-28T19:31:00Z"/>
                    <w:rFonts w:ascii="Monaco" w:eastAsiaTheme="majorEastAsia" w:hAnsi="Monaco" w:cs="Monaco"/>
                    <w:color w:val="243F60" w:themeColor="accent1" w:themeShade="7F"/>
                    <w:sz w:val="32"/>
                    <w:szCs w:val="32"/>
                    <w:lang w:val="en-US"/>
                  </w:rPr>
                </w:rPrChange>
              </w:rPr>
              <w:pPrChange w:id="8627" w:author="GONZALEZ DIAZ, BORJA" w:date="2017-09-29T19:25:00Z">
                <w:pPr>
                  <w:keepNext/>
                  <w:keepLines/>
                  <w:widowControl w:val="0"/>
                  <w:autoSpaceDE w:val="0"/>
                  <w:autoSpaceDN w:val="0"/>
                  <w:adjustRightInd w:val="0"/>
                  <w:spacing w:before="200"/>
                  <w:outlineLvl w:val="4"/>
                </w:pPr>
              </w:pPrChange>
            </w:pPr>
            <w:ins w:id="8628" w:author="Borja Gonzalez" w:date="2017-09-28T19:31:00Z">
              <w:r w:rsidRPr="00E066BD">
                <w:rPr>
                  <w:lang w:val="en-US"/>
                  <w:rPrChange w:id="8629"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630" w:author="Borja Gonzalez" w:date="2017-09-28T19:31:00Z">
                    <w:rPr>
                      <w:rFonts w:ascii="Monaco" w:hAnsi="Monaco" w:cs="Monaco"/>
                      <w:b/>
                      <w:bCs/>
                      <w:color w:val="CE5C00"/>
                      <w:sz w:val="32"/>
                      <w:szCs w:val="32"/>
                      <w:lang w:val="en-US"/>
                    </w:rPr>
                  </w:rPrChange>
                </w:rPr>
                <w:t>:</w:t>
              </w:r>
              <w:r w:rsidRPr="00E066BD">
                <w:rPr>
                  <w:lang w:val="en-US"/>
                  <w:rPrChange w:id="8631" w:author="Borja Gonzalez" w:date="2017-09-28T19:31:00Z">
                    <w:rPr>
                      <w:rFonts w:ascii="Monaco" w:hAnsi="Monaco" w:cs="Monaco"/>
                      <w:sz w:val="32"/>
                      <w:szCs w:val="32"/>
                      <w:lang w:val="en-US"/>
                    </w:rPr>
                  </w:rPrChange>
                </w:rPr>
                <w:t xml:space="preserve"> </w:t>
              </w:r>
              <w:r w:rsidRPr="00E066BD">
                <w:rPr>
                  <w:b/>
                  <w:bCs/>
                  <w:color w:val="0000CF"/>
                  <w:lang w:val="en-US"/>
                  <w:rPrChange w:id="8632" w:author="Borja Gonzalez" w:date="2017-09-28T19:31:00Z">
                    <w:rPr>
                      <w:rFonts w:ascii="Monaco" w:hAnsi="Monaco" w:cs="Monaco"/>
                      <w:b/>
                      <w:bCs/>
                      <w:color w:val="0000CF"/>
                      <w:sz w:val="32"/>
                      <w:szCs w:val="32"/>
                      <w:lang w:val="en-US"/>
                    </w:rPr>
                  </w:rPrChange>
                </w:rPr>
                <w:t>2</w:t>
              </w:r>
              <w:r w:rsidRPr="00E066BD">
                <w:rPr>
                  <w:b/>
                  <w:bCs/>
                  <w:lang w:val="en-US"/>
                  <w:rPrChange w:id="8633"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8634" w:author="Borja Gonzalez" w:date="2017-09-28T19:31:00Z"/>
                <w:lang w:val="en-US"/>
                <w:rPrChange w:id="8635" w:author="Borja Gonzalez" w:date="2017-09-28T19:31:00Z">
                  <w:rPr>
                    <w:ins w:id="8636" w:author="Borja Gonzalez" w:date="2017-09-28T19:31:00Z"/>
                    <w:rFonts w:ascii="Monaco" w:eastAsiaTheme="majorEastAsia" w:hAnsi="Monaco" w:cs="Monaco"/>
                    <w:color w:val="243F60" w:themeColor="accent1" w:themeShade="7F"/>
                    <w:sz w:val="32"/>
                    <w:szCs w:val="32"/>
                    <w:lang w:val="en-US"/>
                  </w:rPr>
                </w:rPrChange>
              </w:rPr>
              <w:pPrChange w:id="8637" w:author="GONZALEZ DIAZ, BORJA" w:date="2017-09-29T19:25:00Z">
                <w:pPr>
                  <w:keepNext/>
                  <w:keepLines/>
                  <w:widowControl w:val="0"/>
                  <w:autoSpaceDE w:val="0"/>
                  <w:autoSpaceDN w:val="0"/>
                  <w:adjustRightInd w:val="0"/>
                  <w:spacing w:before="200"/>
                  <w:outlineLvl w:val="4"/>
                </w:pPr>
              </w:pPrChange>
            </w:pPr>
            <w:ins w:id="8638" w:author="Borja Gonzalez" w:date="2017-09-28T19:31:00Z">
              <w:r w:rsidRPr="00E066BD">
                <w:rPr>
                  <w:lang w:val="en-US"/>
                  <w:rPrChange w:id="8639" w:author="Borja Gonzalez" w:date="2017-09-28T19:31:00Z">
                    <w:rPr>
                      <w:rFonts w:ascii="Monaco" w:hAnsi="Monaco" w:cs="Monaco"/>
                      <w:sz w:val="32"/>
                      <w:szCs w:val="32"/>
                      <w:lang w:val="en-US"/>
                    </w:rPr>
                  </w:rPrChange>
                </w:rPr>
                <w:t xml:space="preserve">            pointRadius</w:t>
              </w:r>
              <w:r w:rsidRPr="00E066BD">
                <w:rPr>
                  <w:b/>
                  <w:bCs/>
                  <w:color w:val="CE5C00"/>
                  <w:lang w:val="en-US"/>
                  <w:rPrChange w:id="8640" w:author="Borja Gonzalez" w:date="2017-09-28T19:31:00Z">
                    <w:rPr>
                      <w:rFonts w:ascii="Monaco" w:hAnsi="Monaco" w:cs="Monaco"/>
                      <w:b/>
                      <w:bCs/>
                      <w:color w:val="CE5C00"/>
                      <w:sz w:val="32"/>
                      <w:szCs w:val="32"/>
                      <w:lang w:val="en-US"/>
                    </w:rPr>
                  </w:rPrChange>
                </w:rPr>
                <w:t>:</w:t>
              </w:r>
              <w:r w:rsidRPr="00E066BD">
                <w:rPr>
                  <w:lang w:val="en-US"/>
                  <w:rPrChange w:id="8641" w:author="Borja Gonzalez" w:date="2017-09-28T19:31:00Z">
                    <w:rPr>
                      <w:rFonts w:ascii="Monaco" w:hAnsi="Monaco" w:cs="Monaco"/>
                      <w:sz w:val="32"/>
                      <w:szCs w:val="32"/>
                      <w:lang w:val="en-US"/>
                    </w:rPr>
                  </w:rPrChange>
                </w:rPr>
                <w:t xml:space="preserve"> </w:t>
              </w:r>
              <w:r w:rsidRPr="00E066BD">
                <w:rPr>
                  <w:b/>
                  <w:bCs/>
                  <w:color w:val="0000CF"/>
                  <w:lang w:val="en-US"/>
                  <w:rPrChange w:id="8642" w:author="Borja Gonzalez" w:date="2017-09-28T19:31:00Z">
                    <w:rPr>
                      <w:rFonts w:ascii="Monaco" w:hAnsi="Monaco" w:cs="Monaco"/>
                      <w:b/>
                      <w:bCs/>
                      <w:color w:val="0000CF"/>
                      <w:sz w:val="32"/>
                      <w:szCs w:val="32"/>
                      <w:lang w:val="en-US"/>
                    </w:rPr>
                  </w:rPrChange>
                </w:rPr>
                <w:t>1</w:t>
              </w:r>
              <w:r w:rsidRPr="00E066BD">
                <w:rPr>
                  <w:b/>
                  <w:bCs/>
                  <w:lang w:val="en-US"/>
                  <w:rPrChange w:id="8643"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8644" w:author="Borja Gonzalez" w:date="2017-09-28T19:31:00Z"/>
                <w:lang w:val="en-US"/>
                <w:rPrChange w:id="8645" w:author="Borja Gonzalez" w:date="2017-09-28T19:31:00Z">
                  <w:rPr>
                    <w:ins w:id="8646" w:author="Borja Gonzalez" w:date="2017-09-28T19:31:00Z"/>
                    <w:rFonts w:ascii="Monaco" w:eastAsiaTheme="majorEastAsia" w:hAnsi="Monaco" w:cs="Monaco"/>
                    <w:color w:val="243F60" w:themeColor="accent1" w:themeShade="7F"/>
                    <w:sz w:val="32"/>
                    <w:szCs w:val="32"/>
                    <w:lang w:val="en-US"/>
                  </w:rPr>
                </w:rPrChange>
              </w:rPr>
              <w:pPrChange w:id="8647" w:author="GONZALEZ DIAZ, BORJA" w:date="2017-09-29T19:25:00Z">
                <w:pPr>
                  <w:keepNext/>
                  <w:keepLines/>
                  <w:widowControl w:val="0"/>
                  <w:autoSpaceDE w:val="0"/>
                  <w:autoSpaceDN w:val="0"/>
                  <w:adjustRightInd w:val="0"/>
                  <w:spacing w:before="200"/>
                  <w:outlineLvl w:val="4"/>
                </w:pPr>
              </w:pPrChange>
            </w:pPr>
            <w:ins w:id="8648" w:author="Borja Gonzalez" w:date="2017-09-28T19:31:00Z">
              <w:r w:rsidRPr="00E066BD">
                <w:rPr>
                  <w:lang w:val="en-US"/>
                  <w:rPrChange w:id="8649" w:author="Borja Gonzalez" w:date="2017-09-28T19:31:00Z">
                    <w:rPr>
                      <w:rFonts w:ascii="Monaco" w:hAnsi="Monaco" w:cs="Monaco"/>
                      <w:sz w:val="32"/>
                      <w:szCs w:val="32"/>
                      <w:lang w:val="en-US"/>
                    </w:rPr>
                  </w:rPrChange>
                </w:rPr>
                <w:t xml:space="preserve">            pointHitRadius</w:t>
              </w:r>
              <w:r w:rsidRPr="00E066BD">
                <w:rPr>
                  <w:b/>
                  <w:bCs/>
                  <w:color w:val="CE5C00"/>
                  <w:lang w:val="en-US"/>
                  <w:rPrChange w:id="8650" w:author="Borja Gonzalez" w:date="2017-09-28T19:31:00Z">
                    <w:rPr>
                      <w:rFonts w:ascii="Monaco" w:hAnsi="Monaco" w:cs="Monaco"/>
                      <w:b/>
                      <w:bCs/>
                      <w:color w:val="CE5C00"/>
                      <w:sz w:val="32"/>
                      <w:szCs w:val="32"/>
                      <w:lang w:val="en-US"/>
                    </w:rPr>
                  </w:rPrChange>
                </w:rPr>
                <w:t>:</w:t>
              </w:r>
              <w:r w:rsidRPr="00E066BD">
                <w:rPr>
                  <w:lang w:val="en-US"/>
                  <w:rPrChange w:id="8651" w:author="Borja Gonzalez" w:date="2017-09-28T19:31:00Z">
                    <w:rPr>
                      <w:rFonts w:ascii="Monaco" w:hAnsi="Monaco" w:cs="Monaco"/>
                      <w:sz w:val="32"/>
                      <w:szCs w:val="32"/>
                      <w:lang w:val="en-US"/>
                    </w:rPr>
                  </w:rPrChange>
                </w:rPr>
                <w:t xml:space="preserve"> </w:t>
              </w:r>
              <w:r w:rsidRPr="00E066BD">
                <w:rPr>
                  <w:b/>
                  <w:bCs/>
                  <w:color w:val="0000CF"/>
                  <w:lang w:val="en-US"/>
                  <w:rPrChange w:id="8652" w:author="Borja Gonzalez" w:date="2017-09-28T19:31:00Z">
                    <w:rPr>
                      <w:rFonts w:ascii="Monaco" w:hAnsi="Monaco" w:cs="Monaco"/>
                      <w:b/>
                      <w:bCs/>
                      <w:color w:val="0000CF"/>
                      <w:sz w:val="32"/>
                      <w:szCs w:val="32"/>
                      <w:lang w:val="en-US"/>
                    </w:rPr>
                  </w:rPrChange>
                </w:rPr>
                <w:t>10</w:t>
              </w:r>
              <w:r w:rsidRPr="00E066BD">
                <w:rPr>
                  <w:b/>
                  <w:bCs/>
                  <w:lang w:val="en-US"/>
                  <w:rPrChange w:id="8653"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8654" w:author="Borja Gonzalez" w:date="2017-09-28T19:31:00Z"/>
                <w:lang w:val="en-US"/>
                <w:rPrChange w:id="8655" w:author="Borja Gonzalez" w:date="2017-09-28T19:31:00Z">
                  <w:rPr>
                    <w:ins w:id="8656" w:author="Borja Gonzalez" w:date="2017-09-28T19:31:00Z"/>
                    <w:rFonts w:ascii="Monaco" w:eastAsiaTheme="majorEastAsia" w:hAnsi="Monaco" w:cs="Monaco"/>
                    <w:color w:val="243F60" w:themeColor="accent1" w:themeShade="7F"/>
                    <w:sz w:val="32"/>
                    <w:szCs w:val="32"/>
                    <w:lang w:val="en-US"/>
                  </w:rPr>
                </w:rPrChange>
              </w:rPr>
              <w:pPrChange w:id="8657" w:author="GONZALEZ DIAZ, BORJA" w:date="2017-09-29T19:25:00Z">
                <w:pPr>
                  <w:keepNext/>
                  <w:keepLines/>
                  <w:widowControl w:val="0"/>
                  <w:autoSpaceDE w:val="0"/>
                  <w:autoSpaceDN w:val="0"/>
                  <w:adjustRightInd w:val="0"/>
                  <w:spacing w:before="200"/>
                  <w:outlineLvl w:val="4"/>
                </w:pPr>
              </w:pPrChange>
            </w:pPr>
            <w:ins w:id="8658" w:author="Borja Gonzalez" w:date="2017-09-28T19:31:00Z">
              <w:r w:rsidRPr="00E066BD">
                <w:rPr>
                  <w:lang w:val="en-US"/>
                  <w:rPrChange w:id="8659" w:author="Borja Gonzalez" w:date="2017-09-28T19:31:00Z">
                    <w:rPr>
                      <w:rFonts w:ascii="Monaco" w:hAnsi="Monaco" w:cs="Monaco"/>
                      <w:sz w:val="32"/>
                      <w:szCs w:val="32"/>
                      <w:lang w:val="en-US"/>
                    </w:rPr>
                  </w:rPrChange>
                </w:rPr>
                <w:t xml:space="preserve">            data</w:t>
              </w:r>
              <w:r w:rsidRPr="00E066BD">
                <w:rPr>
                  <w:b/>
                  <w:bCs/>
                  <w:color w:val="CE5C00"/>
                  <w:lang w:val="en-US"/>
                  <w:rPrChange w:id="8660" w:author="Borja Gonzalez" w:date="2017-09-28T19:31:00Z">
                    <w:rPr>
                      <w:rFonts w:ascii="Monaco" w:hAnsi="Monaco" w:cs="Monaco"/>
                      <w:b/>
                      <w:bCs/>
                      <w:color w:val="CE5C00"/>
                      <w:sz w:val="32"/>
                      <w:szCs w:val="32"/>
                      <w:lang w:val="en-US"/>
                    </w:rPr>
                  </w:rPrChange>
                </w:rPr>
                <w:t>:</w:t>
              </w:r>
              <w:r w:rsidRPr="00E066BD">
                <w:rPr>
                  <w:lang w:val="en-US"/>
                  <w:rPrChange w:id="8661" w:author="Borja Gonzalez" w:date="2017-09-28T19:31:00Z">
                    <w:rPr>
                      <w:rFonts w:ascii="Monaco" w:hAnsi="Monaco" w:cs="Monaco"/>
                      <w:sz w:val="32"/>
                      <w:szCs w:val="32"/>
                      <w:lang w:val="en-US"/>
                    </w:rPr>
                  </w:rPrChange>
                </w:rPr>
                <w:t xml:space="preserve"> minimo</w:t>
              </w:r>
              <w:r w:rsidRPr="00E066BD">
                <w:rPr>
                  <w:b/>
                  <w:bCs/>
                  <w:lang w:val="en-US"/>
                  <w:rPrChange w:id="8662"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8663" w:author="Borja Gonzalez" w:date="2017-09-28T19:31:00Z"/>
                <w:lang w:val="en-US"/>
                <w:rPrChange w:id="8664" w:author="Borja Gonzalez" w:date="2017-09-28T19:31:00Z">
                  <w:rPr>
                    <w:ins w:id="8665" w:author="Borja Gonzalez" w:date="2017-09-28T19:31:00Z"/>
                    <w:rFonts w:ascii="Monaco" w:eastAsiaTheme="majorEastAsia" w:hAnsi="Monaco" w:cs="Monaco"/>
                    <w:color w:val="243F60" w:themeColor="accent1" w:themeShade="7F"/>
                    <w:sz w:val="32"/>
                    <w:szCs w:val="32"/>
                    <w:lang w:val="en-US"/>
                  </w:rPr>
                </w:rPrChange>
              </w:rPr>
              <w:pPrChange w:id="8666" w:author="GONZALEZ DIAZ, BORJA" w:date="2017-09-29T19:25:00Z">
                <w:pPr>
                  <w:keepNext/>
                  <w:keepLines/>
                  <w:widowControl w:val="0"/>
                  <w:autoSpaceDE w:val="0"/>
                  <w:autoSpaceDN w:val="0"/>
                  <w:adjustRightInd w:val="0"/>
                  <w:spacing w:before="200"/>
                  <w:outlineLvl w:val="4"/>
                </w:pPr>
              </w:pPrChange>
            </w:pPr>
            <w:ins w:id="8667" w:author="Borja Gonzalez" w:date="2017-09-28T19:31:00Z">
              <w:r w:rsidRPr="00E066BD">
                <w:rPr>
                  <w:lang w:val="en-US"/>
                  <w:rPrChange w:id="8668" w:author="Borja Gonzalez" w:date="2017-09-28T19:31:00Z">
                    <w:rPr>
                      <w:rFonts w:ascii="Monaco" w:hAnsi="Monaco" w:cs="Monaco"/>
                      <w:sz w:val="32"/>
                      <w:szCs w:val="32"/>
                      <w:lang w:val="en-US"/>
                    </w:rPr>
                  </w:rPrChange>
                </w:rPr>
                <w:t xml:space="preserve">            spanGaps</w:t>
              </w:r>
              <w:r w:rsidRPr="00E066BD">
                <w:rPr>
                  <w:b/>
                  <w:bCs/>
                  <w:color w:val="CE5C00"/>
                  <w:lang w:val="en-US"/>
                  <w:rPrChange w:id="8669" w:author="Borja Gonzalez" w:date="2017-09-28T19:31:00Z">
                    <w:rPr>
                      <w:rFonts w:ascii="Monaco" w:hAnsi="Monaco" w:cs="Monaco"/>
                      <w:b/>
                      <w:bCs/>
                      <w:color w:val="CE5C00"/>
                      <w:sz w:val="32"/>
                      <w:szCs w:val="32"/>
                      <w:lang w:val="en-US"/>
                    </w:rPr>
                  </w:rPrChange>
                </w:rPr>
                <w:t>:</w:t>
              </w:r>
              <w:r w:rsidRPr="00E066BD">
                <w:rPr>
                  <w:lang w:val="en-US"/>
                  <w:rPrChange w:id="8670" w:author="Borja Gonzalez" w:date="2017-09-28T19:31:00Z">
                    <w:rPr>
                      <w:rFonts w:ascii="Monaco" w:hAnsi="Monaco" w:cs="Monaco"/>
                      <w:sz w:val="32"/>
                      <w:szCs w:val="32"/>
                      <w:lang w:val="en-US"/>
                    </w:rPr>
                  </w:rPrChange>
                </w:rPr>
                <w:t xml:space="preserve"> </w:t>
              </w:r>
              <w:r w:rsidRPr="00E066BD">
                <w:rPr>
                  <w:b/>
                  <w:bCs/>
                  <w:color w:val="204A87"/>
                  <w:lang w:val="en-US"/>
                  <w:rPrChange w:id="8671" w:author="Borja Gonzalez" w:date="2017-09-28T19:31:00Z">
                    <w:rPr>
                      <w:rFonts w:ascii="Monaco" w:hAnsi="Monaco" w:cs="Monaco"/>
                      <w:b/>
                      <w:bCs/>
                      <w:color w:val="204A87"/>
                      <w:sz w:val="32"/>
                      <w:szCs w:val="32"/>
                      <w:lang w:val="en-US"/>
                    </w:rPr>
                  </w:rPrChange>
                </w:rPr>
                <w:t>false</w:t>
              </w:r>
              <w:r w:rsidRPr="00E066BD">
                <w:rPr>
                  <w:b/>
                  <w:bCs/>
                  <w:lang w:val="en-US"/>
                  <w:rPrChange w:id="8672" w:author="Borja Gonzalez" w:date="2017-09-28T19:31:00Z">
                    <w:rPr>
                      <w:rFonts w:ascii="Monaco" w:hAnsi="Monaco" w:cs="Monaco"/>
                      <w:b/>
                      <w:bCs/>
                      <w:color w:val="000000"/>
                      <w:sz w:val="32"/>
                      <w:szCs w:val="32"/>
                      <w:lang w:val="en-US"/>
                    </w:rPr>
                  </w:rPrChange>
                </w:rPr>
                <w:t>,</w:t>
              </w:r>
            </w:ins>
          </w:p>
          <w:p w14:paraId="00DB9C97" w14:textId="77777777" w:rsidR="00E066BD" w:rsidRPr="00C313C3" w:rsidRDefault="00E066BD">
            <w:pPr>
              <w:rPr>
                <w:ins w:id="8673" w:author="Borja Gonzalez" w:date="2017-09-28T19:31:00Z"/>
                <w:lang w:val="en-US"/>
                <w:rPrChange w:id="8674" w:author="GONZALEZ DIAZ, BORJA" w:date="2017-09-30T00:55:00Z">
                  <w:rPr>
                    <w:ins w:id="8675" w:author="Borja Gonzalez" w:date="2017-09-28T19:31:00Z"/>
                    <w:rFonts w:ascii="Monaco" w:eastAsiaTheme="majorEastAsia" w:hAnsi="Monaco" w:cs="Monaco"/>
                    <w:color w:val="243F60" w:themeColor="accent1" w:themeShade="7F"/>
                    <w:sz w:val="32"/>
                    <w:szCs w:val="32"/>
                    <w:lang w:val="en-US"/>
                  </w:rPr>
                </w:rPrChange>
              </w:rPr>
              <w:pPrChange w:id="8676" w:author="GONZALEZ DIAZ, BORJA" w:date="2017-09-29T19:25:00Z">
                <w:pPr>
                  <w:keepNext/>
                  <w:keepLines/>
                  <w:widowControl w:val="0"/>
                  <w:autoSpaceDE w:val="0"/>
                  <w:autoSpaceDN w:val="0"/>
                  <w:adjustRightInd w:val="0"/>
                  <w:spacing w:before="200"/>
                  <w:outlineLvl w:val="4"/>
                </w:pPr>
              </w:pPrChange>
            </w:pPr>
            <w:ins w:id="8677" w:author="Borja Gonzalez" w:date="2017-09-28T19:31:00Z">
              <w:r w:rsidRPr="00E066BD">
                <w:rPr>
                  <w:lang w:val="en-US"/>
                  <w:rPrChange w:id="8678" w:author="Borja Gonzalez" w:date="2017-09-28T19:31:00Z">
                    <w:rPr>
                      <w:rFonts w:ascii="Monaco" w:hAnsi="Monaco" w:cs="Monaco"/>
                      <w:sz w:val="32"/>
                      <w:szCs w:val="32"/>
                      <w:lang w:val="en-US"/>
                    </w:rPr>
                  </w:rPrChange>
                </w:rPr>
                <w:t xml:space="preserve">        </w:t>
              </w:r>
              <w:r w:rsidRPr="00C313C3">
                <w:rPr>
                  <w:b/>
                  <w:bCs/>
                  <w:lang w:val="en-US"/>
                  <w:rPrChange w:id="8679" w:author="GONZALEZ DIAZ, BORJA" w:date="2017-09-30T00:55:00Z">
                    <w:rPr>
                      <w:rFonts w:ascii="Monaco" w:hAnsi="Monaco" w:cs="Monaco"/>
                      <w:b/>
                      <w:bCs/>
                      <w:color w:val="000000"/>
                      <w:sz w:val="32"/>
                      <w:szCs w:val="32"/>
                      <w:lang w:val="en-US"/>
                    </w:rPr>
                  </w:rPrChange>
                </w:rPr>
                <w:t>},</w:t>
              </w:r>
            </w:ins>
          </w:p>
          <w:p w14:paraId="04130A4D" w14:textId="77777777" w:rsidR="00E066BD" w:rsidRPr="00C313C3" w:rsidRDefault="00E066BD">
            <w:pPr>
              <w:rPr>
                <w:ins w:id="8680" w:author="Borja Gonzalez" w:date="2017-09-28T19:31:00Z"/>
                <w:lang w:val="en-US"/>
                <w:rPrChange w:id="8681" w:author="GONZALEZ DIAZ, BORJA" w:date="2017-09-30T00:55:00Z">
                  <w:rPr>
                    <w:ins w:id="8682" w:author="Borja Gonzalez" w:date="2017-09-28T19:31:00Z"/>
                    <w:rFonts w:ascii="Monaco" w:eastAsiaTheme="majorEastAsia" w:hAnsi="Monaco" w:cs="Monaco"/>
                    <w:color w:val="243F60" w:themeColor="accent1" w:themeShade="7F"/>
                    <w:sz w:val="32"/>
                    <w:szCs w:val="32"/>
                    <w:lang w:val="en-US"/>
                  </w:rPr>
                </w:rPrChange>
              </w:rPr>
              <w:pPrChange w:id="8683" w:author="GONZALEZ DIAZ, BORJA" w:date="2017-09-29T19:25:00Z">
                <w:pPr>
                  <w:keepNext/>
                  <w:keepLines/>
                  <w:widowControl w:val="0"/>
                  <w:autoSpaceDE w:val="0"/>
                  <w:autoSpaceDN w:val="0"/>
                  <w:adjustRightInd w:val="0"/>
                  <w:spacing w:before="200"/>
                  <w:outlineLvl w:val="4"/>
                </w:pPr>
              </w:pPrChange>
            </w:pPr>
            <w:ins w:id="8684" w:author="Borja Gonzalez" w:date="2017-09-28T19:31:00Z">
              <w:r w:rsidRPr="00C313C3">
                <w:rPr>
                  <w:lang w:val="en-US"/>
                  <w:rPrChange w:id="8685" w:author="GONZALEZ DIAZ, BORJA" w:date="2017-09-30T00:55:00Z">
                    <w:rPr>
                      <w:rFonts w:ascii="Monaco" w:hAnsi="Monaco" w:cs="Monaco"/>
                      <w:sz w:val="32"/>
                      <w:szCs w:val="32"/>
                      <w:lang w:val="en-US"/>
                    </w:rPr>
                  </w:rPrChange>
                </w:rPr>
                <w:t xml:space="preserve">    </w:t>
              </w:r>
              <w:r w:rsidRPr="00C313C3">
                <w:rPr>
                  <w:b/>
                  <w:bCs/>
                  <w:lang w:val="en-US"/>
                  <w:rPrChange w:id="8686" w:author="GONZALEZ DIAZ, BORJA" w:date="2017-09-30T00:55:00Z">
                    <w:rPr>
                      <w:rFonts w:ascii="Monaco" w:hAnsi="Monaco" w:cs="Monaco"/>
                      <w:b/>
                      <w:bCs/>
                      <w:color w:val="000000"/>
                      <w:sz w:val="32"/>
                      <w:szCs w:val="32"/>
                      <w:lang w:val="en-US"/>
                    </w:rPr>
                  </w:rPrChange>
                </w:rPr>
                <w:t>]</w:t>
              </w:r>
            </w:ins>
          </w:p>
          <w:p w14:paraId="697EDD59" w14:textId="77777777" w:rsidR="00E066BD" w:rsidRPr="00C313C3" w:rsidRDefault="00E066BD">
            <w:pPr>
              <w:rPr>
                <w:ins w:id="8687" w:author="Borja Gonzalez" w:date="2017-09-28T19:31:00Z"/>
                <w:lang w:val="en-US"/>
                <w:rPrChange w:id="8688" w:author="GONZALEZ DIAZ, BORJA" w:date="2017-09-30T00:55:00Z">
                  <w:rPr>
                    <w:ins w:id="8689" w:author="Borja Gonzalez" w:date="2017-09-28T19:31:00Z"/>
                    <w:rFonts w:ascii="Monaco" w:eastAsiaTheme="majorEastAsia" w:hAnsi="Monaco" w:cs="Monaco"/>
                    <w:color w:val="243F60" w:themeColor="accent1" w:themeShade="7F"/>
                    <w:sz w:val="32"/>
                    <w:szCs w:val="32"/>
                    <w:lang w:val="en-US"/>
                  </w:rPr>
                </w:rPrChange>
              </w:rPr>
              <w:pPrChange w:id="8690" w:author="GONZALEZ DIAZ, BORJA" w:date="2017-09-29T19:25:00Z">
                <w:pPr>
                  <w:keepNext/>
                  <w:keepLines/>
                  <w:widowControl w:val="0"/>
                  <w:autoSpaceDE w:val="0"/>
                  <w:autoSpaceDN w:val="0"/>
                  <w:adjustRightInd w:val="0"/>
                  <w:spacing w:before="200"/>
                  <w:outlineLvl w:val="4"/>
                </w:pPr>
              </w:pPrChange>
            </w:pPr>
            <w:proofErr w:type="gramStart"/>
            <w:ins w:id="8691" w:author="Borja Gonzalez" w:date="2017-09-28T19:31:00Z">
              <w:r w:rsidRPr="00C313C3">
                <w:rPr>
                  <w:b/>
                  <w:bCs/>
                  <w:lang w:val="en-US"/>
                  <w:rPrChange w:id="8692" w:author="GONZALEZ DIAZ, BORJA" w:date="2017-09-30T00:55:00Z">
                    <w:rPr>
                      <w:rFonts w:ascii="Monaco" w:hAnsi="Monaco" w:cs="Monaco"/>
                      <w:b/>
                      <w:bCs/>
                      <w:color w:val="000000"/>
                      <w:sz w:val="32"/>
                      <w:szCs w:val="32"/>
                      <w:lang w:val="en-US"/>
                    </w:rPr>
                  </w:rPrChange>
                </w:rPr>
                <w:t>},</w:t>
              </w:r>
              <w:r w:rsidRPr="00C313C3">
                <w:rPr>
                  <w:lang w:val="en-US"/>
                  <w:rPrChange w:id="8693" w:author="GONZALEZ DIAZ, BORJA" w:date="2017-09-30T00:55:00Z">
                    <w:rPr>
                      <w:rFonts w:ascii="Monaco" w:hAnsi="Monaco" w:cs="Monaco"/>
                      <w:color w:val="000000"/>
                      <w:sz w:val="32"/>
                      <w:szCs w:val="32"/>
                      <w:lang w:val="en-US"/>
                    </w:rPr>
                  </w:rPrChange>
                </w:rPr>
                <w:t>options</w:t>
              </w:r>
              <w:proofErr w:type="gramEnd"/>
              <w:r w:rsidRPr="00C313C3">
                <w:rPr>
                  <w:b/>
                  <w:bCs/>
                  <w:color w:val="CE5C00"/>
                  <w:lang w:val="en-US"/>
                  <w:rPrChange w:id="8694" w:author="GONZALEZ DIAZ, BORJA" w:date="2017-09-30T00:55:00Z">
                    <w:rPr>
                      <w:rFonts w:ascii="Monaco" w:hAnsi="Monaco" w:cs="Monaco"/>
                      <w:b/>
                      <w:bCs/>
                      <w:color w:val="CE5C00"/>
                      <w:sz w:val="32"/>
                      <w:szCs w:val="32"/>
                      <w:lang w:val="en-US"/>
                    </w:rPr>
                  </w:rPrChange>
                </w:rPr>
                <w:t>:</w:t>
              </w:r>
              <w:r w:rsidRPr="00C313C3">
                <w:rPr>
                  <w:lang w:val="en-US"/>
                  <w:rPrChange w:id="8695" w:author="GONZALEZ DIAZ, BORJA" w:date="2017-09-30T00:55:00Z">
                    <w:rPr>
                      <w:rFonts w:ascii="Monaco" w:hAnsi="Monaco" w:cs="Monaco"/>
                      <w:sz w:val="32"/>
                      <w:szCs w:val="32"/>
                      <w:lang w:val="en-US"/>
                    </w:rPr>
                  </w:rPrChange>
                </w:rPr>
                <w:t xml:space="preserve"> </w:t>
              </w:r>
              <w:r w:rsidRPr="00C313C3">
                <w:rPr>
                  <w:b/>
                  <w:bCs/>
                  <w:lang w:val="en-US"/>
                  <w:rPrChange w:id="8696" w:author="GONZALEZ DIAZ, BORJA" w:date="2017-09-30T00:55:00Z">
                    <w:rPr>
                      <w:rFonts w:ascii="Monaco" w:hAnsi="Monaco" w:cs="Monaco"/>
                      <w:b/>
                      <w:bCs/>
                      <w:color w:val="000000"/>
                      <w:sz w:val="32"/>
                      <w:szCs w:val="32"/>
                      <w:lang w:val="en-US"/>
                    </w:rPr>
                  </w:rPrChange>
                </w:rPr>
                <w:t>{</w:t>
              </w:r>
            </w:ins>
          </w:p>
          <w:p w14:paraId="42FE9F91" w14:textId="77777777" w:rsidR="00E066BD" w:rsidRPr="0079203F" w:rsidRDefault="00E066BD">
            <w:pPr>
              <w:rPr>
                <w:ins w:id="8697" w:author="Borja Gonzalez" w:date="2017-09-28T19:31:00Z"/>
                <w:lang w:val="es-ES"/>
                <w:rPrChange w:id="8698" w:author="Rodrigo García" w:date="2017-09-29T10:10:00Z">
                  <w:rPr>
                    <w:ins w:id="8699" w:author="Borja Gonzalez" w:date="2017-09-28T19:31:00Z"/>
                    <w:rFonts w:ascii="Monaco" w:eastAsiaTheme="majorEastAsia" w:hAnsi="Monaco" w:cs="Monaco"/>
                    <w:color w:val="243F60" w:themeColor="accent1" w:themeShade="7F"/>
                    <w:sz w:val="32"/>
                    <w:szCs w:val="32"/>
                    <w:lang w:val="en-US"/>
                  </w:rPr>
                </w:rPrChange>
              </w:rPr>
              <w:pPrChange w:id="8700" w:author="GONZALEZ DIAZ, BORJA" w:date="2017-09-29T19:25:00Z">
                <w:pPr>
                  <w:keepNext/>
                  <w:keepLines/>
                  <w:widowControl w:val="0"/>
                  <w:autoSpaceDE w:val="0"/>
                  <w:autoSpaceDN w:val="0"/>
                  <w:adjustRightInd w:val="0"/>
                  <w:spacing w:before="200"/>
                  <w:outlineLvl w:val="4"/>
                </w:pPr>
              </w:pPrChange>
            </w:pPr>
            <w:ins w:id="8701" w:author="Borja Gonzalez" w:date="2017-09-28T19:31:00Z">
              <w:r w:rsidRPr="00C313C3">
                <w:rPr>
                  <w:lang w:val="en-US"/>
                  <w:rPrChange w:id="8702" w:author="GONZALEZ DIAZ, BORJA" w:date="2017-09-30T00:55:00Z">
                    <w:rPr>
                      <w:rFonts w:ascii="Monaco" w:hAnsi="Monaco" w:cs="Monaco"/>
                      <w:sz w:val="32"/>
                      <w:szCs w:val="32"/>
                      <w:lang w:val="en-US"/>
                    </w:rPr>
                  </w:rPrChange>
                </w:rPr>
                <w:t xml:space="preserve">    </w:t>
              </w:r>
              <w:r w:rsidRPr="0079203F">
                <w:rPr>
                  <w:lang w:val="es-ES"/>
                  <w:rPrChange w:id="8703" w:author="Rodrigo García" w:date="2017-09-29T10:10:00Z">
                    <w:rPr>
                      <w:rFonts w:ascii="Monaco" w:hAnsi="Monaco" w:cs="Monaco"/>
                      <w:color w:val="000000"/>
                      <w:sz w:val="32"/>
                      <w:szCs w:val="32"/>
                      <w:lang w:val="en-US"/>
                    </w:rPr>
                  </w:rPrChange>
                </w:rPr>
                <w:t>title</w:t>
              </w:r>
              <w:r w:rsidRPr="0079203F">
                <w:rPr>
                  <w:b/>
                  <w:bCs/>
                  <w:color w:val="CE5C00"/>
                  <w:lang w:val="es-ES"/>
                  <w:rPrChange w:id="8704" w:author="Rodrigo García" w:date="2017-09-29T10:10:00Z">
                    <w:rPr>
                      <w:rFonts w:ascii="Monaco" w:hAnsi="Monaco" w:cs="Monaco"/>
                      <w:b/>
                      <w:bCs/>
                      <w:color w:val="CE5C00"/>
                      <w:sz w:val="32"/>
                      <w:szCs w:val="32"/>
                      <w:lang w:val="en-US"/>
                    </w:rPr>
                  </w:rPrChange>
                </w:rPr>
                <w:t>:</w:t>
              </w:r>
              <w:r w:rsidRPr="0079203F">
                <w:rPr>
                  <w:lang w:val="es-ES"/>
                  <w:rPrChange w:id="8705" w:author="Rodrigo García" w:date="2017-09-29T10:10:00Z">
                    <w:rPr>
                      <w:rFonts w:ascii="Monaco" w:hAnsi="Monaco" w:cs="Monaco"/>
                      <w:sz w:val="32"/>
                      <w:szCs w:val="32"/>
                      <w:lang w:val="en-US"/>
                    </w:rPr>
                  </w:rPrChange>
                </w:rPr>
                <w:t xml:space="preserve"> </w:t>
              </w:r>
              <w:r w:rsidRPr="0079203F">
                <w:rPr>
                  <w:b/>
                  <w:bCs/>
                  <w:lang w:val="es-ES"/>
                  <w:rPrChange w:id="8706"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8707" w:author="Borja Gonzalez" w:date="2017-09-28T19:31:00Z"/>
                <w:lang w:val="es-ES"/>
                <w:rPrChange w:id="8708" w:author="Rodrigo García" w:date="2017-09-29T10:10:00Z">
                  <w:rPr>
                    <w:ins w:id="8709" w:author="Borja Gonzalez" w:date="2017-09-28T19:31:00Z"/>
                    <w:rFonts w:ascii="Monaco" w:eastAsiaTheme="majorEastAsia" w:hAnsi="Monaco" w:cs="Monaco"/>
                    <w:color w:val="243F60" w:themeColor="accent1" w:themeShade="7F"/>
                    <w:sz w:val="32"/>
                    <w:szCs w:val="32"/>
                    <w:lang w:val="en-US"/>
                  </w:rPr>
                </w:rPrChange>
              </w:rPr>
              <w:pPrChange w:id="8710" w:author="GONZALEZ DIAZ, BORJA" w:date="2017-09-29T19:25:00Z">
                <w:pPr>
                  <w:keepNext/>
                  <w:keepLines/>
                  <w:widowControl w:val="0"/>
                  <w:autoSpaceDE w:val="0"/>
                  <w:autoSpaceDN w:val="0"/>
                  <w:adjustRightInd w:val="0"/>
                  <w:spacing w:before="200"/>
                  <w:outlineLvl w:val="4"/>
                </w:pPr>
              </w:pPrChange>
            </w:pPr>
            <w:ins w:id="8711" w:author="Borja Gonzalez" w:date="2017-09-28T19:31:00Z">
              <w:r w:rsidRPr="0079203F">
                <w:rPr>
                  <w:lang w:val="es-ES"/>
                  <w:rPrChange w:id="8712" w:author="Rodrigo García" w:date="2017-09-29T10:10:00Z">
                    <w:rPr>
                      <w:rFonts w:ascii="Monaco" w:hAnsi="Monaco" w:cs="Monaco"/>
                      <w:sz w:val="32"/>
                      <w:szCs w:val="32"/>
                      <w:lang w:val="en-US"/>
                    </w:rPr>
                  </w:rPrChange>
                </w:rPr>
                <w:t xml:space="preserve">            display</w:t>
              </w:r>
              <w:r w:rsidRPr="0079203F">
                <w:rPr>
                  <w:b/>
                  <w:bCs/>
                  <w:color w:val="CE5C00"/>
                  <w:lang w:val="es-ES"/>
                  <w:rPrChange w:id="8713" w:author="Rodrigo García" w:date="2017-09-29T10:10:00Z">
                    <w:rPr>
                      <w:rFonts w:ascii="Monaco" w:hAnsi="Monaco" w:cs="Monaco"/>
                      <w:b/>
                      <w:bCs/>
                      <w:color w:val="CE5C00"/>
                      <w:sz w:val="32"/>
                      <w:szCs w:val="32"/>
                      <w:lang w:val="en-US"/>
                    </w:rPr>
                  </w:rPrChange>
                </w:rPr>
                <w:t>:</w:t>
              </w:r>
              <w:r w:rsidRPr="0079203F">
                <w:rPr>
                  <w:lang w:val="es-ES"/>
                  <w:rPrChange w:id="8714" w:author="Rodrigo García" w:date="2017-09-29T10:10:00Z">
                    <w:rPr>
                      <w:rFonts w:ascii="Monaco" w:hAnsi="Monaco" w:cs="Monaco"/>
                      <w:sz w:val="32"/>
                      <w:szCs w:val="32"/>
                      <w:lang w:val="en-US"/>
                    </w:rPr>
                  </w:rPrChange>
                </w:rPr>
                <w:t xml:space="preserve"> </w:t>
              </w:r>
              <w:r w:rsidRPr="0079203F">
                <w:rPr>
                  <w:b/>
                  <w:bCs/>
                  <w:color w:val="204A87"/>
                  <w:lang w:val="es-ES"/>
                  <w:rPrChange w:id="8715" w:author="Rodrigo García" w:date="2017-09-29T10:10:00Z">
                    <w:rPr>
                      <w:rFonts w:ascii="Monaco" w:hAnsi="Monaco" w:cs="Monaco"/>
                      <w:b/>
                      <w:bCs/>
                      <w:color w:val="204A87"/>
                      <w:sz w:val="32"/>
                      <w:szCs w:val="32"/>
                      <w:lang w:val="en-US"/>
                    </w:rPr>
                  </w:rPrChange>
                </w:rPr>
                <w:t>true</w:t>
              </w:r>
              <w:r w:rsidRPr="0079203F">
                <w:rPr>
                  <w:b/>
                  <w:bCs/>
                  <w:lang w:val="es-ES"/>
                  <w:rPrChange w:id="8716"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8717" w:author="Borja Gonzalez" w:date="2017-09-28T19:31:00Z"/>
                <w:lang w:val="es-ES"/>
                <w:rPrChange w:id="8718" w:author="Rodrigo García" w:date="2017-09-29T10:10:00Z">
                  <w:rPr>
                    <w:ins w:id="8719" w:author="Borja Gonzalez" w:date="2017-09-28T19:31:00Z"/>
                    <w:rFonts w:ascii="Monaco" w:eastAsiaTheme="majorEastAsia" w:hAnsi="Monaco" w:cs="Monaco"/>
                    <w:color w:val="243F60" w:themeColor="accent1" w:themeShade="7F"/>
                    <w:sz w:val="32"/>
                    <w:szCs w:val="32"/>
                    <w:lang w:val="en-US"/>
                  </w:rPr>
                </w:rPrChange>
              </w:rPr>
              <w:pPrChange w:id="8720" w:author="GONZALEZ DIAZ, BORJA" w:date="2017-09-29T19:25:00Z">
                <w:pPr>
                  <w:keepNext/>
                  <w:keepLines/>
                  <w:widowControl w:val="0"/>
                  <w:autoSpaceDE w:val="0"/>
                  <w:autoSpaceDN w:val="0"/>
                  <w:adjustRightInd w:val="0"/>
                  <w:spacing w:before="200"/>
                  <w:outlineLvl w:val="4"/>
                </w:pPr>
              </w:pPrChange>
            </w:pPr>
            <w:ins w:id="8721" w:author="Borja Gonzalez" w:date="2017-09-28T19:31:00Z">
              <w:r w:rsidRPr="0079203F">
                <w:rPr>
                  <w:lang w:val="es-ES"/>
                  <w:rPrChange w:id="8722" w:author="Rodrigo García" w:date="2017-09-29T10:10:00Z">
                    <w:rPr>
                      <w:rFonts w:ascii="Monaco" w:hAnsi="Monaco" w:cs="Monaco"/>
                      <w:sz w:val="32"/>
                      <w:szCs w:val="32"/>
                      <w:lang w:val="en-US"/>
                    </w:rPr>
                  </w:rPrChange>
                </w:rPr>
                <w:t xml:space="preserve">            text</w:t>
              </w:r>
              <w:r w:rsidRPr="0079203F">
                <w:rPr>
                  <w:b/>
                  <w:bCs/>
                  <w:color w:val="CE5C00"/>
                  <w:lang w:val="es-ES"/>
                  <w:rPrChange w:id="8723" w:author="Rodrigo García" w:date="2017-09-29T10:10:00Z">
                    <w:rPr>
                      <w:rFonts w:ascii="Monaco" w:hAnsi="Monaco" w:cs="Monaco"/>
                      <w:b/>
                      <w:bCs/>
                      <w:color w:val="CE5C00"/>
                      <w:sz w:val="32"/>
                      <w:szCs w:val="32"/>
                      <w:lang w:val="en-US"/>
                    </w:rPr>
                  </w:rPrChange>
                </w:rPr>
                <w:t>:</w:t>
              </w:r>
              <w:r w:rsidRPr="0079203F">
                <w:rPr>
                  <w:lang w:val="es-ES"/>
                  <w:rPrChange w:id="8724" w:author="Rodrigo García" w:date="2017-09-29T10:10:00Z">
                    <w:rPr>
                      <w:rFonts w:ascii="Monaco" w:hAnsi="Monaco" w:cs="Monaco"/>
                      <w:sz w:val="32"/>
                      <w:szCs w:val="32"/>
                      <w:lang w:val="en-US"/>
                    </w:rPr>
                  </w:rPrChange>
                </w:rPr>
                <w:t xml:space="preserve"> </w:t>
              </w:r>
              <w:r w:rsidRPr="0079203F">
                <w:rPr>
                  <w:color w:val="4E9A06"/>
                  <w:lang w:val="es-ES"/>
                  <w:rPrChange w:id="8725"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8726" w:author="Rodrigo García" w:date="2017-09-29T10:10:00Z">
                    <w:rPr>
                      <w:rFonts w:ascii="Monaco" w:hAnsi="Monaco" w:cs="Monaco"/>
                      <w:b/>
                      <w:bCs/>
                      <w:color w:val="CE5C00"/>
                      <w:sz w:val="32"/>
                      <w:szCs w:val="32"/>
                      <w:lang w:val="en-US"/>
                    </w:rPr>
                  </w:rPrChange>
                </w:rPr>
                <w:t>+</w:t>
              </w:r>
              <w:r w:rsidRPr="0079203F">
                <w:rPr>
                  <w:lang w:val="es-ES"/>
                  <w:rPrChange w:id="8727" w:author="Rodrigo García" w:date="2017-09-29T10:10:00Z">
                    <w:rPr>
                      <w:rFonts w:ascii="Monaco" w:hAnsi="Monaco" w:cs="Monaco"/>
                      <w:color w:val="000000"/>
                      <w:sz w:val="32"/>
                      <w:szCs w:val="32"/>
                      <w:lang w:val="en-US"/>
                    </w:rPr>
                  </w:rPrChange>
                </w:rPr>
                <w:t>x</w:t>
              </w:r>
              <w:r w:rsidRPr="0079203F">
                <w:rPr>
                  <w:b/>
                  <w:bCs/>
                  <w:color w:val="CE5C00"/>
                  <w:lang w:val="es-ES"/>
                  <w:rPrChange w:id="8728" w:author="Rodrigo García" w:date="2017-09-29T10:10:00Z">
                    <w:rPr>
                      <w:rFonts w:ascii="Monaco" w:hAnsi="Monaco" w:cs="Monaco"/>
                      <w:b/>
                      <w:bCs/>
                      <w:color w:val="CE5C00"/>
                      <w:sz w:val="32"/>
                      <w:szCs w:val="32"/>
                      <w:lang w:val="en-US"/>
                    </w:rPr>
                  </w:rPrChange>
                </w:rPr>
                <w:t>+</w:t>
              </w:r>
              <w:r w:rsidRPr="0079203F">
                <w:rPr>
                  <w:color w:val="4E9A06"/>
                  <w:lang w:val="es-ES"/>
                  <w:rPrChange w:id="8729" w:author="Rodrigo García" w:date="2017-09-29T10:10:00Z">
                    <w:rPr>
                      <w:rFonts w:ascii="Monaco" w:hAnsi="Monaco" w:cs="Monaco"/>
                      <w:color w:val="4E9A06"/>
                      <w:sz w:val="32"/>
                      <w:szCs w:val="32"/>
                      <w:lang w:val="en-US"/>
                    </w:rPr>
                  </w:rPrChange>
                </w:rPr>
                <w:t>" de "</w:t>
              </w:r>
              <w:r w:rsidRPr="0079203F">
                <w:rPr>
                  <w:b/>
                  <w:bCs/>
                  <w:color w:val="CE5C00"/>
                  <w:lang w:val="es-ES"/>
                  <w:rPrChange w:id="8730" w:author="Rodrigo García" w:date="2017-09-29T10:10:00Z">
                    <w:rPr>
                      <w:rFonts w:ascii="Monaco" w:hAnsi="Monaco" w:cs="Monaco"/>
                      <w:b/>
                      <w:bCs/>
                      <w:color w:val="CE5C00"/>
                      <w:sz w:val="32"/>
                      <w:szCs w:val="32"/>
                      <w:lang w:val="en-US"/>
                    </w:rPr>
                  </w:rPrChange>
                </w:rPr>
                <w:t>+</w:t>
              </w:r>
              <w:r w:rsidRPr="0079203F">
                <w:rPr>
                  <w:lang w:val="es-ES"/>
                  <w:rPrChange w:id="8731" w:author="Rodrigo García" w:date="2017-09-29T10:10:00Z">
                    <w:rPr>
                      <w:rFonts w:ascii="Monaco" w:hAnsi="Monaco" w:cs="Monaco"/>
                      <w:color w:val="000000"/>
                      <w:sz w:val="32"/>
                      <w:szCs w:val="32"/>
                      <w:lang w:val="en-US"/>
                    </w:rPr>
                  </w:rPrChange>
                </w:rPr>
                <w:t>nombre</w:t>
              </w:r>
              <w:r w:rsidRPr="0079203F">
                <w:rPr>
                  <w:b/>
                  <w:bCs/>
                  <w:color w:val="CE5C00"/>
                  <w:lang w:val="es-ES"/>
                  <w:rPrChange w:id="8732" w:author="Rodrigo García" w:date="2017-09-29T10:10:00Z">
                    <w:rPr>
                      <w:rFonts w:ascii="Monaco" w:hAnsi="Monaco" w:cs="Monaco"/>
                      <w:b/>
                      <w:bCs/>
                      <w:color w:val="CE5C00"/>
                      <w:sz w:val="32"/>
                      <w:szCs w:val="32"/>
                      <w:lang w:val="en-US"/>
                    </w:rPr>
                  </w:rPrChange>
                </w:rPr>
                <w:t>+</w:t>
              </w:r>
              <w:r w:rsidRPr="0079203F">
                <w:rPr>
                  <w:color w:val="4E9A06"/>
                  <w:lang w:val="es-ES"/>
                  <w:rPrChange w:id="8733" w:author="Rodrigo García" w:date="2017-09-29T10:10:00Z">
                    <w:rPr>
                      <w:rFonts w:ascii="Monaco" w:hAnsi="Monaco" w:cs="Monaco"/>
                      <w:color w:val="4E9A06"/>
                      <w:sz w:val="32"/>
                      <w:szCs w:val="32"/>
                      <w:lang w:val="en-US"/>
                    </w:rPr>
                  </w:rPrChange>
                </w:rPr>
                <w:t>" "</w:t>
              </w:r>
              <w:r w:rsidRPr="0079203F">
                <w:rPr>
                  <w:b/>
                  <w:bCs/>
                  <w:color w:val="CE5C00"/>
                  <w:lang w:val="es-ES"/>
                  <w:rPrChange w:id="8734" w:author="Rodrigo García" w:date="2017-09-29T10:10:00Z">
                    <w:rPr>
                      <w:rFonts w:ascii="Monaco" w:hAnsi="Monaco" w:cs="Monaco"/>
                      <w:b/>
                      <w:bCs/>
                      <w:color w:val="CE5C00"/>
                      <w:sz w:val="32"/>
                      <w:szCs w:val="32"/>
                      <w:lang w:val="en-US"/>
                    </w:rPr>
                  </w:rPrChange>
                </w:rPr>
                <w:t>+</w:t>
              </w:r>
              <w:r w:rsidRPr="0079203F">
                <w:rPr>
                  <w:lang w:val="es-ES"/>
                  <w:rPrChange w:id="8735"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8736" w:author="Borja Gonzalez" w:date="2017-09-28T19:31:00Z"/>
                <w:lang w:val="en-US"/>
                <w:rPrChange w:id="8737" w:author="Borja Gonzalez" w:date="2017-09-28T19:31:00Z">
                  <w:rPr>
                    <w:ins w:id="8738" w:author="Borja Gonzalez" w:date="2017-09-28T19:31:00Z"/>
                    <w:rFonts w:ascii="Monaco" w:eastAsiaTheme="majorEastAsia" w:hAnsi="Monaco" w:cs="Monaco"/>
                    <w:color w:val="243F60" w:themeColor="accent1" w:themeShade="7F"/>
                    <w:sz w:val="32"/>
                    <w:szCs w:val="32"/>
                    <w:lang w:val="en-US"/>
                  </w:rPr>
                </w:rPrChange>
              </w:rPr>
              <w:pPrChange w:id="8739" w:author="GONZALEZ DIAZ, BORJA" w:date="2017-09-29T19:25:00Z">
                <w:pPr>
                  <w:keepNext/>
                  <w:keepLines/>
                  <w:widowControl w:val="0"/>
                  <w:autoSpaceDE w:val="0"/>
                  <w:autoSpaceDN w:val="0"/>
                  <w:adjustRightInd w:val="0"/>
                  <w:spacing w:before="200"/>
                  <w:outlineLvl w:val="4"/>
                </w:pPr>
              </w:pPrChange>
            </w:pPr>
            <w:ins w:id="8740" w:author="Borja Gonzalez" w:date="2017-09-28T19:31:00Z">
              <w:r w:rsidRPr="0079203F">
                <w:rPr>
                  <w:lang w:val="es-ES"/>
                  <w:rPrChange w:id="8741" w:author="Rodrigo García" w:date="2017-09-29T10:10:00Z">
                    <w:rPr>
                      <w:rFonts w:ascii="Monaco" w:hAnsi="Monaco" w:cs="Monaco"/>
                      <w:sz w:val="32"/>
                      <w:szCs w:val="32"/>
                      <w:lang w:val="en-US"/>
                    </w:rPr>
                  </w:rPrChange>
                </w:rPr>
                <w:t xml:space="preserve">        </w:t>
              </w:r>
              <w:r w:rsidRPr="00E066BD">
                <w:rPr>
                  <w:b/>
                  <w:bCs/>
                  <w:lang w:val="en-US"/>
                  <w:rPrChange w:id="8742"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8743" w:author="Borja Gonzalez" w:date="2017-09-28T19:31:00Z"/>
                <w:lang w:val="en-US"/>
                <w:rPrChange w:id="8744" w:author="Borja Gonzalez" w:date="2017-09-28T19:31:00Z">
                  <w:rPr>
                    <w:ins w:id="8745" w:author="Borja Gonzalez" w:date="2017-09-28T19:31:00Z"/>
                    <w:rFonts w:ascii="Monaco" w:eastAsiaTheme="majorEastAsia" w:hAnsi="Monaco" w:cs="Monaco"/>
                    <w:color w:val="243F60" w:themeColor="accent1" w:themeShade="7F"/>
                    <w:sz w:val="32"/>
                    <w:szCs w:val="32"/>
                    <w:lang w:val="en-US"/>
                  </w:rPr>
                </w:rPrChange>
              </w:rPr>
              <w:pPrChange w:id="8746" w:author="GONZALEZ DIAZ, BORJA" w:date="2017-09-29T19:25:00Z">
                <w:pPr>
                  <w:keepNext/>
                  <w:keepLines/>
                  <w:widowControl w:val="0"/>
                  <w:autoSpaceDE w:val="0"/>
                  <w:autoSpaceDN w:val="0"/>
                  <w:adjustRightInd w:val="0"/>
                  <w:spacing w:before="200"/>
                  <w:outlineLvl w:val="4"/>
                </w:pPr>
              </w:pPrChange>
            </w:pPr>
            <w:ins w:id="8747" w:author="Borja Gonzalez" w:date="2017-09-28T19:31:00Z">
              <w:r w:rsidRPr="00E066BD">
                <w:rPr>
                  <w:lang w:val="en-US"/>
                  <w:rPrChange w:id="8748" w:author="Borja Gonzalez" w:date="2017-09-28T19:31:00Z">
                    <w:rPr>
                      <w:rFonts w:ascii="Monaco" w:hAnsi="Monaco" w:cs="Monaco"/>
                      <w:sz w:val="32"/>
                      <w:szCs w:val="32"/>
                      <w:lang w:val="en-US"/>
                    </w:rPr>
                  </w:rPrChange>
                </w:rPr>
                <w:t xml:space="preserve">    scales</w:t>
              </w:r>
              <w:r w:rsidRPr="00E066BD">
                <w:rPr>
                  <w:b/>
                  <w:bCs/>
                  <w:color w:val="CE5C00"/>
                  <w:lang w:val="en-US"/>
                  <w:rPrChange w:id="8749" w:author="Borja Gonzalez" w:date="2017-09-28T19:31:00Z">
                    <w:rPr>
                      <w:rFonts w:ascii="Monaco" w:hAnsi="Monaco" w:cs="Monaco"/>
                      <w:b/>
                      <w:bCs/>
                      <w:color w:val="CE5C00"/>
                      <w:sz w:val="32"/>
                      <w:szCs w:val="32"/>
                      <w:lang w:val="en-US"/>
                    </w:rPr>
                  </w:rPrChange>
                </w:rPr>
                <w:t>:</w:t>
              </w:r>
              <w:r w:rsidRPr="00E066BD">
                <w:rPr>
                  <w:lang w:val="en-US"/>
                  <w:rPrChange w:id="8750" w:author="Borja Gonzalez" w:date="2017-09-28T19:31:00Z">
                    <w:rPr>
                      <w:rFonts w:ascii="Monaco" w:hAnsi="Monaco" w:cs="Monaco"/>
                      <w:sz w:val="32"/>
                      <w:szCs w:val="32"/>
                      <w:lang w:val="en-US"/>
                    </w:rPr>
                  </w:rPrChange>
                </w:rPr>
                <w:t xml:space="preserve"> </w:t>
              </w:r>
              <w:r w:rsidRPr="00E066BD">
                <w:rPr>
                  <w:b/>
                  <w:bCs/>
                  <w:lang w:val="en-US"/>
                  <w:rPrChange w:id="8751"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8752" w:author="Borja Gonzalez" w:date="2017-09-28T19:31:00Z"/>
                <w:lang w:val="en-US"/>
                <w:rPrChange w:id="8753" w:author="Borja Gonzalez" w:date="2017-09-28T19:31:00Z">
                  <w:rPr>
                    <w:ins w:id="8754" w:author="Borja Gonzalez" w:date="2017-09-28T19:31:00Z"/>
                    <w:rFonts w:ascii="Monaco" w:eastAsiaTheme="majorEastAsia" w:hAnsi="Monaco" w:cs="Monaco"/>
                    <w:color w:val="243F60" w:themeColor="accent1" w:themeShade="7F"/>
                    <w:sz w:val="32"/>
                    <w:szCs w:val="32"/>
                    <w:lang w:val="en-US"/>
                  </w:rPr>
                </w:rPrChange>
              </w:rPr>
              <w:pPrChange w:id="8755" w:author="GONZALEZ DIAZ, BORJA" w:date="2017-09-29T19:25:00Z">
                <w:pPr>
                  <w:keepNext/>
                  <w:keepLines/>
                  <w:widowControl w:val="0"/>
                  <w:autoSpaceDE w:val="0"/>
                  <w:autoSpaceDN w:val="0"/>
                  <w:adjustRightInd w:val="0"/>
                  <w:spacing w:before="200"/>
                  <w:outlineLvl w:val="4"/>
                </w:pPr>
              </w:pPrChange>
            </w:pPr>
            <w:ins w:id="8756" w:author="Borja Gonzalez" w:date="2017-09-28T19:31:00Z">
              <w:r w:rsidRPr="00E066BD">
                <w:rPr>
                  <w:lang w:val="en-US"/>
                  <w:rPrChange w:id="8757" w:author="Borja Gonzalez" w:date="2017-09-28T19:31:00Z">
                    <w:rPr>
                      <w:rFonts w:ascii="Monaco" w:hAnsi="Monaco" w:cs="Monaco"/>
                      <w:sz w:val="32"/>
                      <w:szCs w:val="32"/>
                      <w:lang w:val="en-US"/>
                    </w:rPr>
                  </w:rPrChange>
                </w:rPr>
                <w:t xml:space="preserve">        yAxes</w:t>
              </w:r>
              <w:r w:rsidRPr="00E066BD">
                <w:rPr>
                  <w:b/>
                  <w:bCs/>
                  <w:color w:val="CE5C00"/>
                  <w:lang w:val="en-US"/>
                  <w:rPrChange w:id="8758" w:author="Borja Gonzalez" w:date="2017-09-28T19:31:00Z">
                    <w:rPr>
                      <w:rFonts w:ascii="Monaco" w:hAnsi="Monaco" w:cs="Monaco"/>
                      <w:b/>
                      <w:bCs/>
                      <w:color w:val="CE5C00"/>
                      <w:sz w:val="32"/>
                      <w:szCs w:val="32"/>
                      <w:lang w:val="en-US"/>
                    </w:rPr>
                  </w:rPrChange>
                </w:rPr>
                <w:t>:</w:t>
              </w:r>
              <w:r w:rsidRPr="00E066BD">
                <w:rPr>
                  <w:lang w:val="en-US"/>
                  <w:rPrChange w:id="8759" w:author="Borja Gonzalez" w:date="2017-09-28T19:31:00Z">
                    <w:rPr>
                      <w:rFonts w:ascii="Monaco" w:hAnsi="Monaco" w:cs="Monaco"/>
                      <w:sz w:val="32"/>
                      <w:szCs w:val="32"/>
                      <w:lang w:val="en-US"/>
                    </w:rPr>
                  </w:rPrChange>
                </w:rPr>
                <w:t xml:space="preserve"> </w:t>
              </w:r>
              <w:r w:rsidRPr="00E066BD">
                <w:rPr>
                  <w:b/>
                  <w:bCs/>
                  <w:lang w:val="en-US"/>
                  <w:rPrChange w:id="8760"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8761" w:author="Borja Gonzalez" w:date="2017-09-28T19:31:00Z"/>
                <w:lang w:val="en-US"/>
                <w:rPrChange w:id="8762" w:author="Borja Gonzalez" w:date="2017-09-28T19:31:00Z">
                  <w:rPr>
                    <w:ins w:id="8763" w:author="Borja Gonzalez" w:date="2017-09-28T19:31:00Z"/>
                    <w:rFonts w:ascii="Monaco" w:eastAsiaTheme="majorEastAsia" w:hAnsi="Monaco" w:cs="Monaco"/>
                    <w:color w:val="243F60" w:themeColor="accent1" w:themeShade="7F"/>
                    <w:sz w:val="32"/>
                    <w:szCs w:val="32"/>
                    <w:lang w:val="en-US"/>
                  </w:rPr>
                </w:rPrChange>
              </w:rPr>
              <w:pPrChange w:id="8764" w:author="GONZALEZ DIAZ, BORJA" w:date="2017-09-29T19:25:00Z">
                <w:pPr>
                  <w:keepNext/>
                  <w:keepLines/>
                  <w:widowControl w:val="0"/>
                  <w:autoSpaceDE w:val="0"/>
                  <w:autoSpaceDN w:val="0"/>
                  <w:adjustRightInd w:val="0"/>
                  <w:spacing w:before="200"/>
                  <w:outlineLvl w:val="4"/>
                </w:pPr>
              </w:pPrChange>
            </w:pPr>
            <w:ins w:id="8765" w:author="Borja Gonzalez" w:date="2017-09-28T19:31:00Z">
              <w:r w:rsidRPr="00E066BD">
                <w:rPr>
                  <w:lang w:val="en-US"/>
                  <w:rPrChange w:id="8766" w:author="Borja Gonzalez" w:date="2017-09-28T19:31:00Z">
                    <w:rPr>
                      <w:rFonts w:ascii="Monaco" w:hAnsi="Monaco" w:cs="Monaco"/>
                      <w:sz w:val="32"/>
                      <w:szCs w:val="32"/>
                      <w:lang w:val="en-US"/>
                    </w:rPr>
                  </w:rPrChange>
                </w:rPr>
                <w:t xml:space="preserve">            ticks</w:t>
              </w:r>
              <w:r w:rsidRPr="00E066BD">
                <w:rPr>
                  <w:b/>
                  <w:bCs/>
                  <w:color w:val="CE5C00"/>
                  <w:lang w:val="en-US"/>
                  <w:rPrChange w:id="8767" w:author="Borja Gonzalez" w:date="2017-09-28T19:31:00Z">
                    <w:rPr>
                      <w:rFonts w:ascii="Monaco" w:hAnsi="Monaco" w:cs="Monaco"/>
                      <w:b/>
                      <w:bCs/>
                      <w:color w:val="CE5C00"/>
                      <w:sz w:val="32"/>
                      <w:szCs w:val="32"/>
                      <w:lang w:val="en-US"/>
                    </w:rPr>
                  </w:rPrChange>
                </w:rPr>
                <w:t>:</w:t>
              </w:r>
              <w:r w:rsidRPr="00E066BD">
                <w:rPr>
                  <w:lang w:val="en-US"/>
                  <w:rPrChange w:id="8768" w:author="Borja Gonzalez" w:date="2017-09-28T19:31:00Z">
                    <w:rPr>
                      <w:rFonts w:ascii="Monaco" w:hAnsi="Monaco" w:cs="Monaco"/>
                      <w:sz w:val="32"/>
                      <w:szCs w:val="32"/>
                      <w:lang w:val="en-US"/>
                    </w:rPr>
                  </w:rPrChange>
                </w:rPr>
                <w:t xml:space="preserve"> </w:t>
              </w:r>
              <w:r w:rsidRPr="00E066BD">
                <w:rPr>
                  <w:b/>
                  <w:bCs/>
                  <w:lang w:val="en-US"/>
                  <w:rPrChange w:id="8769"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8770" w:author="Borja Gonzalez" w:date="2017-09-28T19:31:00Z"/>
                <w:lang w:val="en-US"/>
                <w:rPrChange w:id="8771" w:author="Borja Gonzalez" w:date="2017-09-28T19:31:00Z">
                  <w:rPr>
                    <w:ins w:id="8772" w:author="Borja Gonzalez" w:date="2017-09-28T19:31:00Z"/>
                    <w:rFonts w:ascii="Monaco" w:eastAsiaTheme="majorEastAsia" w:hAnsi="Monaco" w:cs="Monaco"/>
                    <w:color w:val="243F60" w:themeColor="accent1" w:themeShade="7F"/>
                    <w:sz w:val="32"/>
                    <w:szCs w:val="32"/>
                    <w:lang w:val="en-US"/>
                  </w:rPr>
                </w:rPrChange>
              </w:rPr>
              <w:pPrChange w:id="8773" w:author="GONZALEZ DIAZ, BORJA" w:date="2017-09-29T19:25:00Z">
                <w:pPr>
                  <w:keepNext/>
                  <w:keepLines/>
                  <w:widowControl w:val="0"/>
                  <w:autoSpaceDE w:val="0"/>
                  <w:autoSpaceDN w:val="0"/>
                  <w:adjustRightInd w:val="0"/>
                  <w:spacing w:before="200"/>
                  <w:outlineLvl w:val="4"/>
                </w:pPr>
              </w:pPrChange>
            </w:pPr>
            <w:ins w:id="8774" w:author="Borja Gonzalez" w:date="2017-09-28T19:31:00Z">
              <w:r w:rsidRPr="00E066BD">
                <w:rPr>
                  <w:lang w:val="en-US"/>
                  <w:rPrChange w:id="8775" w:author="Borja Gonzalez" w:date="2017-09-28T19:31:00Z">
                    <w:rPr>
                      <w:rFonts w:ascii="Monaco" w:hAnsi="Monaco" w:cs="Monaco"/>
                      <w:sz w:val="32"/>
                      <w:szCs w:val="32"/>
                      <w:lang w:val="en-US"/>
                    </w:rPr>
                  </w:rPrChange>
                </w:rPr>
                <w:t xml:space="preserve">                    beginAtZero</w:t>
              </w:r>
              <w:r w:rsidRPr="00E066BD">
                <w:rPr>
                  <w:b/>
                  <w:bCs/>
                  <w:color w:val="CE5C00"/>
                  <w:lang w:val="en-US"/>
                  <w:rPrChange w:id="8776" w:author="Borja Gonzalez" w:date="2017-09-28T19:31:00Z">
                    <w:rPr>
                      <w:rFonts w:ascii="Monaco" w:hAnsi="Monaco" w:cs="Monaco"/>
                      <w:b/>
                      <w:bCs/>
                      <w:color w:val="CE5C00"/>
                      <w:sz w:val="32"/>
                      <w:szCs w:val="32"/>
                      <w:lang w:val="en-US"/>
                    </w:rPr>
                  </w:rPrChange>
                </w:rPr>
                <w:t>:</w:t>
              </w:r>
              <w:r w:rsidRPr="00E066BD">
                <w:rPr>
                  <w:lang w:val="en-US"/>
                  <w:rPrChange w:id="8777" w:author="Borja Gonzalez" w:date="2017-09-28T19:31:00Z">
                    <w:rPr>
                      <w:rFonts w:ascii="Monaco" w:hAnsi="Monaco" w:cs="Monaco"/>
                      <w:sz w:val="32"/>
                      <w:szCs w:val="32"/>
                      <w:lang w:val="en-US"/>
                    </w:rPr>
                  </w:rPrChange>
                </w:rPr>
                <w:t xml:space="preserve"> </w:t>
              </w:r>
              <w:r w:rsidRPr="00E066BD">
                <w:rPr>
                  <w:b/>
                  <w:bCs/>
                  <w:color w:val="204A87"/>
                  <w:lang w:val="en-US"/>
                  <w:rPrChange w:id="8778" w:author="Borja Gonzalez" w:date="2017-09-28T19:31:00Z">
                    <w:rPr>
                      <w:rFonts w:ascii="Monaco" w:hAnsi="Monaco" w:cs="Monaco"/>
                      <w:b/>
                      <w:bCs/>
                      <w:color w:val="204A87"/>
                      <w:sz w:val="32"/>
                      <w:szCs w:val="32"/>
                      <w:lang w:val="en-US"/>
                    </w:rPr>
                  </w:rPrChange>
                </w:rPr>
                <w:t>false</w:t>
              </w:r>
              <w:r w:rsidRPr="00E066BD">
                <w:rPr>
                  <w:b/>
                  <w:bCs/>
                  <w:lang w:val="en-US"/>
                  <w:rPrChange w:id="8779"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8780" w:author="Borja Gonzalez" w:date="2017-09-28T19:31:00Z"/>
                <w:lang w:val="en-US"/>
                <w:rPrChange w:id="8781" w:author="Borja Gonzalez" w:date="2017-09-28T19:31:00Z">
                  <w:rPr>
                    <w:ins w:id="8782" w:author="Borja Gonzalez" w:date="2017-09-28T19:31:00Z"/>
                    <w:rFonts w:ascii="Monaco" w:eastAsiaTheme="majorEastAsia" w:hAnsi="Monaco" w:cs="Monaco"/>
                    <w:color w:val="243F60" w:themeColor="accent1" w:themeShade="7F"/>
                    <w:sz w:val="32"/>
                    <w:szCs w:val="32"/>
                    <w:lang w:val="en-US"/>
                  </w:rPr>
                </w:rPrChange>
              </w:rPr>
              <w:pPrChange w:id="8783" w:author="GONZALEZ DIAZ, BORJA" w:date="2017-09-29T19:25:00Z">
                <w:pPr>
                  <w:keepNext/>
                  <w:keepLines/>
                  <w:widowControl w:val="0"/>
                  <w:autoSpaceDE w:val="0"/>
                  <w:autoSpaceDN w:val="0"/>
                  <w:adjustRightInd w:val="0"/>
                  <w:spacing w:before="200"/>
                  <w:outlineLvl w:val="4"/>
                </w:pPr>
              </w:pPrChange>
            </w:pPr>
            <w:ins w:id="8784" w:author="Borja Gonzalez" w:date="2017-09-28T19:31:00Z">
              <w:r w:rsidRPr="00E066BD">
                <w:rPr>
                  <w:lang w:val="en-US"/>
                  <w:rPrChange w:id="8785" w:author="Borja Gonzalez" w:date="2017-09-28T19:31:00Z">
                    <w:rPr>
                      <w:rFonts w:ascii="Monaco" w:hAnsi="Monaco" w:cs="Monaco"/>
                      <w:sz w:val="32"/>
                      <w:szCs w:val="32"/>
                      <w:lang w:val="en-US"/>
                    </w:rPr>
                  </w:rPrChange>
                </w:rPr>
                <w:t xml:space="preserve">                    min</w:t>
              </w:r>
              <w:r w:rsidRPr="00E066BD">
                <w:rPr>
                  <w:b/>
                  <w:bCs/>
                  <w:color w:val="CE5C00"/>
                  <w:lang w:val="en-US"/>
                  <w:rPrChange w:id="8786" w:author="Borja Gonzalez" w:date="2017-09-28T19:31:00Z">
                    <w:rPr>
                      <w:rFonts w:ascii="Monaco" w:hAnsi="Monaco" w:cs="Monaco"/>
                      <w:b/>
                      <w:bCs/>
                      <w:color w:val="CE5C00"/>
                      <w:sz w:val="32"/>
                      <w:szCs w:val="32"/>
                      <w:lang w:val="en-US"/>
                    </w:rPr>
                  </w:rPrChange>
                </w:rPr>
                <w:t>:</w:t>
              </w:r>
              <w:r w:rsidRPr="00E066BD">
                <w:rPr>
                  <w:lang w:val="en-US"/>
                  <w:rPrChange w:id="8787" w:author="Borja Gonzalez" w:date="2017-09-28T19:31:00Z">
                    <w:rPr>
                      <w:rFonts w:ascii="Monaco" w:hAnsi="Monaco" w:cs="Monaco"/>
                      <w:sz w:val="32"/>
                      <w:szCs w:val="32"/>
                      <w:lang w:val="en-US"/>
                    </w:rPr>
                  </w:rPrChange>
                </w:rPr>
                <w:t xml:space="preserve"> </w:t>
              </w:r>
              <w:r w:rsidRPr="00E066BD">
                <w:rPr>
                  <w:b/>
                  <w:bCs/>
                  <w:color w:val="CE5C00"/>
                  <w:lang w:val="en-US"/>
                  <w:rPrChange w:id="8788" w:author="Borja Gonzalez" w:date="2017-09-28T19:31:00Z">
                    <w:rPr>
                      <w:rFonts w:ascii="Monaco" w:hAnsi="Monaco" w:cs="Monaco"/>
                      <w:b/>
                      <w:bCs/>
                      <w:color w:val="CE5C00"/>
                      <w:sz w:val="32"/>
                      <w:szCs w:val="32"/>
                      <w:lang w:val="en-US"/>
                    </w:rPr>
                  </w:rPrChange>
                </w:rPr>
                <w:t>-</w:t>
              </w:r>
              <w:r w:rsidRPr="00E066BD">
                <w:rPr>
                  <w:b/>
                  <w:bCs/>
                  <w:color w:val="0000CF"/>
                  <w:lang w:val="en-US"/>
                  <w:rPrChange w:id="8789" w:author="Borja Gonzalez" w:date="2017-09-28T19:31:00Z">
                    <w:rPr>
                      <w:rFonts w:ascii="Monaco" w:hAnsi="Monaco" w:cs="Monaco"/>
                      <w:b/>
                      <w:bCs/>
                      <w:color w:val="0000CF"/>
                      <w:sz w:val="32"/>
                      <w:szCs w:val="32"/>
                      <w:lang w:val="en-US"/>
                    </w:rPr>
                  </w:rPrChange>
                </w:rPr>
                <w:t>90</w:t>
              </w:r>
              <w:r w:rsidRPr="00E066BD">
                <w:rPr>
                  <w:b/>
                  <w:bCs/>
                  <w:lang w:val="en-US"/>
                  <w:rPrChange w:id="8790"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8791" w:author="Borja Gonzalez" w:date="2017-09-28T19:31:00Z"/>
                <w:lang w:val="en-US"/>
                <w:rPrChange w:id="8792" w:author="Borja Gonzalez" w:date="2017-09-28T19:31:00Z">
                  <w:rPr>
                    <w:ins w:id="8793" w:author="Borja Gonzalez" w:date="2017-09-28T19:31:00Z"/>
                    <w:rFonts w:ascii="Monaco" w:eastAsiaTheme="majorEastAsia" w:hAnsi="Monaco" w:cs="Monaco"/>
                    <w:color w:val="243F60" w:themeColor="accent1" w:themeShade="7F"/>
                    <w:sz w:val="32"/>
                    <w:szCs w:val="32"/>
                    <w:lang w:val="en-US"/>
                  </w:rPr>
                </w:rPrChange>
              </w:rPr>
              <w:pPrChange w:id="8794" w:author="GONZALEZ DIAZ, BORJA" w:date="2017-09-29T19:25:00Z">
                <w:pPr>
                  <w:keepNext/>
                  <w:keepLines/>
                  <w:widowControl w:val="0"/>
                  <w:autoSpaceDE w:val="0"/>
                  <w:autoSpaceDN w:val="0"/>
                  <w:adjustRightInd w:val="0"/>
                  <w:spacing w:before="200"/>
                  <w:outlineLvl w:val="4"/>
                </w:pPr>
              </w:pPrChange>
            </w:pPr>
            <w:ins w:id="8795" w:author="Borja Gonzalez" w:date="2017-09-28T19:31:00Z">
              <w:r w:rsidRPr="00E066BD">
                <w:rPr>
                  <w:lang w:val="en-US"/>
                  <w:rPrChange w:id="8796" w:author="Borja Gonzalez" w:date="2017-09-28T19:31:00Z">
                    <w:rPr>
                      <w:rFonts w:ascii="Monaco" w:hAnsi="Monaco" w:cs="Monaco"/>
                      <w:sz w:val="32"/>
                      <w:szCs w:val="32"/>
                      <w:lang w:val="en-US"/>
                    </w:rPr>
                  </w:rPrChange>
                </w:rPr>
                <w:t xml:space="preserve">                    max</w:t>
              </w:r>
              <w:r w:rsidRPr="00E066BD">
                <w:rPr>
                  <w:b/>
                  <w:bCs/>
                  <w:color w:val="CE5C00"/>
                  <w:lang w:val="en-US"/>
                  <w:rPrChange w:id="8797" w:author="Borja Gonzalez" w:date="2017-09-28T19:31:00Z">
                    <w:rPr>
                      <w:rFonts w:ascii="Monaco" w:hAnsi="Monaco" w:cs="Monaco"/>
                      <w:b/>
                      <w:bCs/>
                      <w:color w:val="CE5C00"/>
                      <w:sz w:val="32"/>
                      <w:szCs w:val="32"/>
                      <w:lang w:val="en-US"/>
                    </w:rPr>
                  </w:rPrChange>
                </w:rPr>
                <w:t>:</w:t>
              </w:r>
              <w:r w:rsidRPr="00E066BD">
                <w:rPr>
                  <w:lang w:val="en-US"/>
                  <w:rPrChange w:id="8798" w:author="Borja Gonzalez" w:date="2017-09-28T19:31:00Z">
                    <w:rPr>
                      <w:rFonts w:ascii="Monaco" w:hAnsi="Monaco" w:cs="Monaco"/>
                      <w:sz w:val="32"/>
                      <w:szCs w:val="32"/>
                      <w:lang w:val="en-US"/>
                    </w:rPr>
                  </w:rPrChange>
                </w:rPr>
                <w:t xml:space="preserve"> </w:t>
              </w:r>
              <w:r w:rsidRPr="00E066BD">
                <w:rPr>
                  <w:b/>
                  <w:bCs/>
                  <w:color w:val="0000CF"/>
                  <w:lang w:val="en-US"/>
                  <w:rPrChange w:id="8799"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8800" w:author="Borja Gonzalez" w:date="2017-09-28T19:31:00Z"/>
                <w:lang w:val="en-US"/>
                <w:rPrChange w:id="8801" w:author="Borja Gonzalez" w:date="2017-09-28T19:31:00Z">
                  <w:rPr>
                    <w:ins w:id="8802" w:author="Borja Gonzalez" w:date="2017-09-28T19:31:00Z"/>
                    <w:rFonts w:ascii="Monaco" w:eastAsiaTheme="majorEastAsia" w:hAnsi="Monaco" w:cs="Monaco"/>
                    <w:color w:val="243F60" w:themeColor="accent1" w:themeShade="7F"/>
                    <w:sz w:val="32"/>
                    <w:szCs w:val="32"/>
                    <w:lang w:val="en-US"/>
                  </w:rPr>
                </w:rPrChange>
              </w:rPr>
              <w:pPrChange w:id="8803" w:author="GONZALEZ DIAZ, BORJA" w:date="2017-09-29T19:25:00Z">
                <w:pPr>
                  <w:keepNext/>
                  <w:keepLines/>
                  <w:widowControl w:val="0"/>
                  <w:autoSpaceDE w:val="0"/>
                  <w:autoSpaceDN w:val="0"/>
                  <w:adjustRightInd w:val="0"/>
                  <w:spacing w:before="200"/>
                  <w:outlineLvl w:val="4"/>
                </w:pPr>
              </w:pPrChange>
            </w:pPr>
            <w:ins w:id="8804" w:author="Borja Gonzalez" w:date="2017-09-28T19:31:00Z">
              <w:r w:rsidRPr="00E066BD">
                <w:rPr>
                  <w:lang w:val="en-US"/>
                  <w:rPrChange w:id="8805" w:author="Borja Gonzalez" w:date="2017-09-28T19:31:00Z">
                    <w:rPr>
                      <w:rFonts w:ascii="Monaco" w:hAnsi="Monaco" w:cs="Monaco"/>
                      <w:sz w:val="32"/>
                      <w:szCs w:val="32"/>
                      <w:lang w:val="en-US"/>
                    </w:rPr>
                  </w:rPrChange>
                </w:rPr>
                <w:t xml:space="preserve">                </w:t>
              </w:r>
              <w:r w:rsidRPr="00E066BD">
                <w:rPr>
                  <w:b/>
                  <w:bCs/>
                  <w:lang w:val="en-US"/>
                  <w:rPrChange w:id="8806"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8807" w:author="Borja Gonzalez" w:date="2017-09-28T19:31:00Z"/>
                <w:lang w:val="en-US"/>
                <w:rPrChange w:id="8808" w:author="Borja Gonzalez" w:date="2017-09-28T19:31:00Z">
                  <w:rPr>
                    <w:ins w:id="8809" w:author="Borja Gonzalez" w:date="2017-09-28T19:31:00Z"/>
                    <w:rFonts w:ascii="Monaco" w:eastAsiaTheme="majorEastAsia" w:hAnsi="Monaco" w:cs="Monaco"/>
                    <w:color w:val="243F60" w:themeColor="accent1" w:themeShade="7F"/>
                    <w:sz w:val="32"/>
                    <w:szCs w:val="32"/>
                    <w:lang w:val="en-US"/>
                  </w:rPr>
                </w:rPrChange>
              </w:rPr>
              <w:pPrChange w:id="8810" w:author="GONZALEZ DIAZ, BORJA" w:date="2017-09-29T19:25:00Z">
                <w:pPr>
                  <w:keepNext/>
                  <w:keepLines/>
                  <w:widowControl w:val="0"/>
                  <w:autoSpaceDE w:val="0"/>
                  <w:autoSpaceDN w:val="0"/>
                  <w:adjustRightInd w:val="0"/>
                  <w:spacing w:before="200"/>
                  <w:outlineLvl w:val="4"/>
                </w:pPr>
              </w:pPrChange>
            </w:pPr>
            <w:ins w:id="8811" w:author="Borja Gonzalez" w:date="2017-09-28T19:31:00Z">
              <w:r w:rsidRPr="00E066BD">
                <w:rPr>
                  <w:lang w:val="en-US"/>
                  <w:rPrChange w:id="8812" w:author="Borja Gonzalez" w:date="2017-09-28T19:31:00Z">
                    <w:rPr>
                      <w:rFonts w:ascii="Monaco" w:hAnsi="Monaco" w:cs="Monaco"/>
                      <w:sz w:val="32"/>
                      <w:szCs w:val="32"/>
                      <w:lang w:val="en-US"/>
                    </w:rPr>
                  </w:rPrChange>
                </w:rPr>
                <w:lastRenderedPageBreak/>
                <w:t xml:space="preserve">            gridLines</w:t>
              </w:r>
              <w:r w:rsidRPr="00E066BD">
                <w:rPr>
                  <w:b/>
                  <w:bCs/>
                  <w:color w:val="CE5C00"/>
                  <w:lang w:val="en-US"/>
                  <w:rPrChange w:id="8813" w:author="Borja Gonzalez" w:date="2017-09-28T19:31:00Z">
                    <w:rPr>
                      <w:rFonts w:ascii="Monaco" w:hAnsi="Monaco" w:cs="Monaco"/>
                      <w:b/>
                      <w:bCs/>
                      <w:color w:val="CE5C00"/>
                      <w:sz w:val="32"/>
                      <w:szCs w:val="32"/>
                      <w:lang w:val="en-US"/>
                    </w:rPr>
                  </w:rPrChange>
                </w:rPr>
                <w:t>:</w:t>
              </w:r>
              <w:r w:rsidRPr="00E066BD">
                <w:rPr>
                  <w:lang w:val="en-US"/>
                  <w:rPrChange w:id="8814" w:author="Borja Gonzalez" w:date="2017-09-28T19:31:00Z">
                    <w:rPr>
                      <w:rFonts w:ascii="Monaco" w:hAnsi="Monaco" w:cs="Monaco"/>
                      <w:sz w:val="32"/>
                      <w:szCs w:val="32"/>
                      <w:lang w:val="en-US"/>
                    </w:rPr>
                  </w:rPrChange>
                </w:rPr>
                <w:t xml:space="preserve"> </w:t>
              </w:r>
              <w:r w:rsidRPr="00E066BD">
                <w:rPr>
                  <w:b/>
                  <w:bCs/>
                  <w:lang w:val="en-US"/>
                  <w:rPrChange w:id="8815"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8816" w:author="Borja Gonzalez" w:date="2017-09-28T19:31:00Z"/>
                <w:lang w:val="en-US"/>
                <w:rPrChange w:id="8817" w:author="Borja Gonzalez" w:date="2017-09-28T19:31:00Z">
                  <w:rPr>
                    <w:ins w:id="8818" w:author="Borja Gonzalez" w:date="2017-09-28T19:31:00Z"/>
                    <w:rFonts w:ascii="Monaco" w:eastAsiaTheme="majorEastAsia" w:hAnsi="Monaco" w:cs="Monaco"/>
                    <w:color w:val="243F60" w:themeColor="accent1" w:themeShade="7F"/>
                    <w:sz w:val="32"/>
                    <w:szCs w:val="32"/>
                    <w:lang w:val="en-US"/>
                  </w:rPr>
                </w:rPrChange>
              </w:rPr>
              <w:pPrChange w:id="8819" w:author="GONZALEZ DIAZ, BORJA" w:date="2017-09-29T19:25:00Z">
                <w:pPr>
                  <w:keepNext/>
                  <w:keepLines/>
                  <w:widowControl w:val="0"/>
                  <w:autoSpaceDE w:val="0"/>
                  <w:autoSpaceDN w:val="0"/>
                  <w:adjustRightInd w:val="0"/>
                  <w:spacing w:before="200"/>
                  <w:outlineLvl w:val="4"/>
                </w:pPr>
              </w:pPrChange>
            </w:pPr>
            <w:ins w:id="8820" w:author="Borja Gonzalez" w:date="2017-09-28T19:31:00Z">
              <w:r w:rsidRPr="00E066BD">
                <w:rPr>
                  <w:lang w:val="en-US"/>
                  <w:rPrChange w:id="8821" w:author="Borja Gonzalez" w:date="2017-09-28T19:31:00Z">
                    <w:rPr>
                      <w:rFonts w:ascii="Monaco" w:hAnsi="Monaco" w:cs="Monaco"/>
                      <w:sz w:val="32"/>
                      <w:szCs w:val="32"/>
                      <w:lang w:val="en-US"/>
                    </w:rPr>
                  </w:rPrChange>
                </w:rPr>
                <w:t xml:space="preserve">                drawBorder</w:t>
              </w:r>
              <w:r w:rsidRPr="00E066BD">
                <w:rPr>
                  <w:b/>
                  <w:bCs/>
                  <w:color w:val="CE5C00"/>
                  <w:lang w:val="en-US"/>
                  <w:rPrChange w:id="8822" w:author="Borja Gonzalez" w:date="2017-09-28T19:31:00Z">
                    <w:rPr>
                      <w:rFonts w:ascii="Monaco" w:hAnsi="Monaco" w:cs="Monaco"/>
                      <w:b/>
                      <w:bCs/>
                      <w:color w:val="CE5C00"/>
                      <w:sz w:val="32"/>
                      <w:szCs w:val="32"/>
                      <w:lang w:val="en-US"/>
                    </w:rPr>
                  </w:rPrChange>
                </w:rPr>
                <w:t>:</w:t>
              </w:r>
              <w:r w:rsidRPr="00E066BD">
                <w:rPr>
                  <w:lang w:val="en-US"/>
                  <w:rPrChange w:id="8823" w:author="Borja Gonzalez" w:date="2017-09-28T19:31:00Z">
                    <w:rPr>
                      <w:rFonts w:ascii="Monaco" w:hAnsi="Monaco" w:cs="Monaco"/>
                      <w:sz w:val="32"/>
                      <w:szCs w:val="32"/>
                      <w:lang w:val="en-US"/>
                    </w:rPr>
                  </w:rPrChange>
                </w:rPr>
                <w:t xml:space="preserve"> </w:t>
              </w:r>
              <w:r w:rsidRPr="00E066BD">
                <w:rPr>
                  <w:b/>
                  <w:bCs/>
                  <w:color w:val="204A87"/>
                  <w:lang w:val="en-US"/>
                  <w:rPrChange w:id="8824" w:author="Borja Gonzalez" w:date="2017-09-28T19:31:00Z">
                    <w:rPr>
                      <w:rFonts w:ascii="Monaco" w:hAnsi="Monaco" w:cs="Monaco"/>
                      <w:b/>
                      <w:bCs/>
                      <w:color w:val="204A87"/>
                      <w:sz w:val="32"/>
                      <w:szCs w:val="32"/>
                      <w:lang w:val="en-US"/>
                    </w:rPr>
                  </w:rPrChange>
                </w:rPr>
                <w:t>true</w:t>
              </w:r>
              <w:r w:rsidRPr="00E066BD">
                <w:rPr>
                  <w:b/>
                  <w:bCs/>
                  <w:lang w:val="en-US"/>
                  <w:rPrChange w:id="8825"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8826" w:author="Borja Gonzalez" w:date="2017-09-28T19:31:00Z"/>
                <w:lang w:val="en-US"/>
                <w:rPrChange w:id="8827" w:author="Borja Gonzalez" w:date="2017-09-28T19:31:00Z">
                  <w:rPr>
                    <w:ins w:id="8828" w:author="Borja Gonzalez" w:date="2017-09-28T19:31:00Z"/>
                    <w:rFonts w:ascii="Monaco" w:eastAsiaTheme="majorEastAsia" w:hAnsi="Monaco" w:cs="Monaco"/>
                    <w:color w:val="243F60" w:themeColor="accent1" w:themeShade="7F"/>
                    <w:sz w:val="32"/>
                    <w:szCs w:val="32"/>
                    <w:lang w:val="en-US"/>
                  </w:rPr>
                </w:rPrChange>
              </w:rPr>
              <w:pPrChange w:id="8829" w:author="GONZALEZ DIAZ, BORJA" w:date="2017-09-29T19:25:00Z">
                <w:pPr>
                  <w:keepNext/>
                  <w:keepLines/>
                  <w:widowControl w:val="0"/>
                  <w:autoSpaceDE w:val="0"/>
                  <w:autoSpaceDN w:val="0"/>
                  <w:adjustRightInd w:val="0"/>
                  <w:spacing w:before="200"/>
                  <w:outlineLvl w:val="4"/>
                </w:pPr>
              </w:pPrChange>
            </w:pPr>
            <w:ins w:id="8830" w:author="Borja Gonzalez" w:date="2017-09-28T19:31:00Z">
              <w:r w:rsidRPr="00E066BD">
                <w:rPr>
                  <w:lang w:val="en-US"/>
                  <w:rPrChange w:id="8831" w:author="Borja Gonzalez" w:date="2017-09-28T19:31:00Z">
                    <w:rPr>
                      <w:rFonts w:ascii="Monaco" w:hAnsi="Monaco" w:cs="Monaco"/>
                      <w:sz w:val="32"/>
                      <w:szCs w:val="32"/>
                      <w:lang w:val="en-US"/>
                    </w:rPr>
                  </w:rPrChange>
                </w:rPr>
                <w:t xml:space="preserve">                </w:t>
              </w:r>
              <w:r w:rsidRPr="00E066BD">
                <w:rPr>
                  <w:b/>
                  <w:bCs/>
                  <w:lang w:val="en-US"/>
                  <w:rPrChange w:id="8832"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8833" w:author="Borja Gonzalez" w:date="2017-09-28T19:31:00Z"/>
                <w:lang w:val="en-US"/>
                <w:rPrChange w:id="8834" w:author="Borja Gonzalez" w:date="2017-09-28T19:31:00Z">
                  <w:rPr>
                    <w:ins w:id="8835" w:author="Borja Gonzalez" w:date="2017-09-28T19:31:00Z"/>
                    <w:rFonts w:ascii="Monaco" w:eastAsiaTheme="majorEastAsia" w:hAnsi="Monaco" w:cs="Monaco"/>
                    <w:color w:val="243F60" w:themeColor="accent1" w:themeShade="7F"/>
                    <w:sz w:val="32"/>
                    <w:szCs w:val="32"/>
                    <w:lang w:val="en-US"/>
                  </w:rPr>
                </w:rPrChange>
              </w:rPr>
              <w:pPrChange w:id="8836" w:author="GONZALEZ DIAZ, BORJA" w:date="2017-09-29T19:25:00Z">
                <w:pPr>
                  <w:keepNext/>
                  <w:keepLines/>
                  <w:widowControl w:val="0"/>
                  <w:autoSpaceDE w:val="0"/>
                  <w:autoSpaceDN w:val="0"/>
                  <w:adjustRightInd w:val="0"/>
                  <w:spacing w:before="200"/>
                  <w:outlineLvl w:val="4"/>
                </w:pPr>
              </w:pPrChange>
            </w:pPr>
            <w:ins w:id="8837" w:author="Borja Gonzalez" w:date="2017-09-28T19:31:00Z">
              <w:r w:rsidRPr="00E066BD">
                <w:rPr>
                  <w:lang w:val="en-US"/>
                  <w:rPrChange w:id="8838" w:author="Borja Gonzalez" w:date="2017-09-28T19:31:00Z">
                    <w:rPr>
                      <w:rFonts w:ascii="Monaco" w:hAnsi="Monaco" w:cs="Monaco"/>
                      <w:sz w:val="32"/>
                      <w:szCs w:val="32"/>
                      <w:lang w:val="en-US"/>
                    </w:rPr>
                  </w:rPrChange>
                </w:rPr>
                <w:t xml:space="preserve">        </w:t>
              </w:r>
              <w:r w:rsidRPr="00E066BD">
                <w:rPr>
                  <w:b/>
                  <w:bCs/>
                  <w:lang w:val="en-US"/>
                  <w:rPrChange w:id="8839"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8840" w:author="Borja Gonzalez" w:date="2017-09-28T19:31:00Z"/>
                <w:lang w:val="en-US"/>
                <w:rPrChange w:id="8841" w:author="Borja Gonzalez" w:date="2017-09-28T19:31:00Z">
                  <w:rPr>
                    <w:ins w:id="8842" w:author="Borja Gonzalez" w:date="2017-09-28T19:31:00Z"/>
                    <w:rFonts w:ascii="Monaco" w:eastAsiaTheme="majorEastAsia" w:hAnsi="Monaco" w:cs="Monaco"/>
                    <w:color w:val="243F60" w:themeColor="accent1" w:themeShade="7F"/>
                    <w:sz w:val="32"/>
                    <w:szCs w:val="32"/>
                    <w:lang w:val="en-US"/>
                  </w:rPr>
                </w:rPrChange>
              </w:rPr>
              <w:pPrChange w:id="8843" w:author="GONZALEZ DIAZ, BORJA" w:date="2017-09-29T19:25:00Z">
                <w:pPr>
                  <w:keepNext/>
                  <w:keepLines/>
                  <w:widowControl w:val="0"/>
                  <w:autoSpaceDE w:val="0"/>
                  <w:autoSpaceDN w:val="0"/>
                  <w:adjustRightInd w:val="0"/>
                  <w:spacing w:before="200"/>
                  <w:outlineLvl w:val="4"/>
                </w:pPr>
              </w:pPrChange>
            </w:pPr>
            <w:ins w:id="8844" w:author="Borja Gonzalez" w:date="2017-09-28T19:31:00Z">
              <w:r w:rsidRPr="00E066BD">
                <w:rPr>
                  <w:lang w:val="en-US"/>
                  <w:rPrChange w:id="8845" w:author="Borja Gonzalez" w:date="2017-09-28T19:31:00Z">
                    <w:rPr>
                      <w:rFonts w:ascii="Monaco" w:hAnsi="Monaco" w:cs="Monaco"/>
                      <w:sz w:val="32"/>
                      <w:szCs w:val="32"/>
                      <w:lang w:val="en-US"/>
                    </w:rPr>
                  </w:rPrChange>
                </w:rPr>
                <w:t xml:space="preserve">    </w:t>
              </w:r>
              <w:r w:rsidRPr="00E066BD">
                <w:rPr>
                  <w:b/>
                  <w:bCs/>
                  <w:lang w:val="en-US"/>
                  <w:rPrChange w:id="8846"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8847" w:author="Borja Gonzalez" w:date="2017-09-28T19:31:00Z"/>
                <w:lang w:val="en-US"/>
                <w:rPrChange w:id="8848" w:author="Borja Gonzalez" w:date="2017-09-28T19:31:00Z">
                  <w:rPr>
                    <w:ins w:id="8849" w:author="Borja Gonzalez" w:date="2017-09-28T19:31:00Z"/>
                    <w:rFonts w:ascii="Monaco" w:eastAsiaTheme="majorEastAsia" w:hAnsi="Monaco" w:cs="Monaco"/>
                    <w:color w:val="243F60" w:themeColor="accent1" w:themeShade="7F"/>
                    <w:sz w:val="32"/>
                    <w:szCs w:val="32"/>
                    <w:lang w:val="en-US"/>
                  </w:rPr>
                </w:rPrChange>
              </w:rPr>
              <w:pPrChange w:id="8850" w:author="GONZALEZ DIAZ, BORJA" w:date="2017-09-29T19:25:00Z">
                <w:pPr>
                  <w:keepNext/>
                  <w:keepLines/>
                  <w:widowControl w:val="0"/>
                  <w:autoSpaceDE w:val="0"/>
                  <w:autoSpaceDN w:val="0"/>
                  <w:adjustRightInd w:val="0"/>
                  <w:spacing w:before="200"/>
                  <w:outlineLvl w:val="4"/>
                </w:pPr>
              </w:pPrChange>
            </w:pPr>
            <w:ins w:id="8851" w:author="Borja Gonzalez" w:date="2017-09-28T19:31:00Z">
              <w:r w:rsidRPr="00E066BD">
                <w:rPr>
                  <w:b/>
                  <w:bCs/>
                  <w:lang w:val="en-US"/>
                  <w:rPrChange w:id="8852"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8853" w:author="Borja Gonzalez" w:date="2017-09-28T19:31:00Z"/>
                <w:lang w:val="en-US"/>
                <w:rPrChange w:id="8854" w:author="Borja Gonzalez" w:date="2017-09-28T19:31:00Z">
                  <w:rPr>
                    <w:ins w:id="8855" w:author="Borja Gonzalez" w:date="2017-09-28T19:31:00Z"/>
                    <w:rFonts w:ascii="Monaco" w:eastAsiaTheme="majorEastAsia" w:hAnsi="Monaco" w:cs="Monaco"/>
                    <w:color w:val="243F60" w:themeColor="accent1" w:themeShade="7F"/>
                    <w:sz w:val="32"/>
                    <w:szCs w:val="32"/>
                    <w:lang w:val="en-US"/>
                  </w:rPr>
                </w:rPrChange>
              </w:rPr>
              <w:pPrChange w:id="8856" w:author="GONZALEZ DIAZ, BORJA" w:date="2017-09-29T19:25:00Z">
                <w:pPr>
                  <w:keepNext/>
                  <w:keepLines/>
                  <w:widowControl w:val="0"/>
                  <w:autoSpaceDE w:val="0"/>
                  <w:autoSpaceDN w:val="0"/>
                  <w:adjustRightInd w:val="0"/>
                  <w:spacing w:before="200"/>
                  <w:outlineLvl w:val="4"/>
                </w:pPr>
              </w:pPrChange>
            </w:pPr>
            <w:ins w:id="8857" w:author="Borja Gonzalez" w:date="2017-09-28T19:31:00Z">
              <w:r w:rsidRPr="00E066BD">
                <w:rPr>
                  <w:b/>
                  <w:bCs/>
                  <w:lang w:val="en-US"/>
                  <w:rPrChange w:id="8858"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8859" w:author="Borja Gonzalez" w:date="2017-09-28T19:31:00Z"/>
                <w:lang w:val="en-US"/>
                <w:rPrChange w:id="8860" w:author="Borja Gonzalez" w:date="2017-09-28T19:31:00Z">
                  <w:rPr>
                    <w:ins w:id="8861" w:author="Borja Gonzalez" w:date="2017-09-28T19:31:00Z"/>
                    <w:rFonts w:ascii="Monaco" w:eastAsiaTheme="majorEastAsia" w:hAnsi="Monaco" w:cs="Monaco"/>
                    <w:color w:val="243F60" w:themeColor="accent1" w:themeShade="7F"/>
                    <w:sz w:val="32"/>
                    <w:szCs w:val="32"/>
                    <w:lang w:val="en-US"/>
                  </w:rPr>
                </w:rPrChange>
              </w:rPr>
              <w:pPrChange w:id="8862" w:author="GONZALEZ DIAZ, BORJA" w:date="2017-09-29T19:25:00Z">
                <w:pPr>
                  <w:keepNext/>
                  <w:keepLines/>
                  <w:widowControl w:val="0"/>
                  <w:autoSpaceDE w:val="0"/>
                  <w:autoSpaceDN w:val="0"/>
                  <w:adjustRightInd w:val="0"/>
                  <w:spacing w:before="200"/>
                  <w:outlineLvl w:val="4"/>
                </w:pPr>
              </w:pPrChange>
            </w:pPr>
            <w:ins w:id="8863" w:author="Borja Gonzalez" w:date="2017-09-28T19:31:00Z">
              <w:r w:rsidRPr="00E066BD">
                <w:rPr>
                  <w:b/>
                  <w:bCs/>
                  <w:lang w:val="en-US"/>
                  <w:rPrChange w:id="8864"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865" w:author="Borja Gonzalez" w:date="2017-09-28T19:31:00Z"/>
              </w:rPr>
            </w:pPr>
          </w:p>
        </w:tc>
      </w:tr>
    </w:tbl>
    <w:p w14:paraId="117B2AE0" w14:textId="46A8597E" w:rsidR="00F55B79" w:rsidRDefault="00F55B79" w:rsidP="00F55B79"/>
    <w:p w14:paraId="46F1C7B0" w14:textId="60750C8A" w:rsidR="00F55B79" w:rsidRDefault="00F55B79" w:rsidP="00F55B79">
      <w:del w:id="8866"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867"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868"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869" w:author="Borja Gonzalez" w:date="2017-09-27T15:00:00Z">
          <w:pPr>
            <w:pStyle w:val="Ttulo4"/>
          </w:pPr>
        </w:pPrChange>
      </w:pPr>
      <w:r>
        <w:t xml:space="preserve">A </w:t>
      </w:r>
      <w:proofErr w:type="gramStart"/>
      <w:r>
        <w:t>continuación</w:t>
      </w:r>
      <w:proofErr w:type="gramEnd"/>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lastRenderedPageBreak/>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8870" w:author="Borja Gonzalez" w:date="2017-09-27T14:57:00Z">
          <w:pPr>
            <w:pStyle w:val="Prrafodelista"/>
            <w:numPr>
              <w:numId w:val="8"/>
            </w:numPr>
            <w:ind w:hanging="360"/>
          </w:pPr>
        </w:pPrChange>
      </w:pPr>
    </w:p>
    <w:p w14:paraId="07306EDA" w14:textId="694E5E58" w:rsidR="004C0379" w:rsidRDefault="004C0379">
      <w:pPr>
        <w:pPrChange w:id="8871" w:author="Borja Gonzalez" w:date="2017-09-27T14:57:00Z">
          <w:pPr>
            <w:pStyle w:val="Prrafodelista"/>
            <w:numPr>
              <w:numId w:val="8"/>
            </w:numPr>
            <w:ind w:hanging="360"/>
          </w:pPr>
        </w:pPrChange>
      </w:pPr>
      <w:r>
        <w:t xml:space="preserve">La zona que no está oscurecida corresponde al rango de normalidad, por lo </w:t>
      </w:r>
      <w:proofErr w:type="gramStart"/>
      <w:r>
        <w:t>tanto</w:t>
      </w:r>
      <w:proofErr w:type="gramEnd"/>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8872" w:author="Borja Gonzalez" w:date="2017-09-27T15:00:00Z">
          <w:pPr>
            <w:pStyle w:val="Ttulo4"/>
          </w:pPr>
        </w:pPrChange>
      </w:pPr>
    </w:p>
    <w:p w14:paraId="1E92992E" w14:textId="77459002" w:rsidR="00E066BD" w:rsidRPr="004C0379" w:rsidRDefault="00E066BD">
      <w:pPr>
        <w:rPr>
          <w:ins w:id="8873"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8874"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875" w:author="Borja Gonzalez" w:date="2017-09-28T19:33:00Z"/>
                <w:rFonts w:ascii="Monaco" w:hAnsi="Monaco" w:cs="Monaco"/>
                <w:noProof/>
                <w:sz w:val="20"/>
                <w:szCs w:val="20"/>
                <w:lang w:val="en-US"/>
              </w:rPr>
            </w:pPr>
            <w:ins w:id="8876"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8877" w:author="Borja Gonzalez" w:date="2017-09-28T19:33:00Z"/>
                <w:rFonts w:ascii="Monaco" w:hAnsi="Monaco" w:cs="Monaco"/>
                <w:b/>
                <w:bCs/>
                <w:noProof/>
                <w:color w:val="000000"/>
                <w:sz w:val="20"/>
                <w:szCs w:val="20"/>
                <w:lang w:val="es-ES"/>
                <w:rPrChange w:id="8878" w:author="Rodrigo García" w:date="2017-09-29T10:10:00Z">
                  <w:rPr>
                    <w:ins w:id="8879" w:author="Borja Gonzalez" w:date="2017-09-28T19:33:00Z"/>
                    <w:rFonts w:ascii="Monaco" w:eastAsiaTheme="majorEastAsia" w:hAnsi="Monaco" w:cs="Monaco"/>
                    <w:b/>
                    <w:bCs/>
                    <w:noProof/>
                    <w:color w:val="000000"/>
                    <w:sz w:val="20"/>
                    <w:szCs w:val="20"/>
                    <w:lang w:val="en-US"/>
                  </w:rPr>
                </w:rPrChange>
              </w:rPr>
            </w:pPr>
            <w:ins w:id="8880"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8881"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8882"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8883"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8884"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8885"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8886"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887"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8888"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8889"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8890"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8891" w:author="Borja Gonzalez" w:date="2017-09-28T19:33:00Z"/>
                <w:rFonts w:ascii="Monaco" w:hAnsi="Monaco" w:cs="Monaco"/>
                <w:b/>
                <w:bCs/>
                <w:color w:val="204A87"/>
                <w:sz w:val="20"/>
                <w:szCs w:val="20"/>
                <w:lang w:val="es-ES"/>
                <w:rPrChange w:id="8892" w:author="Rodrigo García" w:date="2017-09-29T10:10:00Z">
                  <w:rPr>
                    <w:ins w:id="8893"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8894" w:author="Borja Gonzalez" w:date="2017-09-28T19:32:00Z"/>
                <w:rFonts w:ascii="Monaco" w:hAnsi="Monaco" w:cs="Monaco"/>
                <w:sz w:val="20"/>
                <w:szCs w:val="20"/>
                <w:lang w:val="es-ES"/>
                <w:rPrChange w:id="8895" w:author="Rodrigo García" w:date="2017-09-29T10:10:00Z">
                  <w:rPr>
                    <w:ins w:id="8896" w:author="Borja Gonzalez" w:date="2017-09-28T19:32:00Z"/>
                    <w:rFonts w:ascii="Monaco" w:eastAsiaTheme="majorEastAsia" w:hAnsi="Monaco" w:cs="Monaco"/>
                    <w:color w:val="243F60" w:themeColor="accent1" w:themeShade="7F"/>
                    <w:sz w:val="32"/>
                    <w:szCs w:val="32"/>
                    <w:lang w:val="en-US"/>
                  </w:rPr>
                </w:rPrChange>
              </w:rPr>
            </w:pPr>
            <w:proofErr w:type="gramStart"/>
            <w:ins w:id="8897" w:author="Borja Gonzalez" w:date="2017-09-28T19:32:00Z">
              <w:r w:rsidRPr="0079203F">
                <w:rPr>
                  <w:rFonts w:ascii="Monaco" w:hAnsi="Monaco" w:cs="Monaco"/>
                  <w:b/>
                  <w:bCs/>
                  <w:color w:val="204A87"/>
                  <w:sz w:val="20"/>
                  <w:szCs w:val="20"/>
                  <w:lang w:val="es-ES"/>
                  <w:rPrChange w:id="8898"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8899"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000000"/>
                  <w:sz w:val="20"/>
                  <w:szCs w:val="20"/>
                  <w:lang w:val="es-ES"/>
                  <w:rPrChange w:id="8900"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90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02"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8903"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04"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8905"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8906" w:author="Borja Gonzalez" w:date="2017-09-28T19:32:00Z"/>
                <w:rFonts w:ascii="Monaco" w:hAnsi="Monaco" w:cs="Monaco"/>
                <w:sz w:val="20"/>
                <w:szCs w:val="20"/>
                <w:lang w:val="es-ES"/>
                <w:rPrChange w:id="8907" w:author="Rodrigo García" w:date="2017-09-29T10:10:00Z">
                  <w:rPr>
                    <w:ins w:id="8908" w:author="Borja Gonzalez" w:date="2017-09-28T19:32:00Z"/>
                    <w:rFonts w:ascii="Monaco" w:eastAsiaTheme="majorEastAsia" w:hAnsi="Monaco" w:cs="Monaco"/>
                    <w:color w:val="243F60" w:themeColor="accent1" w:themeShade="7F"/>
                    <w:sz w:val="32"/>
                    <w:szCs w:val="32"/>
                    <w:lang w:val="en-US"/>
                  </w:rPr>
                </w:rPrChange>
              </w:rPr>
            </w:pPr>
            <w:ins w:id="8909" w:author="Borja Gonzalez" w:date="2017-09-28T19:32:00Z">
              <w:r w:rsidRPr="0079203F">
                <w:rPr>
                  <w:rFonts w:ascii="Monaco" w:hAnsi="Monaco" w:cs="Monaco"/>
                  <w:sz w:val="20"/>
                  <w:szCs w:val="20"/>
                  <w:lang w:val="es-ES"/>
                  <w:rPrChange w:id="8910"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8911"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1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13"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14"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4E9A06"/>
                  <w:sz w:val="20"/>
                  <w:szCs w:val="20"/>
                  <w:lang w:val="es-ES"/>
                  <w:rPrChange w:id="8915"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8916"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8917"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891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19"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8920"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921" w:author="Borja Gonzalez" w:date="2017-09-28T19:32:00Z"/>
                <w:rFonts w:ascii="Monaco" w:hAnsi="Monaco" w:cs="Monaco"/>
                <w:sz w:val="20"/>
                <w:szCs w:val="20"/>
                <w:lang w:val="en-US"/>
                <w:rPrChange w:id="8922" w:author="Borja Gonzalez" w:date="2017-09-28T19:32:00Z">
                  <w:rPr>
                    <w:ins w:id="8923" w:author="Borja Gonzalez" w:date="2017-09-28T19:32:00Z"/>
                    <w:rFonts w:ascii="Monaco" w:eastAsiaTheme="majorEastAsia" w:hAnsi="Monaco" w:cs="Monaco"/>
                    <w:color w:val="243F60" w:themeColor="accent1" w:themeShade="7F"/>
                    <w:sz w:val="32"/>
                    <w:szCs w:val="32"/>
                    <w:lang w:val="en-US"/>
                  </w:rPr>
                </w:rPrChange>
              </w:rPr>
            </w:pPr>
            <w:ins w:id="8924" w:author="Borja Gonzalez" w:date="2017-09-28T19:32:00Z">
              <w:r w:rsidRPr="0079203F">
                <w:rPr>
                  <w:rFonts w:ascii="Monaco" w:hAnsi="Monaco" w:cs="Monaco"/>
                  <w:sz w:val="20"/>
                  <w:szCs w:val="20"/>
                  <w:lang w:val="es-ES"/>
                  <w:rPrChange w:id="8925"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92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2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28"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92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3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31"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8932"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93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34" w:author="Borja Gonzalez" w:date="2017-09-28T19:32:00Z">
                    <w:rPr>
                      <w:rFonts w:ascii="Monaco" w:eastAsiaTheme="majorEastAsia" w:hAnsi="Monaco" w:cs="Monaco"/>
                      <w:b/>
                      <w:bCs/>
                      <w:i/>
                      <w:iCs/>
                      <w:color w:val="000000"/>
                      <w:sz w:val="32"/>
                      <w:szCs w:val="32"/>
                      <w:lang w:val="en-US"/>
                    </w:rPr>
                  </w:rPrChange>
                </w:rPr>
                <w:t>readFileSync</w:t>
              </w:r>
              <w:proofErr w:type="gramEnd"/>
              <w:r w:rsidRPr="00E066BD">
                <w:rPr>
                  <w:rFonts w:ascii="Monaco" w:hAnsi="Monaco" w:cs="Monaco"/>
                  <w:b/>
                  <w:bCs/>
                  <w:color w:val="000000"/>
                  <w:sz w:val="20"/>
                  <w:szCs w:val="20"/>
                  <w:lang w:val="en-US"/>
                  <w:rPrChange w:id="893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936"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937"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938" w:author="Borja Gonzalez" w:date="2017-09-28T19:32:00Z"/>
                <w:rFonts w:ascii="Monaco" w:hAnsi="Monaco" w:cs="Monaco"/>
                <w:sz w:val="20"/>
                <w:szCs w:val="20"/>
                <w:lang w:val="en-US"/>
                <w:rPrChange w:id="8939" w:author="Borja Gonzalez" w:date="2017-09-28T19:32:00Z">
                  <w:rPr>
                    <w:ins w:id="8940"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941" w:author="Borja Gonzalez" w:date="2017-09-28T19:32:00Z"/>
                <w:rFonts w:ascii="Monaco" w:hAnsi="Monaco" w:cs="Monaco"/>
                <w:sz w:val="20"/>
                <w:szCs w:val="20"/>
                <w:lang w:val="en-US"/>
                <w:rPrChange w:id="8942" w:author="Borja Gonzalez" w:date="2017-09-28T19:32:00Z">
                  <w:rPr>
                    <w:ins w:id="8943" w:author="Borja Gonzalez" w:date="2017-09-28T19:32:00Z"/>
                    <w:rFonts w:ascii="Monaco" w:eastAsiaTheme="majorEastAsia" w:hAnsi="Monaco" w:cs="Monaco"/>
                    <w:color w:val="243F60" w:themeColor="accent1" w:themeShade="7F"/>
                    <w:sz w:val="32"/>
                    <w:szCs w:val="32"/>
                    <w:lang w:val="en-US"/>
                  </w:rPr>
                </w:rPrChange>
              </w:rPr>
            </w:pPr>
            <w:ins w:id="8944" w:author="Borja Gonzalez" w:date="2017-09-28T19:32:00Z">
              <w:r w:rsidRPr="00E066BD">
                <w:rPr>
                  <w:rFonts w:ascii="Monaco" w:hAnsi="Monaco" w:cs="Monaco"/>
                  <w:sz w:val="20"/>
                  <w:szCs w:val="20"/>
                  <w:lang w:val="en-US"/>
                  <w:rPrChange w:id="894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94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4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48"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94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5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5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952"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95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54"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95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56"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95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58"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959"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8960" w:author="Borja Gonzalez" w:date="2017-09-28T19:32:00Z"/>
                <w:rFonts w:ascii="Monaco" w:hAnsi="Monaco" w:cs="Monaco"/>
                <w:sz w:val="20"/>
                <w:szCs w:val="20"/>
                <w:lang w:val="es-ES"/>
                <w:rPrChange w:id="8961" w:author="Rodrigo García" w:date="2017-09-29T10:10:00Z">
                  <w:rPr>
                    <w:ins w:id="8962" w:author="Borja Gonzalez" w:date="2017-09-28T19:32:00Z"/>
                    <w:rFonts w:ascii="Monaco" w:eastAsiaTheme="majorEastAsia" w:hAnsi="Monaco" w:cs="Monaco"/>
                    <w:color w:val="243F60" w:themeColor="accent1" w:themeShade="7F"/>
                    <w:sz w:val="32"/>
                    <w:szCs w:val="32"/>
                    <w:lang w:val="en-US"/>
                  </w:rPr>
                </w:rPrChange>
              </w:rPr>
            </w:pPr>
            <w:ins w:id="8963" w:author="Borja Gonzalez" w:date="2017-09-28T19:32:00Z">
              <w:r w:rsidRPr="00E066BD">
                <w:rPr>
                  <w:rFonts w:ascii="Monaco" w:hAnsi="Monaco" w:cs="Monaco"/>
                  <w:sz w:val="20"/>
                  <w:szCs w:val="20"/>
                  <w:lang w:val="en-US"/>
                  <w:rPrChange w:id="8964"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8965"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896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67"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896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8969"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89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8971"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8972"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8973"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897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8975"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8976"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8977"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978" w:author="Borja Gonzalez" w:date="2017-09-28T19:32:00Z"/>
                <w:rFonts w:ascii="Monaco" w:hAnsi="Monaco" w:cs="Monaco"/>
                <w:sz w:val="20"/>
                <w:szCs w:val="20"/>
                <w:lang w:val="en-US"/>
                <w:rPrChange w:id="8979" w:author="Borja Gonzalez" w:date="2017-09-28T19:32:00Z">
                  <w:rPr>
                    <w:ins w:id="8980" w:author="Borja Gonzalez" w:date="2017-09-28T19:32:00Z"/>
                    <w:rFonts w:ascii="Monaco" w:eastAsiaTheme="majorEastAsia" w:hAnsi="Monaco" w:cs="Monaco"/>
                    <w:color w:val="243F60" w:themeColor="accent1" w:themeShade="7F"/>
                    <w:sz w:val="32"/>
                    <w:szCs w:val="32"/>
                    <w:lang w:val="en-US"/>
                  </w:rPr>
                </w:rPrChange>
              </w:rPr>
            </w:pPr>
            <w:ins w:id="8981" w:author="Borja Gonzalez" w:date="2017-09-28T19:32:00Z">
              <w:r w:rsidRPr="00E066BD">
                <w:rPr>
                  <w:rFonts w:ascii="Monaco" w:hAnsi="Monaco" w:cs="Monaco"/>
                  <w:b/>
                  <w:bCs/>
                  <w:color w:val="204A87"/>
                  <w:sz w:val="20"/>
                  <w:szCs w:val="20"/>
                  <w:lang w:val="en-US"/>
                  <w:rPrChange w:id="8982"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98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984"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98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98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987"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8988"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98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90" w:author="Borja Gonzalez" w:date="2017-09-28T19:32:00Z">
                    <w:rPr>
                      <w:rFonts w:ascii="Monaco" w:eastAsiaTheme="majorEastAsia" w:hAnsi="Monaco" w:cs="Monaco"/>
                      <w:b/>
                      <w:bCs/>
                      <w:i/>
                      <w:iCs/>
                      <w:color w:val="000000"/>
                      <w:sz w:val="32"/>
                      <w:szCs w:val="32"/>
                      <w:lang w:val="en-US"/>
                    </w:rPr>
                  </w:rPrChange>
                </w:rPr>
                <w:t>exec</w:t>
              </w:r>
              <w:proofErr w:type="gramEnd"/>
              <w:r w:rsidRPr="00E066BD">
                <w:rPr>
                  <w:rFonts w:ascii="Monaco" w:hAnsi="Monaco" w:cs="Monaco"/>
                  <w:b/>
                  <w:bCs/>
                  <w:color w:val="000000"/>
                  <w:sz w:val="20"/>
                  <w:szCs w:val="20"/>
                  <w:lang w:val="en-US"/>
                  <w:rPrChange w:id="899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992"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99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994"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99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996"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99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998"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999"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000" w:author="Borja Gonzalez" w:date="2017-09-28T19:32:00Z"/>
                <w:rFonts w:ascii="Monaco" w:hAnsi="Monaco" w:cs="Monaco"/>
                <w:sz w:val="20"/>
                <w:szCs w:val="20"/>
                <w:lang w:val="en-US"/>
                <w:rPrChange w:id="9001" w:author="Borja Gonzalez" w:date="2017-09-28T19:32:00Z">
                  <w:rPr>
                    <w:ins w:id="9002"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003" w:author="Borja Gonzalez" w:date="2017-09-28T19:32:00Z"/>
                <w:rFonts w:ascii="Monaco" w:hAnsi="Monaco" w:cs="Monaco"/>
                <w:sz w:val="20"/>
                <w:szCs w:val="20"/>
                <w:lang w:val="es-ES"/>
                <w:rPrChange w:id="9004" w:author="Rodrigo García" w:date="2017-09-29T10:10:00Z">
                  <w:rPr>
                    <w:ins w:id="9005" w:author="Borja Gonzalez" w:date="2017-09-28T19:32:00Z"/>
                    <w:rFonts w:ascii="Monaco" w:eastAsiaTheme="majorEastAsia" w:hAnsi="Monaco" w:cs="Monaco"/>
                    <w:color w:val="243F60" w:themeColor="accent1" w:themeShade="7F"/>
                    <w:sz w:val="32"/>
                    <w:szCs w:val="32"/>
                    <w:lang w:val="en-US"/>
                  </w:rPr>
                </w:rPrChange>
              </w:rPr>
            </w:pPr>
            <w:ins w:id="9006" w:author="Borja Gonzalez" w:date="2017-09-28T19:32:00Z">
              <w:r w:rsidRPr="00E066BD">
                <w:rPr>
                  <w:rFonts w:ascii="Monaco" w:hAnsi="Monaco" w:cs="Monaco"/>
                  <w:sz w:val="20"/>
                  <w:szCs w:val="20"/>
                  <w:lang w:val="en-US"/>
                  <w:rPrChange w:id="9007"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008"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00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10" w:author="Rodrigo García" w:date="2017-09-29T10:10:00Z">
                    <w:rPr>
                      <w:rFonts w:ascii="Monaco" w:eastAsiaTheme="majorEastAsia" w:hAnsi="Monaco" w:cs="Monaco"/>
                      <w:b/>
                      <w:bCs/>
                      <w:i/>
                      <w:iCs/>
                      <w:color w:val="000000"/>
                      <w:sz w:val="32"/>
                      <w:szCs w:val="32"/>
                      <w:lang w:val="en-US"/>
                    </w:rPr>
                  </w:rPrChange>
                </w:rPr>
                <w:t>emit</w:t>
              </w:r>
              <w:proofErr w:type="gramEnd"/>
              <w:r w:rsidRPr="0079203F">
                <w:rPr>
                  <w:rFonts w:ascii="Monaco" w:hAnsi="Monaco" w:cs="Monaco"/>
                  <w:b/>
                  <w:bCs/>
                  <w:color w:val="000000"/>
                  <w:sz w:val="20"/>
                  <w:szCs w:val="20"/>
                  <w:lang w:val="es-ES"/>
                  <w:rPrChange w:id="901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012"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01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14"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015"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016" w:author="Borja Gonzalez" w:date="2017-09-28T19:32:00Z"/>
                <w:rFonts w:ascii="Monaco" w:hAnsi="Monaco" w:cs="Monaco"/>
                <w:sz w:val="20"/>
                <w:szCs w:val="20"/>
                <w:lang w:val="es-ES"/>
                <w:rPrChange w:id="9017" w:author="Rodrigo García" w:date="2017-09-29T10:10:00Z">
                  <w:rPr>
                    <w:ins w:id="9018" w:author="Borja Gonzalez" w:date="2017-09-28T19:32:00Z"/>
                    <w:rFonts w:ascii="Monaco" w:eastAsiaTheme="majorEastAsia" w:hAnsi="Monaco" w:cs="Monaco"/>
                    <w:color w:val="243F60" w:themeColor="accent1" w:themeShade="7F"/>
                    <w:sz w:val="32"/>
                    <w:szCs w:val="32"/>
                    <w:lang w:val="en-US"/>
                  </w:rPr>
                </w:rPrChange>
              </w:rPr>
            </w:pPr>
            <w:ins w:id="9019" w:author="Borja Gonzalez" w:date="2017-09-28T19:32:00Z">
              <w:r w:rsidRPr="0079203F">
                <w:rPr>
                  <w:rFonts w:ascii="Monaco" w:hAnsi="Monaco" w:cs="Monaco"/>
                  <w:sz w:val="20"/>
                  <w:szCs w:val="20"/>
                  <w:lang w:val="es-ES"/>
                  <w:rPrChange w:id="9020"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021"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0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23" w:author="Rodrigo García" w:date="2017-09-29T10:10:00Z">
                    <w:rPr>
                      <w:rFonts w:ascii="Monaco" w:eastAsiaTheme="majorEastAsia" w:hAnsi="Monaco" w:cs="Monaco"/>
                      <w:b/>
                      <w:bCs/>
                      <w:i/>
                      <w:iCs/>
                      <w:color w:val="000000"/>
                      <w:sz w:val="32"/>
                      <w:szCs w:val="32"/>
                      <w:lang w:val="en-US"/>
                    </w:rPr>
                  </w:rPrChange>
                </w:rPr>
                <w:t>close</w:t>
              </w:r>
              <w:proofErr w:type="gramEnd"/>
              <w:r w:rsidRPr="0079203F">
                <w:rPr>
                  <w:rFonts w:ascii="Monaco" w:hAnsi="Monaco" w:cs="Monaco"/>
                  <w:b/>
                  <w:bCs/>
                  <w:color w:val="000000"/>
                  <w:sz w:val="20"/>
                  <w:szCs w:val="20"/>
                  <w:lang w:val="es-ES"/>
                  <w:rPrChange w:id="9024"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025" w:author="Borja Gonzalez" w:date="2017-09-28T19:32:00Z"/>
                <w:rFonts w:ascii="Monaco" w:hAnsi="Monaco" w:cs="Monaco"/>
                <w:sz w:val="20"/>
                <w:szCs w:val="20"/>
                <w:lang w:val="es-ES"/>
                <w:rPrChange w:id="9026" w:author="Rodrigo García" w:date="2017-09-29T10:10:00Z">
                  <w:rPr>
                    <w:ins w:id="9027" w:author="Borja Gonzalez" w:date="2017-09-28T19:32:00Z"/>
                    <w:rFonts w:ascii="Monaco" w:eastAsiaTheme="majorEastAsia" w:hAnsi="Monaco" w:cs="Monaco"/>
                    <w:color w:val="243F60" w:themeColor="accent1" w:themeShade="7F"/>
                    <w:sz w:val="32"/>
                    <w:szCs w:val="32"/>
                    <w:lang w:val="en-US"/>
                  </w:rPr>
                </w:rPrChange>
              </w:rPr>
            </w:pPr>
            <w:ins w:id="9028" w:author="Borja Gonzalez" w:date="2017-09-28T19:32:00Z">
              <w:r w:rsidRPr="0079203F">
                <w:rPr>
                  <w:rFonts w:ascii="Monaco" w:hAnsi="Monaco" w:cs="Monaco"/>
                  <w:sz w:val="20"/>
                  <w:szCs w:val="20"/>
                  <w:lang w:val="es-ES"/>
                  <w:rPrChange w:id="9029"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030"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03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32"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03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034"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03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036"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037"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038"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03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04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041"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042"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043" w:author="Borja Gonzalez" w:date="2017-09-28T19:32:00Z"/>
                <w:rFonts w:ascii="Monaco" w:hAnsi="Monaco" w:cs="Monaco"/>
                <w:sz w:val="32"/>
                <w:szCs w:val="32"/>
                <w:lang w:val="en-US"/>
              </w:rPr>
            </w:pPr>
            <w:ins w:id="9044" w:author="Borja Gonzalez" w:date="2017-09-28T19:32:00Z">
              <w:r w:rsidRPr="00E066BD">
                <w:rPr>
                  <w:rFonts w:ascii="Monaco" w:hAnsi="Monaco" w:cs="Monaco"/>
                  <w:b/>
                  <w:bCs/>
                  <w:color w:val="000000"/>
                  <w:sz w:val="20"/>
                  <w:szCs w:val="20"/>
                  <w:lang w:val="en-US"/>
                  <w:rPrChange w:id="9045"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046" w:author="Borja Gonzalez" w:date="2017-09-28T19:32:00Z"/>
              </w:rPr>
            </w:pPr>
          </w:p>
        </w:tc>
      </w:tr>
    </w:tbl>
    <w:p w14:paraId="10015F17" w14:textId="3B6EA3E7" w:rsidR="004C0379" w:rsidRPr="004C0379" w:rsidRDefault="004C0379">
      <w:pPr>
        <w:pPrChange w:id="9047"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9048" w:author="Borja Gonzalez" w:date="2017-09-28T19:31:00Z">
        <w:r w:rsidRPr="00C45289" w:rsidDel="00E066BD">
          <w:rPr>
            <w:noProof/>
            <w:lang w:eastAsia="es-ES_tradnl"/>
            <w:rPrChange w:id="9049"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050" w:author="GONZALEZ DIAZ, BORJA" w:date="2017-09-29T19:11:00Z"/>
        </w:rPr>
      </w:pPr>
      <w:r>
        <w:lastRenderedPageBreak/>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051" w:author="GONZALEZ DIAZ, BORJA" w:date="2017-09-29T19:11:00Z"/>
        </w:rPr>
      </w:pPr>
    </w:p>
    <w:p w14:paraId="4AB664FA" w14:textId="77777777" w:rsidR="00D828AA" w:rsidRDefault="00D828AA" w:rsidP="00BF0FD1">
      <w:pPr>
        <w:rPr>
          <w:ins w:id="9052" w:author="GONZALEZ DIAZ, BORJA" w:date="2017-09-29T19:11:00Z"/>
        </w:rPr>
      </w:pPr>
    </w:p>
    <w:p w14:paraId="5F982D1C" w14:textId="65998704" w:rsidR="00D828AA" w:rsidRDefault="00D828AA" w:rsidP="00D828AA">
      <w:pPr>
        <w:pStyle w:val="Ttulo2"/>
      </w:pPr>
      <w:bookmarkStart w:id="9053" w:name="_Toc494476025"/>
      <w:bookmarkStart w:id="9054" w:name="_Toc494496075"/>
      <w:ins w:id="9055" w:author="GONZALEZ DIAZ, BORJA" w:date="2017-09-29T19:12:00Z">
        <w:r>
          <w:t>4.4</w:t>
        </w:r>
      </w:ins>
      <w:commentRangeStart w:id="9056"/>
      <w:del w:id="9057" w:author="GONZALEZ DIAZ, BORJA" w:date="2017-09-29T19:12:00Z">
        <w:r w:rsidDel="00D828AA">
          <w:delText>5.2</w:delText>
        </w:r>
      </w:del>
      <w:r>
        <w:t>. Diagrama de flujo</w:t>
      </w:r>
      <w:commentRangeEnd w:id="9056"/>
      <w:r>
        <w:rPr>
          <w:rStyle w:val="Refdecomentario"/>
          <w:rFonts w:asciiTheme="minorHAnsi" w:eastAsiaTheme="minorEastAsia" w:hAnsiTheme="minorHAnsi" w:cstheme="minorBidi"/>
          <w:b w:val="0"/>
          <w:bCs w:val="0"/>
          <w:color w:val="auto"/>
        </w:rPr>
        <w:commentReference w:id="9056"/>
      </w:r>
      <w:bookmarkEnd w:id="9053"/>
      <w:bookmarkEnd w:id="9054"/>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7777777" w:rsidR="00D828AA" w:rsidRDefault="00D828AA" w:rsidP="00D828AA">
      <w:r>
        <w:t xml:space="preserve">En este diagrama podemos ver todas las operaciones posibles de las distintas funciones existentes. Cada función realizará ciertos </w:t>
      </w:r>
      <w:proofErr w:type="gramStart"/>
      <w:r>
        <w:t>pasos</w:t>
      </w:r>
      <w:proofErr w:type="gramEnd"/>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lastRenderedPageBreak/>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4727C6E1" w14:textId="7D5BD596" w:rsidR="00D51A6F" w:rsidRPr="00F452C7" w:rsidRDefault="009E54AB" w:rsidP="00AD3C27">
      <w:pPr>
        <w:pStyle w:val="Ttulo1"/>
      </w:pPr>
      <w:bookmarkStart w:id="9058" w:name="_Toc494476026"/>
      <w:bookmarkStart w:id="9059" w:name="_Toc494496076"/>
      <w:r w:rsidRPr="00F452C7">
        <w:t xml:space="preserve">5.  </w:t>
      </w:r>
      <w:r w:rsidR="00D51A6F" w:rsidRPr="00F452C7">
        <w:t>Pruebas</w:t>
      </w:r>
      <w:bookmarkEnd w:id="9058"/>
      <w:bookmarkEnd w:id="9059"/>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060" w:name="_Toc494476027"/>
      <w:bookmarkStart w:id="9061" w:name="_Toc494496077"/>
      <w:r w:rsidRPr="00F452C7">
        <w:t xml:space="preserve">5.1.  Pruebas </w:t>
      </w:r>
      <w:r w:rsidR="002449ED">
        <w:t>de sistema</w:t>
      </w:r>
      <w:bookmarkEnd w:id="9060"/>
      <w:bookmarkEnd w:id="9061"/>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062"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w:t>
      </w:r>
      <w:r w:rsidRPr="00F452C7">
        <w:lastRenderedPageBreak/>
        <w:t>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063" w:name="_Toc494476028"/>
      <w:bookmarkStart w:id="9064" w:name="_Toc494496078"/>
      <w:r w:rsidRPr="00F452C7">
        <w:t>5.1.</w:t>
      </w:r>
      <w:ins w:id="9065" w:author="Borja Gonzalez" w:date="2017-09-28T19:36:00Z">
        <w:r w:rsidR="004426CE">
          <w:t>1</w:t>
        </w:r>
      </w:ins>
      <w:del w:id="9066" w:author="Borja Gonzalez" w:date="2017-09-28T19:36:00Z">
        <w:r w:rsidRPr="00F452C7" w:rsidDel="004426CE">
          <w:delText>2</w:delText>
        </w:r>
      </w:del>
      <w:r w:rsidRPr="00F452C7">
        <w:t>.  Obtener paciente</w:t>
      </w:r>
      <w:r w:rsidR="004E6EDB">
        <w:t>s</w:t>
      </w:r>
      <w:bookmarkEnd w:id="9063"/>
      <w:bookmarkEnd w:id="9064"/>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067" w:author="Borja Gonzalez" w:date="2017-09-28T22:06:00Z"/>
        </w:rPr>
      </w:pPr>
      <w:del w:id="9068" w:author="Borja Gonzalez" w:date="2017-09-28T22:06:00Z">
        <w:r w:rsidRPr="00F452C7" w:rsidDel="002D3B74">
          <w:rPr>
            <w:noProof/>
            <w:lang w:eastAsia="es-ES_tradnl"/>
            <w:rPrChange w:id="9069"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070" w:author="Borja Gonzalez" w:date="2017-09-28T22:06:00Z"/>
        </w:trPr>
        <w:tc>
          <w:tcPr>
            <w:tcW w:w="8856" w:type="dxa"/>
          </w:tcPr>
          <w:p w14:paraId="40392423" w14:textId="77777777" w:rsidR="002D3B74" w:rsidRDefault="002D3B74" w:rsidP="002D3B74">
            <w:pPr>
              <w:rPr>
                <w:ins w:id="9071" w:author="Borja Gonzalez" w:date="2017-09-28T22:06:00Z"/>
              </w:rPr>
            </w:pPr>
            <w:ins w:id="9072" w:author="Borja Gonzalez" w:date="2017-09-28T22:06:00Z">
              <w:r>
                <w:t>Navigated to http://192.168.1.33:8124/pacientes.html</w:t>
              </w:r>
            </w:ins>
          </w:p>
          <w:p w14:paraId="6B2C2D4D" w14:textId="77777777" w:rsidR="002D3B74" w:rsidRDefault="002D3B74" w:rsidP="002D3B74">
            <w:pPr>
              <w:rPr>
                <w:ins w:id="9073" w:author="Borja Gonzalez" w:date="2017-09-28T22:06:00Z"/>
              </w:rPr>
            </w:pPr>
            <w:ins w:id="9074" w:author="Borja Gonzalez" w:date="2017-09-28T22:06:00Z">
              <w:r>
                <w:t>22:05:34.084 VM88 pacientes_node.js:28 Conexíon establecida con el servidor</w:t>
              </w:r>
            </w:ins>
          </w:p>
          <w:p w14:paraId="18D2D3F8" w14:textId="77777777" w:rsidR="002D3B74" w:rsidRDefault="002D3B74" w:rsidP="002D3B74">
            <w:pPr>
              <w:rPr>
                <w:ins w:id="9075" w:author="Borja Gonzalez" w:date="2017-09-28T22:06:00Z"/>
              </w:rPr>
            </w:pPr>
            <w:ins w:id="9076" w:author="Borja Gonzalez" w:date="2017-09-28T22:06:00Z">
              <w:r>
                <w:t>22:05:34.087 VM88 pacientes_node.js:39 Solicitud de listado de pacientes enviada</w:t>
              </w:r>
            </w:ins>
          </w:p>
          <w:p w14:paraId="6B1A8145" w14:textId="77777777" w:rsidR="002D3B74" w:rsidRDefault="002D3B74" w:rsidP="002D3B74">
            <w:pPr>
              <w:rPr>
                <w:ins w:id="9077" w:author="Borja Gonzalez" w:date="2017-09-28T22:06:00Z"/>
              </w:rPr>
            </w:pPr>
            <w:ins w:id="9078" w:author="Borja Gonzalez" w:date="2017-09-28T22:06:00Z">
              <w:r>
                <w:t>22:05:34.294 VM88 pacientes_node.js:41 Lista de pacientes recibida</w:t>
              </w:r>
            </w:ins>
          </w:p>
          <w:p w14:paraId="4AAE6294" w14:textId="72DE2C66" w:rsidR="002D3B74" w:rsidRDefault="002D3B74" w:rsidP="002D3B74">
            <w:pPr>
              <w:rPr>
                <w:ins w:id="9079" w:author="Borja Gonzalez" w:date="2017-09-28T22:06:00Z"/>
              </w:rPr>
            </w:pPr>
            <w:ins w:id="9080"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081" w:author="Rodrigo García" w:date="2017-09-29T10:10:00Z">
                  <w:rPr>
                    <w:rFonts w:ascii="Menlo Regular" w:eastAsiaTheme="majorEastAsia" w:hAnsi="Menlo Regular" w:cs="Menlo Regular"/>
                    <w:color w:val="000000"/>
                    <w:sz w:val="22"/>
                    <w:szCs w:val="22"/>
                    <w:lang w:val="en-US"/>
                  </w:rPr>
                </w:rPrChange>
              </w:rPr>
              <w:pPrChange w:id="908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3"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084" w:author="Rodrigo García" w:date="2017-09-29T10:10:00Z">
                  <w:rPr>
                    <w:rFonts w:ascii="Menlo Regular" w:eastAsiaTheme="majorEastAsia" w:hAnsi="Menlo Regular" w:cs="Menlo Regular"/>
                    <w:color w:val="000000"/>
                    <w:sz w:val="22"/>
                    <w:szCs w:val="22"/>
                    <w:lang w:val="en-US"/>
                  </w:rPr>
                </w:rPrChange>
              </w:rPr>
              <w:pPrChange w:id="908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6"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087" w:author="Rodrigo García" w:date="2017-09-29T10:10:00Z">
                  <w:rPr>
                    <w:rFonts w:ascii="Menlo Regular" w:eastAsiaTheme="majorEastAsia" w:hAnsi="Menlo Regular" w:cs="Menlo Regular"/>
                    <w:color w:val="000000"/>
                    <w:sz w:val="22"/>
                    <w:szCs w:val="22"/>
                    <w:lang w:val="en-US"/>
                  </w:rPr>
                </w:rPrChange>
              </w:rPr>
              <w:pPrChange w:id="908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89"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090" w:author="Rodrigo García" w:date="2017-09-29T10:10:00Z">
                  <w:rPr>
                    <w:rFonts w:ascii="Menlo Regular" w:eastAsiaTheme="majorEastAsia" w:hAnsi="Menlo Regular" w:cs="Menlo Regular"/>
                    <w:color w:val="000000"/>
                    <w:sz w:val="22"/>
                    <w:szCs w:val="22"/>
                    <w:lang w:val="en-US"/>
                  </w:rPr>
                </w:rPrChange>
              </w:rPr>
              <w:pPrChange w:id="909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2"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093" w:author="Rodrigo García" w:date="2017-09-29T10:11:00Z">
                  <w:rPr>
                    <w:rFonts w:ascii="Menlo Regular" w:eastAsiaTheme="majorEastAsia" w:hAnsi="Menlo Regular" w:cs="Menlo Regular"/>
                    <w:color w:val="000000"/>
                    <w:sz w:val="22"/>
                    <w:szCs w:val="22"/>
                    <w:lang w:val="en-US"/>
                  </w:rPr>
                </w:rPrChange>
              </w:rPr>
              <w:pPrChange w:id="909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095"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096" w:author="Rodrigo García" w:date="2017-09-29T10:38:00Z">
        <w:r w:rsidRPr="00F452C7" w:rsidDel="007321A0">
          <w:delText>Para empezar</w:delText>
        </w:r>
      </w:del>
      <w:ins w:id="9097" w:author="Rodrigo García" w:date="2017-09-29T10:38:00Z">
        <w:r w:rsidR="007321A0">
          <w:t xml:space="preserve">En primer </w:t>
        </w:r>
        <w:proofErr w:type="gramStart"/>
        <w:r w:rsidR="007321A0">
          <w:t>lugar</w:t>
        </w:r>
      </w:ins>
      <w:proofErr w:type="gramEnd"/>
      <w:r w:rsidRPr="00F452C7">
        <w:t xml:space="preserve"> se establece la conexión mediante un websocket y después el cliente manda la solicitud para obtener el listado de pacientes. A </w:t>
      </w:r>
      <w:proofErr w:type="gramStart"/>
      <w:r w:rsidR="00F452C7" w:rsidRPr="00F452C7">
        <w:t>continuación</w:t>
      </w:r>
      <w:proofErr w:type="gramEnd"/>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098" w:name="_Toc494476029"/>
      <w:bookmarkStart w:id="9099" w:name="_Toc494496079"/>
      <w:r w:rsidRPr="00F452C7">
        <w:t>5.1.</w:t>
      </w:r>
      <w:ins w:id="9100" w:author="Borja Gonzalez" w:date="2017-09-28T19:36:00Z">
        <w:r w:rsidR="004426CE">
          <w:t>2</w:t>
        </w:r>
      </w:ins>
      <w:del w:id="9101" w:author="Borja Gonzalez" w:date="2017-09-28T19:36:00Z">
        <w:r w:rsidRPr="00F452C7" w:rsidDel="004426CE">
          <w:delText>3</w:delText>
        </w:r>
      </w:del>
      <w:r w:rsidRPr="00F452C7">
        <w:t xml:space="preserve">.  Añadir </w:t>
      </w:r>
      <w:r w:rsidR="008C3871">
        <w:t xml:space="preserve">un </w:t>
      </w:r>
      <w:r w:rsidRPr="00F452C7">
        <w:t>paciente</w:t>
      </w:r>
      <w:bookmarkEnd w:id="9098"/>
      <w:bookmarkEnd w:id="9099"/>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77777777" w:rsidR="009550DF" w:rsidRDefault="009550DF" w:rsidP="009550DF">
            <w:r>
              <w:t>22:08:25.452 VM88 pacientes_node.js:28 Conexíon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77777777" w:rsidR="009550DF" w:rsidRDefault="009550DF" w:rsidP="009550DF">
            <w:r>
              <w:t>22:08:52.862 VM88 pacientes_node.js:8 Conexíon establecida con el servidor</w:t>
            </w:r>
          </w:p>
          <w:p w14:paraId="4AF2BADA" w14:textId="77777777" w:rsidR="009550DF" w:rsidRDefault="009550DF" w:rsidP="009550DF">
            <w:r>
              <w:t xml:space="preserve">22:08:52.864 VM88 pacientes_node.js:22 Solicitud para añadir paciente: (María </w:t>
            </w:r>
            <w:r>
              <w:lastRenderedPageBreak/>
              <w:t>Constancia) enviada</w:t>
            </w:r>
          </w:p>
          <w:p w14:paraId="5CF7287E" w14:textId="77777777" w:rsidR="009550DF" w:rsidRDefault="009550DF" w:rsidP="009550DF">
            <w:r>
              <w:t>22:08:52.993 Navigated to http://192.168.1.33:8124/pacientes.html</w:t>
            </w:r>
          </w:p>
          <w:p w14:paraId="10D95347" w14:textId="77777777" w:rsidR="009550DF" w:rsidRDefault="009550DF" w:rsidP="009550DF">
            <w:r>
              <w:t>22:08:53.446 pacientes_node.js:28 Conexíon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102" w:author="Rodrigo García" w:date="2017-09-29T10:11:00Z">
                  <w:rPr>
                    <w:rFonts w:ascii="Menlo Regular" w:eastAsiaTheme="majorEastAsia" w:hAnsi="Menlo Regular" w:cs="Menlo Regular"/>
                    <w:color w:val="000000"/>
                    <w:sz w:val="22"/>
                    <w:szCs w:val="22"/>
                    <w:lang w:val="en-US"/>
                  </w:rPr>
                </w:rPrChange>
              </w:rPr>
              <w:pPrChange w:id="910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04"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105" w:author="Rodrigo García" w:date="2017-09-29T10:11:00Z">
                  <w:rPr>
                    <w:rFonts w:ascii="Menlo Regular" w:eastAsiaTheme="majorEastAsia" w:hAnsi="Menlo Regular" w:cs="Menlo Regular"/>
                    <w:color w:val="000000"/>
                    <w:sz w:val="22"/>
                    <w:szCs w:val="22"/>
                    <w:lang w:val="en-US"/>
                  </w:rPr>
                </w:rPrChange>
              </w:rPr>
              <w:pPrChange w:id="910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07"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108" w:author="Rodrigo García" w:date="2017-09-29T10:11:00Z">
                  <w:rPr>
                    <w:rFonts w:ascii="Menlo Regular" w:eastAsiaTheme="majorEastAsia" w:hAnsi="Menlo Regular" w:cs="Menlo Regular"/>
                    <w:color w:val="000000"/>
                    <w:sz w:val="22"/>
                    <w:szCs w:val="22"/>
                    <w:lang w:val="en-US"/>
                  </w:rPr>
                </w:rPrChange>
              </w:rPr>
              <w:pPrChange w:id="910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0"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111" w:author="Rodrigo García" w:date="2017-09-29T10:11:00Z">
                  <w:rPr>
                    <w:rFonts w:ascii="Menlo Regular" w:eastAsiaTheme="majorEastAsia" w:hAnsi="Menlo Regular" w:cs="Menlo Regular"/>
                    <w:color w:val="000000"/>
                    <w:sz w:val="22"/>
                    <w:szCs w:val="22"/>
                    <w:lang w:val="en-US"/>
                  </w:rPr>
                </w:rPrChange>
              </w:rPr>
              <w:pPrChange w:id="911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3"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114" w:author="Rodrigo García" w:date="2017-09-29T10:11:00Z">
                  <w:rPr>
                    <w:rFonts w:ascii="Menlo Regular" w:eastAsiaTheme="majorEastAsia" w:hAnsi="Menlo Regular" w:cs="Menlo Regular"/>
                    <w:color w:val="000000"/>
                    <w:sz w:val="22"/>
                    <w:szCs w:val="22"/>
                    <w:lang w:val="en-US"/>
                  </w:rPr>
                </w:rPrChange>
              </w:rPr>
              <w:pPrChange w:id="911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6"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117" w:author="Rodrigo García" w:date="2017-09-29T10:11:00Z">
                  <w:rPr>
                    <w:rFonts w:ascii="Menlo Regular" w:eastAsiaTheme="majorEastAsia" w:hAnsi="Menlo Regular" w:cs="Menlo Regular"/>
                    <w:color w:val="000000"/>
                    <w:sz w:val="22"/>
                    <w:szCs w:val="22"/>
                    <w:lang w:val="en-US"/>
                  </w:rPr>
                </w:rPrChange>
              </w:rPr>
              <w:pPrChange w:id="91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19"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120" w:author="Rodrigo García" w:date="2017-09-29T10:11:00Z">
                  <w:rPr>
                    <w:rFonts w:ascii="Menlo Regular" w:eastAsiaTheme="majorEastAsia" w:hAnsi="Menlo Regular" w:cs="Menlo Regular"/>
                    <w:color w:val="000000"/>
                    <w:sz w:val="22"/>
                    <w:szCs w:val="22"/>
                    <w:lang w:val="en-US"/>
                  </w:rPr>
                </w:rPrChange>
              </w:rPr>
              <w:pPrChange w:id="91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2"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123" w:author="Rodrigo García" w:date="2017-09-29T10:11:00Z">
                  <w:rPr>
                    <w:rFonts w:ascii="Menlo Regular" w:eastAsiaTheme="majorEastAsia" w:hAnsi="Menlo Regular" w:cs="Menlo Regular"/>
                    <w:color w:val="000000"/>
                    <w:sz w:val="22"/>
                    <w:szCs w:val="22"/>
                    <w:lang w:val="en-US"/>
                  </w:rPr>
                </w:rPrChange>
              </w:rPr>
              <w:pPrChange w:id="91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5"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126" w:author="Rodrigo García" w:date="2017-09-29T10:11:00Z">
                  <w:rPr>
                    <w:rFonts w:ascii="Menlo Regular" w:eastAsiaTheme="majorEastAsia" w:hAnsi="Menlo Regular" w:cs="Menlo Regular"/>
                    <w:color w:val="000000"/>
                    <w:sz w:val="22"/>
                    <w:szCs w:val="22"/>
                    <w:lang w:val="en-US"/>
                  </w:rPr>
                </w:rPrChange>
              </w:rPr>
              <w:pPrChange w:id="91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28"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129" w:author="Rodrigo García" w:date="2017-09-29T10:11:00Z">
                  <w:rPr>
                    <w:rFonts w:ascii="Menlo Regular" w:eastAsiaTheme="majorEastAsia" w:hAnsi="Menlo Regular" w:cs="Menlo Regular"/>
                    <w:color w:val="000000"/>
                    <w:sz w:val="22"/>
                    <w:szCs w:val="22"/>
                    <w:lang w:val="en-US"/>
                  </w:rPr>
                </w:rPrChange>
              </w:rPr>
              <w:pPrChange w:id="91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1"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132" w:author="Rodrigo García" w:date="2017-09-29T10:11:00Z">
                  <w:rPr>
                    <w:rFonts w:ascii="Menlo Regular" w:eastAsiaTheme="majorEastAsia" w:hAnsi="Menlo Regular" w:cs="Menlo Regular"/>
                    <w:color w:val="000000"/>
                    <w:sz w:val="22"/>
                    <w:szCs w:val="22"/>
                    <w:lang w:val="en-US"/>
                  </w:rPr>
                </w:rPrChange>
              </w:rPr>
              <w:pPrChange w:id="91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4"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135" w:author="Rodrigo García" w:date="2017-09-29T10:11:00Z">
                  <w:rPr>
                    <w:rFonts w:ascii="Menlo Regular" w:eastAsiaTheme="majorEastAsia" w:hAnsi="Menlo Regular" w:cs="Menlo Regular"/>
                    <w:color w:val="000000"/>
                    <w:sz w:val="22"/>
                    <w:szCs w:val="22"/>
                    <w:lang w:val="en-US"/>
                  </w:rPr>
                </w:rPrChange>
              </w:rPr>
              <w:pPrChange w:id="91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37"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138" w:author="Rodrigo García" w:date="2017-09-29T10:11:00Z">
                  <w:rPr>
                    <w:rFonts w:ascii="Menlo Regular" w:eastAsiaTheme="majorEastAsia" w:hAnsi="Menlo Regular" w:cs="Menlo Regular"/>
                    <w:color w:val="000000"/>
                    <w:sz w:val="22"/>
                    <w:szCs w:val="22"/>
                    <w:lang w:val="en-US"/>
                  </w:rPr>
                </w:rPrChange>
              </w:rPr>
              <w:pPrChange w:id="91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0"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141" w:author="Rodrigo García" w:date="2017-09-29T10:11:00Z">
                  <w:rPr>
                    <w:rFonts w:ascii="Menlo Regular" w:eastAsiaTheme="majorEastAsia" w:hAnsi="Menlo Regular" w:cs="Menlo Regular"/>
                    <w:color w:val="000000"/>
                    <w:sz w:val="22"/>
                    <w:szCs w:val="22"/>
                    <w:lang w:val="en-US"/>
                  </w:rPr>
                </w:rPrChange>
              </w:rPr>
              <w:pPrChange w:id="91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3"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144" w:author="Rodrigo García" w:date="2017-09-29T10:11:00Z">
                  <w:rPr>
                    <w:rFonts w:ascii="Menlo Regular" w:eastAsiaTheme="majorEastAsia" w:hAnsi="Menlo Regular" w:cs="Menlo Regular"/>
                    <w:color w:val="000000"/>
                    <w:sz w:val="22"/>
                    <w:szCs w:val="22"/>
                    <w:lang w:val="en-US"/>
                  </w:rPr>
                </w:rPrChange>
              </w:rPr>
              <w:pPrChange w:id="914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6"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147" w:author="Borja Gonzalez" w:date="2017-09-29T18:01:00Z"/>
                <w:lang w:val="es-ES"/>
              </w:rPr>
              <w:pPrChange w:id="914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49"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150" w:author="Borja Gonzalez" w:date="2017-09-29T18:01:00Z"/>
                <w:lang w:val="es-ES"/>
                <w:rPrChange w:id="9151" w:author="Rodrigo García" w:date="2017-09-29T10:11:00Z">
                  <w:rPr>
                    <w:ins w:id="9152" w:author="Borja Gonzalez" w:date="2017-09-29T18:01:00Z"/>
                    <w:rFonts w:ascii="Menlo Regular" w:eastAsiaTheme="majorEastAsia" w:hAnsi="Menlo Regular" w:cs="Menlo Regular"/>
                    <w:color w:val="000000"/>
                    <w:sz w:val="22"/>
                    <w:szCs w:val="22"/>
                    <w:lang w:val="en-US"/>
                  </w:rPr>
                </w:rPrChange>
              </w:rPr>
              <w:pPrChange w:id="91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154" w:author="Rodrigo García" w:date="2017-09-29T10:11:00Z">
                  <w:rPr>
                    <w:rFonts w:ascii="Menlo Regular" w:eastAsiaTheme="majorEastAsia" w:hAnsi="Menlo Regular" w:cs="Menlo Regular"/>
                    <w:color w:val="000000"/>
                    <w:sz w:val="22"/>
                    <w:szCs w:val="22"/>
                    <w:lang w:val="en-US"/>
                  </w:rPr>
                </w:rPrChange>
              </w:rPr>
              <w:pPrChange w:id="915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56"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157" w:name="_Toc494476030"/>
      <w:bookmarkStart w:id="9158" w:name="_Toc494496080"/>
      <w:r>
        <w:t>5.1.</w:t>
      </w:r>
      <w:ins w:id="9159" w:author="Borja Gonzalez" w:date="2017-09-28T19:36:00Z">
        <w:r w:rsidR="004426CE">
          <w:t>3</w:t>
        </w:r>
      </w:ins>
      <w:del w:id="9160" w:author="Borja Gonzalez" w:date="2017-09-28T19:36:00Z">
        <w:r w:rsidDel="004426CE">
          <w:delText>4</w:delText>
        </w:r>
      </w:del>
      <w:r>
        <w:t>.  Borrar un</w:t>
      </w:r>
      <w:r w:rsidRPr="00F452C7">
        <w:t xml:space="preserve"> paciente</w:t>
      </w:r>
      <w:bookmarkEnd w:id="9157"/>
      <w:bookmarkEnd w:id="9158"/>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lastRenderedPageBreak/>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161" w:author="Rodrigo García" w:date="2017-09-29T10:11:00Z">
                  <w:rPr>
                    <w:rFonts w:ascii="Menlo Regular" w:eastAsiaTheme="majorEastAsia" w:hAnsi="Menlo Regular" w:cs="Menlo Regular"/>
                    <w:color w:val="000000"/>
                    <w:sz w:val="22"/>
                    <w:szCs w:val="22"/>
                    <w:lang w:val="en-US"/>
                  </w:rPr>
                </w:rPrChange>
              </w:rPr>
              <w:pPrChange w:id="91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3"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164" w:author="Rodrigo García" w:date="2017-09-29T10:11:00Z">
                  <w:rPr>
                    <w:rFonts w:ascii="Menlo Regular" w:eastAsiaTheme="majorEastAsia" w:hAnsi="Menlo Regular" w:cs="Menlo Regular"/>
                    <w:color w:val="000000"/>
                    <w:sz w:val="22"/>
                    <w:szCs w:val="22"/>
                    <w:lang w:val="en-US"/>
                  </w:rPr>
                </w:rPrChange>
              </w:rPr>
              <w:pPrChange w:id="916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6"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167" w:author="Rodrigo García" w:date="2017-09-29T10:11:00Z">
                  <w:rPr>
                    <w:rFonts w:ascii="Menlo Regular" w:eastAsiaTheme="majorEastAsia" w:hAnsi="Menlo Regular" w:cs="Menlo Regular"/>
                    <w:color w:val="000000"/>
                    <w:sz w:val="22"/>
                    <w:szCs w:val="22"/>
                    <w:lang w:val="en-US"/>
                  </w:rPr>
                </w:rPrChange>
              </w:rPr>
              <w:pPrChange w:id="916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69"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170" w:author="Rodrigo García" w:date="2017-09-29T10:11:00Z">
                  <w:rPr>
                    <w:rFonts w:ascii="Menlo Regular" w:eastAsiaTheme="majorEastAsia" w:hAnsi="Menlo Regular" w:cs="Menlo Regular"/>
                    <w:color w:val="000000"/>
                    <w:sz w:val="22"/>
                    <w:szCs w:val="22"/>
                    <w:lang w:val="en-US"/>
                  </w:rPr>
                </w:rPrChange>
              </w:rPr>
              <w:pPrChange w:id="917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2"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173" w:author="Rodrigo García" w:date="2017-09-29T10:11:00Z">
                  <w:rPr>
                    <w:rFonts w:ascii="Menlo Regular" w:eastAsiaTheme="majorEastAsia" w:hAnsi="Menlo Regular" w:cs="Menlo Regular"/>
                    <w:color w:val="000000"/>
                    <w:sz w:val="22"/>
                    <w:szCs w:val="22"/>
                    <w:lang w:val="en-US"/>
                  </w:rPr>
                </w:rPrChange>
              </w:rPr>
              <w:pPrChange w:id="91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5"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176" w:author="Rodrigo García" w:date="2017-09-29T10:12:00Z">
                  <w:rPr>
                    <w:rFonts w:ascii="Menlo Regular" w:eastAsiaTheme="majorEastAsia" w:hAnsi="Menlo Regular" w:cs="Menlo Regular"/>
                    <w:color w:val="000000"/>
                    <w:sz w:val="22"/>
                    <w:szCs w:val="22"/>
                    <w:lang w:val="en-US"/>
                  </w:rPr>
                </w:rPrChange>
              </w:rPr>
              <w:pPrChange w:id="91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78"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179" w:author="Rodrigo García" w:date="2017-09-29T10:12:00Z">
                  <w:rPr>
                    <w:rFonts w:ascii="Menlo Regular" w:eastAsiaTheme="majorEastAsia" w:hAnsi="Menlo Regular" w:cs="Menlo Regular"/>
                    <w:color w:val="000000"/>
                    <w:sz w:val="22"/>
                    <w:szCs w:val="22"/>
                    <w:lang w:val="en-US"/>
                  </w:rPr>
                </w:rPrChange>
              </w:rPr>
              <w:pPrChange w:id="91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81"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182" w:author="Rodrigo García" w:date="2017-09-29T10:12:00Z">
                  <w:rPr>
                    <w:rFonts w:ascii="Menlo Regular" w:eastAsiaTheme="majorEastAsia" w:hAnsi="Menlo Regular" w:cs="Menlo Regular"/>
                    <w:color w:val="000000"/>
                    <w:sz w:val="22"/>
                    <w:szCs w:val="22"/>
                    <w:lang w:val="en-US"/>
                  </w:rPr>
                </w:rPrChange>
              </w:rPr>
              <w:pPrChange w:id="91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84"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185" w:author="Rodrigo García" w:date="2017-09-29T10:12:00Z">
                  <w:rPr>
                    <w:rFonts w:ascii="Menlo Regular" w:eastAsiaTheme="majorEastAsia" w:hAnsi="Menlo Regular" w:cs="Menlo Regular"/>
                    <w:color w:val="000000"/>
                    <w:sz w:val="22"/>
                    <w:szCs w:val="22"/>
                    <w:lang w:val="en-US"/>
                  </w:rPr>
                </w:rPrChange>
              </w:rPr>
              <w:pPrChange w:id="91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87"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188" w:author="Rodrigo García" w:date="2017-09-29T10:12:00Z">
                  <w:rPr>
                    <w:rFonts w:ascii="Menlo Regular" w:eastAsiaTheme="majorEastAsia" w:hAnsi="Menlo Regular" w:cs="Menlo Regular"/>
                    <w:color w:val="000000"/>
                    <w:sz w:val="22"/>
                    <w:szCs w:val="22"/>
                    <w:lang w:val="en-US"/>
                  </w:rPr>
                </w:rPrChange>
              </w:rPr>
              <w:pPrChange w:id="91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90"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191" w:author="Rodrigo García" w:date="2017-09-29T10:12:00Z">
                  <w:rPr>
                    <w:rFonts w:ascii="Menlo Regular" w:eastAsiaTheme="majorEastAsia" w:hAnsi="Menlo Regular" w:cs="Menlo Regular"/>
                    <w:color w:val="000000"/>
                    <w:sz w:val="22"/>
                    <w:szCs w:val="22"/>
                    <w:lang w:val="en-US"/>
                  </w:rPr>
                </w:rPrChange>
              </w:rPr>
              <w:pPrChange w:id="91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93"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194" w:author="Rodrigo García" w:date="2017-09-29T10:12:00Z">
                  <w:rPr>
                    <w:rFonts w:ascii="Menlo Regular" w:eastAsiaTheme="majorEastAsia" w:hAnsi="Menlo Regular" w:cs="Menlo Regular"/>
                    <w:color w:val="000000"/>
                    <w:sz w:val="22"/>
                    <w:szCs w:val="22"/>
                    <w:lang w:val="en-US"/>
                  </w:rPr>
                </w:rPrChange>
              </w:rPr>
              <w:pPrChange w:id="91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96"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197" w:author="Rodrigo García" w:date="2017-09-29T10:12:00Z">
                  <w:rPr>
                    <w:rFonts w:ascii="Menlo Regular" w:eastAsiaTheme="majorEastAsia" w:hAnsi="Menlo Regular" w:cs="Menlo Regular"/>
                    <w:color w:val="000000"/>
                    <w:sz w:val="22"/>
                    <w:szCs w:val="22"/>
                    <w:lang w:val="en-US"/>
                  </w:rPr>
                </w:rPrChange>
              </w:rPr>
              <w:pPrChange w:id="91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199" w:author="Rodrigo García" w:date="2017-09-29T10:12:00Z">
                  <w:rPr>
                    <w:rFonts w:ascii="Menlo Regular" w:eastAsiaTheme="majorEastAsia" w:hAnsi="Menlo Regular" w:cs="Menlo Regular"/>
                    <w:b/>
                    <w:bCs/>
                    <w:i/>
                    <w:iCs/>
                    <w:color w:val="000000"/>
                    <w:sz w:val="22"/>
                    <w:szCs w:val="22"/>
                    <w:lang w:val="en-US"/>
                  </w:rPr>
                </w:rPrChange>
              </w:rPr>
              <w:t>22:10:19:090 Conexión establecida con el cliente</w:t>
            </w:r>
          </w:p>
          <w:p w14:paraId="005EB491" w14:textId="77777777" w:rsidR="009550DF" w:rsidRPr="0079203F" w:rsidRDefault="009550DF">
            <w:pPr>
              <w:rPr>
                <w:lang w:val="es-ES"/>
                <w:rPrChange w:id="9200" w:author="Rodrigo García" w:date="2017-09-29T10:12:00Z">
                  <w:rPr>
                    <w:rFonts w:ascii="Menlo Regular" w:eastAsiaTheme="majorEastAsia" w:hAnsi="Menlo Regular" w:cs="Menlo Regular"/>
                    <w:color w:val="000000"/>
                    <w:sz w:val="22"/>
                    <w:szCs w:val="22"/>
                    <w:lang w:val="en-US"/>
                  </w:rPr>
                </w:rPrChange>
              </w:rPr>
              <w:pPrChange w:id="92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02"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203" w:author="Rodrigo García" w:date="2017-09-29T10:12:00Z">
                  <w:rPr>
                    <w:rFonts w:ascii="Menlo Regular" w:hAnsi="Menlo Regular" w:cs="Menlo Regular"/>
                    <w:color w:val="000000"/>
                    <w:sz w:val="22"/>
                    <w:szCs w:val="22"/>
                    <w:lang w:val="en-US"/>
                  </w:rPr>
                </w:rPrChange>
              </w:rPr>
              <w:pPrChange w:id="9204"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205"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206" w:author="Rodrigo García" w:date="2017-09-29T10:12:00Z">
                  <w:rPr>
                    <w:rFonts w:ascii="Menlo Regular" w:eastAsiaTheme="majorEastAsia" w:hAnsi="Menlo Regular" w:cs="Menlo Regular"/>
                    <w:color w:val="000000"/>
                    <w:sz w:val="22"/>
                    <w:szCs w:val="22"/>
                    <w:lang w:val="en-US"/>
                  </w:rPr>
                </w:rPrChange>
              </w:rPr>
              <w:pPrChange w:id="92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208"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209" w:author="Borja Gonzalez" w:date="2017-09-28T19:35:00Z"/>
        </w:rPr>
      </w:pPr>
    </w:p>
    <w:p w14:paraId="0A7E1F85" w14:textId="453F4F2C" w:rsidR="004426CE" w:rsidDel="0060192C" w:rsidRDefault="004426CE">
      <w:pPr>
        <w:pStyle w:val="Ttulo3"/>
        <w:rPr>
          <w:del w:id="9210" w:author="GONZALEZ DIAZ, BORJA" w:date="2017-09-29T19:45:00Z"/>
        </w:rPr>
        <w:pPrChange w:id="9211" w:author="Borja Gonzalez" w:date="2017-09-28T19:36:00Z">
          <w:pPr/>
        </w:pPrChange>
      </w:pPr>
      <w:bookmarkStart w:id="9212" w:name="_Toc494476031"/>
      <w:ins w:id="9213" w:author="Borja Gonzalez" w:date="2017-09-28T19:36:00Z">
        <w:del w:id="9214" w:author="GONZALEZ DIAZ, BORJA" w:date="2017-09-29T19:45:00Z">
          <w:r w:rsidDel="0060192C">
            <w:delText xml:space="preserve">5.1.4.  </w:delText>
          </w:r>
        </w:del>
      </w:ins>
      <w:ins w:id="9215" w:author="Borja Gonzalez" w:date="2017-09-28T19:42:00Z">
        <w:del w:id="9216" w:author="GONZALEZ DIAZ, BORJA" w:date="2017-09-29T19:45:00Z">
          <w:r w:rsidR="00286EBB" w:rsidDel="0060192C">
            <w:delText>Obtener datos de un paciente</w:delText>
          </w:r>
        </w:del>
      </w:ins>
      <w:bookmarkEnd w:id="9212"/>
    </w:p>
    <w:p w14:paraId="403386AA" w14:textId="027A387D" w:rsidR="00200A24" w:rsidDel="0060192C" w:rsidRDefault="00200A24" w:rsidP="009E54AB">
      <w:pPr>
        <w:rPr>
          <w:ins w:id="9217" w:author="Borja Gonzalez" w:date="2017-09-28T19:36:00Z"/>
          <w:del w:id="9218" w:author="GONZALEZ DIAZ, BORJA" w:date="2017-09-29T19:45:00Z"/>
        </w:rPr>
      </w:pPr>
    </w:p>
    <w:p w14:paraId="2D994EF9" w14:textId="0EAA400D" w:rsidR="004C78E1" w:rsidDel="0060192C" w:rsidRDefault="00286EBB" w:rsidP="009E54AB">
      <w:pPr>
        <w:rPr>
          <w:del w:id="9219" w:author="GONZALEZ DIAZ, BORJA" w:date="2017-09-29T19:45:00Z"/>
          <w:u w:val="single"/>
        </w:rPr>
      </w:pPr>
      <w:ins w:id="9220" w:author="Borja Gonzalez" w:date="2017-09-28T19:42:00Z">
        <w:del w:id="9221" w:author="GONZALEZ DIAZ, BORJA" w:date="2017-09-29T19:45:00Z">
          <w:r w:rsidDel="0060192C">
            <w:rPr>
              <w:u w:val="single"/>
            </w:rPr>
            <w:delText xml:space="preserve">Consola del </w:delText>
          </w:r>
          <w:commentRangeStart w:id="9222"/>
          <w:r w:rsidDel="0060192C">
            <w:rPr>
              <w:u w:val="single"/>
            </w:rPr>
            <w:delText>navegador</w:delText>
          </w:r>
        </w:del>
      </w:ins>
      <w:commentRangeEnd w:id="9222"/>
      <w:del w:id="9223" w:author="GONZALEZ DIAZ, BORJA" w:date="2017-09-29T19:45:00Z">
        <w:r w:rsidR="007321A0" w:rsidDel="0060192C">
          <w:rPr>
            <w:rStyle w:val="Refdecomentario"/>
          </w:rPr>
          <w:commentReference w:id="9222"/>
        </w:r>
        <w:r w:rsidDel="0060192C">
          <w:rPr>
            <w:u w:val="single"/>
          </w:rPr>
          <w:delText>:</w:delText>
        </w:r>
      </w:del>
    </w:p>
    <w:p w14:paraId="1F704C24" w14:textId="3467DD6F" w:rsidR="00986B0A" w:rsidDel="0060192C" w:rsidRDefault="00986B0A" w:rsidP="009E54AB">
      <w:pPr>
        <w:rPr>
          <w:del w:id="9224"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225" w:author="GONZALEZ DIAZ, BORJA" w:date="2017-09-29T19:45:00Z"/>
        </w:trPr>
        <w:tc>
          <w:tcPr>
            <w:tcW w:w="8856" w:type="dxa"/>
          </w:tcPr>
          <w:p w14:paraId="1074FABA" w14:textId="093A8CB6" w:rsidR="00986B0A" w:rsidRPr="00986B0A" w:rsidDel="0060192C" w:rsidRDefault="00986B0A" w:rsidP="00986B0A">
            <w:pPr>
              <w:rPr>
                <w:del w:id="9226" w:author="GONZALEZ DIAZ, BORJA" w:date="2017-09-29T19:45:00Z"/>
                <w:u w:val="single"/>
              </w:rPr>
            </w:pPr>
            <w:del w:id="9227"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228" w:author="GONZALEZ DIAZ, BORJA" w:date="2017-09-29T19:45:00Z"/>
                <w:u w:val="single"/>
              </w:rPr>
            </w:pPr>
            <w:del w:id="9229"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230" w:author="GONZALEZ DIAZ, BORJA" w:date="2017-09-29T19:45:00Z"/>
                <w:u w:val="single"/>
              </w:rPr>
            </w:pPr>
            <w:del w:id="9231"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232" w:author="GONZALEZ DIAZ, BORJA" w:date="2017-09-29T19:45:00Z"/>
                <w:u w:val="single"/>
              </w:rPr>
            </w:pPr>
            <w:del w:id="9233"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234" w:author="GONZALEZ DIAZ, BORJA" w:date="2017-09-29T19:45:00Z"/>
                <w:u w:val="single"/>
              </w:rPr>
            </w:pPr>
            <w:del w:id="9235"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236" w:author="GONZALEZ DIAZ, BORJA" w:date="2017-09-29T19:45:00Z"/>
                <w:u w:val="single"/>
                <w:rPrChange w:id="9237" w:author="GONZALEZ DIAZ, BORJA" w:date="2017-09-30T00:55:00Z">
                  <w:rPr>
                    <w:del w:id="9238" w:author="GONZALEZ DIAZ, BORJA" w:date="2017-09-29T19:45:00Z"/>
                    <w:rFonts w:asciiTheme="majorHAnsi" w:eastAsiaTheme="majorEastAsia" w:hAnsiTheme="majorHAnsi" w:cstheme="majorBidi"/>
                    <w:color w:val="243F60" w:themeColor="accent1" w:themeShade="7F"/>
                    <w:u w:val="single"/>
                  </w:rPr>
                </w:rPrChange>
              </w:rPr>
            </w:pPr>
            <w:del w:id="9239"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240" w:author="GONZALEZ DIAZ, BORJA" w:date="2017-09-29T19:45:00Z"/>
                <w:u w:val="single"/>
              </w:rPr>
            </w:pPr>
            <w:del w:id="9241"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242" w:author="GONZALEZ DIAZ, BORJA" w:date="2017-09-29T19:45:00Z"/>
                <w:u w:val="single"/>
              </w:rPr>
            </w:pPr>
            <w:del w:id="9243"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244" w:author="GONZALEZ DIAZ, BORJA" w:date="2017-09-29T19:45:00Z"/>
                <w:u w:val="single"/>
              </w:rPr>
            </w:pPr>
            <w:del w:id="9245"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246" w:author="GONZALEZ DIAZ, BORJA" w:date="2017-09-29T19:45:00Z"/>
                <w:u w:val="single"/>
              </w:rPr>
            </w:pPr>
            <w:del w:id="9247"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248" w:author="GONZALEZ DIAZ, BORJA" w:date="2017-09-29T19:45:00Z"/>
          <w:u w:val="single"/>
        </w:rPr>
      </w:pPr>
    </w:p>
    <w:p w14:paraId="42238C13" w14:textId="415A45C4" w:rsidR="00286EBB" w:rsidDel="0060192C" w:rsidRDefault="00986B0A" w:rsidP="009E54AB">
      <w:pPr>
        <w:rPr>
          <w:del w:id="9249" w:author="GONZALEZ DIAZ, BORJA" w:date="2017-09-29T19:45:00Z"/>
          <w:u w:val="single"/>
        </w:rPr>
      </w:pPr>
      <w:del w:id="9250" w:author="GONZALEZ DIAZ, BORJA" w:date="2017-09-29T19:45:00Z">
        <w:r w:rsidDel="0060192C">
          <w:rPr>
            <w:u w:val="single"/>
          </w:rPr>
          <w:delText>Terminal (Servidor):</w:delText>
        </w:r>
      </w:del>
    </w:p>
    <w:p w14:paraId="36889064" w14:textId="3F334014" w:rsidR="00986B0A" w:rsidDel="0060192C" w:rsidRDefault="00986B0A" w:rsidP="009E54AB">
      <w:pPr>
        <w:rPr>
          <w:del w:id="9251" w:author="GONZALEZ DIAZ, BORJA" w:date="2017-09-29T19:45:00Z"/>
          <w:u w:val="single"/>
        </w:rPr>
      </w:pPr>
    </w:p>
    <w:p w14:paraId="1F7F7396" w14:textId="2C2E0ADF" w:rsidR="00986B0A" w:rsidRPr="00286EBB" w:rsidDel="0060192C" w:rsidRDefault="00986B0A" w:rsidP="009E54AB">
      <w:pPr>
        <w:rPr>
          <w:del w:id="9252"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253" w:author="GONZALEZ DIAZ, BORJA" w:date="2017-09-29T19:45:00Z"/>
        </w:trPr>
        <w:tc>
          <w:tcPr>
            <w:tcW w:w="8856" w:type="dxa"/>
          </w:tcPr>
          <w:p w14:paraId="52C4C2A8" w14:textId="78719AD8" w:rsidR="00986B0A" w:rsidRPr="0079203F" w:rsidDel="0060192C" w:rsidRDefault="00986B0A">
            <w:pPr>
              <w:rPr>
                <w:del w:id="9254" w:author="GONZALEZ DIAZ, BORJA" w:date="2017-09-29T19:45:00Z"/>
                <w:lang w:val="es-ES"/>
                <w:rPrChange w:id="9255" w:author="Rodrigo García" w:date="2017-09-29T10:12:00Z">
                  <w:rPr>
                    <w:del w:id="9256" w:author="GONZALEZ DIAZ, BORJA" w:date="2017-09-29T19:45:00Z"/>
                    <w:rFonts w:ascii="Menlo Regular" w:eastAsiaTheme="majorEastAsia" w:hAnsi="Menlo Regular" w:cs="Menlo Regular"/>
                    <w:color w:val="000000"/>
                    <w:sz w:val="22"/>
                    <w:szCs w:val="22"/>
                    <w:lang w:val="en-US"/>
                  </w:rPr>
                </w:rPrChange>
              </w:rPr>
              <w:pPrChange w:id="925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58" w:author="GONZALEZ DIAZ, BORJA" w:date="2017-09-29T19:45:00Z">
              <w:r w:rsidRPr="0079203F" w:rsidDel="0060192C">
                <w:rPr>
                  <w:lang w:val="es-ES"/>
                  <w:rPrChange w:id="9259"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260" w:author="GONZALEZ DIAZ, BORJA" w:date="2017-09-29T19:45:00Z"/>
                <w:lang w:val="es-ES"/>
                <w:rPrChange w:id="9261" w:author="Rodrigo García" w:date="2017-09-29T10:12:00Z">
                  <w:rPr>
                    <w:del w:id="9262" w:author="GONZALEZ DIAZ, BORJA" w:date="2017-09-29T19:45:00Z"/>
                    <w:rFonts w:ascii="Menlo Regular" w:hAnsi="Menlo Regular" w:cs="Menlo Regular"/>
                    <w:color w:val="000000"/>
                    <w:sz w:val="22"/>
                    <w:szCs w:val="22"/>
                    <w:lang w:val="en-US"/>
                  </w:rPr>
                </w:rPrChange>
              </w:rPr>
              <w:pPrChange w:id="9263"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264" w:author="GONZALEZ DIAZ, BORJA" w:date="2017-09-29T19:45:00Z">
              <w:r w:rsidRPr="0079203F" w:rsidDel="0060192C">
                <w:rPr>
                  <w:lang w:val="es-ES"/>
                  <w:rPrChange w:id="9265"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266" w:author="GONZALEZ DIAZ, BORJA" w:date="2017-09-29T19:45:00Z"/>
                <w:lang w:val="es-ES"/>
                <w:rPrChange w:id="9267" w:author="Rodrigo García" w:date="2017-09-29T10:13:00Z">
                  <w:rPr>
                    <w:del w:id="9268" w:author="GONZALEZ DIAZ, BORJA" w:date="2017-09-29T19:45:00Z"/>
                    <w:rFonts w:ascii="Menlo Regular" w:eastAsiaTheme="majorEastAsia" w:hAnsi="Menlo Regular" w:cs="Menlo Regular"/>
                    <w:color w:val="000000"/>
                    <w:sz w:val="22"/>
                    <w:szCs w:val="22"/>
                    <w:lang w:val="en-US"/>
                  </w:rPr>
                </w:rPrChange>
              </w:rPr>
              <w:pPrChange w:id="92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70" w:author="GONZALEZ DIAZ, BORJA" w:date="2017-09-29T19:45:00Z">
              <w:r w:rsidRPr="0079203F" w:rsidDel="0060192C">
                <w:rPr>
                  <w:lang w:val="es-ES"/>
                  <w:rPrChange w:id="9271"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272" w:author="GONZALEZ DIAZ, BORJA" w:date="2017-09-29T19:45:00Z"/>
                <w:lang w:val="es-ES"/>
                <w:rPrChange w:id="9273" w:author="Rodrigo García" w:date="2017-09-29T10:13:00Z">
                  <w:rPr>
                    <w:del w:id="9274" w:author="GONZALEZ DIAZ, BORJA" w:date="2017-09-29T19:45:00Z"/>
                    <w:rFonts w:ascii="Menlo Regular" w:eastAsiaTheme="majorEastAsia" w:hAnsi="Menlo Regular" w:cs="Menlo Regular"/>
                    <w:color w:val="000000"/>
                    <w:sz w:val="22"/>
                    <w:szCs w:val="22"/>
                    <w:lang w:val="en-US"/>
                  </w:rPr>
                </w:rPrChange>
              </w:rPr>
              <w:pPrChange w:id="92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76" w:author="GONZALEZ DIAZ, BORJA" w:date="2017-09-29T19:45:00Z">
              <w:r w:rsidRPr="0079203F" w:rsidDel="0060192C">
                <w:rPr>
                  <w:lang w:val="es-ES"/>
                  <w:rPrChange w:id="9277"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278" w:author="GONZALEZ DIAZ, BORJA" w:date="2017-09-29T19:45:00Z"/>
                <w:lang w:val="es-ES"/>
                <w:rPrChange w:id="9279" w:author="Rodrigo García" w:date="2017-09-29T10:13:00Z">
                  <w:rPr>
                    <w:del w:id="9280" w:author="GONZALEZ DIAZ, BORJA" w:date="2017-09-29T19:45:00Z"/>
                    <w:rFonts w:ascii="Menlo Regular" w:eastAsiaTheme="majorEastAsia" w:hAnsi="Menlo Regular" w:cs="Menlo Regular"/>
                    <w:color w:val="000000"/>
                    <w:sz w:val="22"/>
                    <w:szCs w:val="22"/>
                    <w:lang w:val="en-US"/>
                  </w:rPr>
                </w:rPrChange>
              </w:rPr>
              <w:pPrChange w:id="92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82" w:author="GONZALEZ DIAZ, BORJA" w:date="2017-09-29T19:45:00Z">
              <w:r w:rsidRPr="0079203F" w:rsidDel="0060192C">
                <w:rPr>
                  <w:lang w:val="es-ES"/>
                  <w:rPrChange w:id="9283"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284" w:author="GONZALEZ DIAZ, BORJA" w:date="2017-09-29T19:45:00Z"/>
                <w:lang w:val="es-ES"/>
                <w:rPrChange w:id="9285" w:author="Rodrigo García" w:date="2017-09-29T10:13:00Z">
                  <w:rPr>
                    <w:del w:id="9286" w:author="GONZALEZ DIAZ, BORJA" w:date="2017-09-29T19:45:00Z"/>
                    <w:rFonts w:ascii="Menlo Regular" w:eastAsiaTheme="majorEastAsia" w:hAnsi="Menlo Regular" w:cs="Menlo Regular"/>
                    <w:color w:val="000000"/>
                    <w:sz w:val="22"/>
                    <w:szCs w:val="22"/>
                    <w:lang w:val="en-US"/>
                  </w:rPr>
                </w:rPrChange>
              </w:rPr>
              <w:pPrChange w:id="92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88" w:author="GONZALEZ DIAZ, BORJA" w:date="2017-09-29T19:45:00Z">
              <w:r w:rsidRPr="0079203F" w:rsidDel="0060192C">
                <w:rPr>
                  <w:lang w:val="es-ES"/>
                  <w:rPrChange w:id="9289"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290" w:author="GONZALEZ DIAZ, BORJA" w:date="2017-09-29T19:45:00Z"/>
                <w:lang w:val="es-ES"/>
                <w:rPrChange w:id="9291" w:author="Rodrigo García" w:date="2017-09-29T10:13:00Z">
                  <w:rPr>
                    <w:del w:id="9292" w:author="GONZALEZ DIAZ, BORJA" w:date="2017-09-29T19:45:00Z"/>
                    <w:rFonts w:ascii="Menlo Regular" w:eastAsiaTheme="majorEastAsia" w:hAnsi="Menlo Regular" w:cs="Menlo Regular"/>
                    <w:color w:val="000000"/>
                    <w:sz w:val="22"/>
                    <w:szCs w:val="22"/>
                    <w:lang w:val="en-US"/>
                  </w:rPr>
                </w:rPrChange>
              </w:rPr>
              <w:pPrChange w:id="92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294" w:author="GONZALEZ DIAZ, BORJA" w:date="2017-09-29T19:45:00Z">
              <w:r w:rsidRPr="0079203F" w:rsidDel="0060192C">
                <w:rPr>
                  <w:lang w:val="es-ES"/>
                  <w:rPrChange w:id="9295"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296" w:author="GONZALEZ DIAZ, BORJA" w:date="2017-09-29T19:45:00Z"/>
                <w:lang w:val="es-ES"/>
                <w:rPrChange w:id="9297" w:author="Rodrigo García" w:date="2017-09-29T10:13:00Z">
                  <w:rPr>
                    <w:del w:id="9298" w:author="GONZALEZ DIAZ, BORJA" w:date="2017-09-29T19:45:00Z"/>
                    <w:rFonts w:ascii="Menlo Regular" w:eastAsiaTheme="majorEastAsia" w:hAnsi="Menlo Regular" w:cs="Menlo Regular"/>
                    <w:color w:val="000000"/>
                    <w:sz w:val="22"/>
                    <w:szCs w:val="22"/>
                    <w:lang w:val="en-US"/>
                  </w:rPr>
                </w:rPrChange>
              </w:rPr>
              <w:pPrChange w:id="92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00" w:author="GONZALEZ DIAZ, BORJA" w:date="2017-09-29T19:45:00Z">
              <w:r w:rsidRPr="0079203F" w:rsidDel="0060192C">
                <w:rPr>
                  <w:lang w:val="es-ES"/>
                  <w:rPrChange w:id="9301"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302" w:author="GONZALEZ DIAZ, BORJA" w:date="2017-09-29T19:45:00Z"/>
                <w:lang w:val="es-ES"/>
                <w:rPrChange w:id="9303" w:author="Rodrigo García" w:date="2017-09-29T10:13:00Z">
                  <w:rPr>
                    <w:del w:id="9304" w:author="GONZALEZ DIAZ, BORJA" w:date="2017-09-29T19:45:00Z"/>
                    <w:rFonts w:ascii="Menlo Regular" w:eastAsiaTheme="majorEastAsia" w:hAnsi="Menlo Regular" w:cs="Menlo Regular"/>
                    <w:color w:val="000000"/>
                    <w:sz w:val="22"/>
                    <w:szCs w:val="22"/>
                    <w:lang w:val="en-US"/>
                  </w:rPr>
                </w:rPrChange>
              </w:rPr>
              <w:pPrChange w:id="93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06" w:author="GONZALEZ DIAZ, BORJA" w:date="2017-09-29T19:45:00Z">
              <w:r w:rsidRPr="0079203F" w:rsidDel="0060192C">
                <w:rPr>
                  <w:lang w:val="es-ES"/>
                  <w:rPrChange w:id="9307"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308" w:author="GONZALEZ DIAZ, BORJA" w:date="2017-09-29T19:45:00Z"/>
                <w:lang w:val="es-ES"/>
                <w:rPrChange w:id="9309" w:author="Rodrigo García" w:date="2017-09-29T10:13:00Z">
                  <w:rPr>
                    <w:del w:id="9310" w:author="GONZALEZ DIAZ, BORJA" w:date="2017-09-29T19:45:00Z"/>
                    <w:rFonts w:ascii="Menlo Regular" w:eastAsiaTheme="majorEastAsia" w:hAnsi="Menlo Regular" w:cs="Menlo Regular"/>
                    <w:color w:val="000000"/>
                    <w:sz w:val="22"/>
                    <w:szCs w:val="22"/>
                    <w:lang w:val="en-US"/>
                  </w:rPr>
                </w:rPrChange>
              </w:rPr>
              <w:pPrChange w:id="93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12" w:author="GONZALEZ DIAZ, BORJA" w:date="2017-09-29T19:45:00Z">
              <w:r w:rsidRPr="0079203F" w:rsidDel="0060192C">
                <w:rPr>
                  <w:lang w:val="es-ES"/>
                  <w:rPrChange w:id="9313"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314" w:author="GONZALEZ DIAZ, BORJA" w:date="2017-09-29T19:45:00Z"/>
                <w:lang w:val="es-ES"/>
                <w:rPrChange w:id="9315" w:author="Rodrigo García" w:date="2017-09-29T10:13:00Z">
                  <w:rPr>
                    <w:del w:id="9316" w:author="GONZALEZ DIAZ, BORJA" w:date="2017-09-29T19:45:00Z"/>
                    <w:rFonts w:ascii="Menlo Regular" w:eastAsiaTheme="majorEastAsia" w:hAnsi="Menlo Regular" w:cs="Menlo Regular"/>
                    <w:color w:val="000000"/>
                    <w:sz w:val="22"/>
                    <w:szCs w:val="22"/>
                    <w:lang w:val="en-US"/>
                  </w:rPr>
                </w:rPrChange>
              </w:rPr>
              <w:pPrChange w:id="93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318" w:author="GONZALEZ DIAZ, BORJA" w:date="2017-09-29T19:45:00Z">
              <w:r w:rsidRPr="0079203F" w:rsidDel="0060192C">
                <w:rPr>
                  <w:lang w:val="es-ES"/>
                  <w:rPrChange w:id="9319"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320" w:author="GONZALEZ DIAZ, BORJA" w:date="2017-09-29T19:45:00Z"/>
                <w:u w:val="single"/>
              </w:rPr>
            </w:pPr>
            <w:del w:id="9321" w:author="GONZALEZ DIAZ, BORJA" w:date="2017-09-29T19:45:00Z">
              <w:r w:rsidRPr="00C313C3" w:rsidDel="0060192C">
                <w:rPr>
                  <w:rPrChange w:id="9322"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323" w:author="GONZALEZ DIAZ, BORJA" w:date="2017-09-29T19:45:00Z"/>
          <w:u w:val="single"/>
        </w:rPr>
      </w:pPr>
    </w:p>
    <w:p w14:paraId="62F92DA3" w14:textId="50A47B55" w:rsidR="00F93CA9" w:rsidRDefault="00F93CA9">
      <w:pPr>
        <w:pStyle w:val="Ttulo3"/>
        <w:pPrChange w:id="9324" w:author="Borja Gonzalez" w:date="2017-09-28T20:48:00Z">
          <w:pPr/>
        </w:pPrChange>
      </w:pPr>
      <w:bookmarkStart w:id="9325" w:name="_Toc494476032"/>
      <w:bookmarkStart w:id="9326" w:name="_Toc494496081"/>
      <w:r>
        <w:t>5.1.</w:t>
      </w:r>
      <w:ins w:id="9327" w:author="GONZALEZ DIAZ, BORJA" w:date="2017-09-29T19:46:00Z">
        <w:r w:rsidR="0060192C">
          <w:t>4</w:t>
        </w:r>
      </w:ins>
      <w:del w:id="9328" w:author="GONZALEZ DIAZ, BORJA" w:date="2017-09-29T19:46:00Z">
        <w:r w:rsidDel="0060192C">
          <w:delText>5</w:delText>
        </w:r>
      </w:del>
      <w:r>
        <w:t>.  Obtener datos de movimiento de un paciente</w:t>
      </w:r>
      <w:bookmarkEnd w:id="9325"/>
      <w:bookmarkEnd w:id="9326"/>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329"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330"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C71E337" w:rsidR="00F93CA9" w:rsidRDefault="00F93CA9" w:rsidP="00F93CA9">
            <w:pPr>
              <w:rPr>
                <w:u w:val="single"/>
              </w:rPr>
            </w:pPr>
            <w:r w:rsidRPr="00F93CA9">
              <w:rPr>
                <w:u w:val="single"/>
              </w:rPr>
              <w:t xml:space="preserve">20:49:27.983 </w:t>
            </w:r>
            <w:proofErr w:type="gramStart"/>
            <w:r w:rsidRPr="00F93CA9">
              <w:rPr>
                <w:u w:val="single"/>
              </w:rPr>
              <w:t>evolucion.html?var</w:t>
            </w:r>
            <w:proofErr w:type="gramEnd"/>
            <w:r w:rsidRPr="00F93CA9">
              <w:rPr>
                <w:u w:val="single"/>
              </w:rPr>
              <w:t>1=3&amp;var2=Javier&amp;var3=Perez&amp;var4=h:114 Lista de movimietos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331" w:author="Rodrigo García" w:date="2017-09-29T10:13:00Z">
                  <w:rPr>
                    <w:rFonts w:ascii="Menlo Regular" w:eastAsiaTheme="majorEastAsia" w:hAnsi="Menlo Regular" w:cs="Menlo Regular"/>
                    <w:color w:val="000000"/>
                    <w:sz w:val="22"/>
                    <w:szCs w:val="22"/>
                    <w:lang w:val="en-US"/>
                  </w:rPr>
                </w:rPrChange>
              </w:rPr>
              <w:pPrChange w:id="933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3"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334" w:author="Rodrigo García" w:date="2017-09-29T10:13:00Z">
                  <w:rPr>
                    <w:rFonts w:ascii="Menlo Regular" w:eastAsiaTheme="majorEastAsia" w:hAnsi="Menlo Regular" w:cs="Menlo Regular"/>
                    <w:color w:val="000000"/>
                    <w:sz w:val="22"/>
                    <w:szCs w:val="22"/>
                    <w:lang w:val="en-US"/>
                  </w:rPr>
                </w:rPrChange>
              </w:rPr>
              <w:pPrChange w:id="93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6"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337" w:author="Rodrigo García" w:date="2017-09-29T10:14:00Z">
                  <w:rPr>
                    <w:rFonts w:ascii="Menlo Regular" w:eastAsiaTheme="majorEastAsia" w:hAnsi="Menlo Regular" w:cs="Menlo Regular"/>
                    <w:color w:val="000000"/>
                    <w:sz w:val="22"/>
                    <w:szCs w:val="22"/>
                    <w:lang w:val="en-US"/>
                  </w:rPr>
                </w:rPrChange>
              </w:rPr>
              <w:pPrChange w:id="933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39"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340" w:author="Rodrigo García" w:date="2017-09-29T10:14:00Z">
                  <w:rPr>
                    <w:rFonts w:ascii="Menlo Regular" w:eastAsiaTheme="majorEastAsia" w:hAnsi="Menlo Regular" w:cs="Menlo Regular"/>
                    <w:color w:val="000000"/>
                    <w:sz w:val="22"/>
                    <w:szCs w:val="22"/>
                    <w:lang w:val="en-US"/>
                  </w:rPr>
                </w:rPrChange>
              </w:rPr>
              <w:pPrChange w:id="934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42"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343" w:author="Rodrigo García" w:date="2017-09-29T10:14:00Z">
                  <w:rPr>
                    <w:rFonts w:ascii="Menlo Regular" w:eastAsiaTheme="majorEastAsia" w:hAnsi="Menlo Regular" w:cs="Menlo Regular"/>
                    <w:color w:val="000000"/>
                    <w:sz w:val="22"/>
                    <w:szCs w:val="22"/>
                    <w:lang w:val="en-US"/>
                  </w:rPr>
                </w:rPrChange>
              </w:rPr>
              <w:pPrChange w:id="934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45"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346" w:author="Rodrigo García" w:date="2017-09-29T10:14:00Z">
                  <w:rPr>
                    <w:rFonts w:ascii="Menlo Regular" w:eastAsiaTheme="majorEastAsia" w:hAnsi="Menlo Regular" w:cs="Menlo Regular"/>
                    <w:color w:val="000000"/>
                    <w:sz w:val="22"/>
                    <w:szCs w:val="22"/>
                    <w:lang w:val="en-US"/>
                  </w:rPr>
                </w:rPrChange>
              </w:rPr>
              <w:pPrChange w:id="93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48"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349" w:author="Rodrigo García" w:date="2017-09-29T10:14:00Z">
                  <w:rPr>
                    <w:rFonts w:ascii="Menlo Regular" w:eastAsiaTheme="majorEastAsia" w:hAnsi="Menlo Regular" w:cs="Menlo Regular"/>
                    <w:color w:val="000000"/>
                    <w:sz w:val="22"/>
                    <w:szCs w:val="22"/>
                    <w:lang w:val="en-US"/>
                  </w:rPr>
                </w:rPrChange>
              </w:rPr>
              <w:pPrChange w:id="93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1"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352" w:author="Rodrigo García" w:date="2017-09-29T10:14:00Z">
                  <w:rPr>
                    <w:rFonts w:ascii="Menlo Regular" w:eastAsiaTheme="majorEastAsia" w:hAnsi="Menlo Regular" w:cs="Menlo Regular"/>
                    <w:color w:val="000000"/>
                    <w:sz w:val="22"/>
                    <w:szCs w:val="22"/>
                    <w:lang w:val="en-US"/>
                  </w:rPr>
                </w:rPrChange>
              </w:rPr>
              <w:pPrChange w:id="93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4"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355" w:author="Rodrigo García" w:date="2017-09-29T10:14:00Z">
                  <w:rPr>
                    <w:rFonts w:ascii="Menlo Regular" w:eastAsiaTheme="majorEastAsia" w:hAnsi="Menlo Regular" w:cs="Menlo Regular"/>
                    <w:color w:val="000000"/>
                    <w:sz w:val="22"/>
                    <w:szCs w:val="22"/>
                    <w:lang w:val="en-US"/>
                  </w:rPr>
                </w:rPrChange>
              </w:rPr>
              <w:pPrChange w:id="93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7"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358" w:author="Rodrigo García" w:date="2017-09-29T10:14:00Z">
                  <w:rPr>
                    <w:rFonts w:ascii="Menlo Regular" w:eastAsiaTheme="majorEastAsia" w:hAnsi="Menlo Regular" w:cs="Menlo Regular"/>
                    <w:color w:val="000000"/>
                    <w:sz w:val="22"/>
                    <w:szCs w:val="22"/>
                    <w:lang w:val="en-US"/>
                  </w:rPr>
                </w:rPrChange>
              </w:rPr>
              <w:pPrChange w:id="93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0" w:author="Rodrigo García" w:date="2017-09-29T10:14:00Z">
                  <w:rPr>
                    <w:rFonts w:ascii="Menlo Regular" w:hAnsi="Menlo Regular" w:cs="Menlo Regular"/>
                    <w:color w:val="000000"/>
                    <w:sz w:val="22"/>
                    <w:szCs w:val="22"/>
                    <w:lang w:val="en-US"/>
                  </w:rPr>
                </w:rPrChange>
              </w:rPr>
              <w:t>20:49:27:897 Base de datos abierta</w:t>
            </w:r>
          </w:p>
          <w:p w14:paraId="36B7FB1C" w14:textId="77777777" w:rsidR="00F93CA9" w:rsidRPr="0079203F" w:rsidRDefault="00F93CA9">
            <w:pPr>
              <w:rPr>
                <w:lang w:val="es-ES"/>
                <w:rPrChange w:id="9361" w:author="Rodrigo García" w:date="2017-09-29T10:14:00Z">
                  <w:rPr>
                    <w:rFonts w:ascii="Menlo Regular" w:eastAsiaTheme="majorEastAsia" w:hAnsi="Menlo Regular" w:cs="Menlo Regular"/>
                    <w:color w:val="000000"/>
                    <w:sz w:val="22"/>
                    <w:szCs w:val="22"/>
                    <w:lang w:val="en-US"/>
                  </w:rPr>
                </w:rPrChange>
              </w:rPr>
              <w:pPrChange w:id="93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3"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364" w:author="GONZALEZ DIAZ, BORJA" w:date="2017-09-30T11:21:00Z">
            <w:rPr>
              <w:u w:val="single"/>
            </w:rPr>
          </w:rPrChange>
        </w:rPr>
      </w:pPr>
      <w:r w:rsidRPr="003C284A">
        <w:rPr>
          <w:rPrChange w:id="9365"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366" w:author="GONZALEZ DIAZ, BORJA" w:date="2017-09-30T11:21:00Z">
            <w:rPr>
              <w:u w:val="single"/>
            </w:rPr>
          </w:rPrChange>
        </w:rPr>
        <w:t>instancia</w:t>
      </w:r>
      <w:r w:rsidRPr="003C284A">
        <w:rPr>
          <w:rPrChange w:id="9367"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368" w:author="Borja Gonzalez" w:date="2017-09-28T20:19:00Z">
          <w:pPr/>
        </w:pPrChange>
      </w:pPr>
      <w:bookmarkStart w:id="9369" w:name="_Toc494476033"/>
      <w:bookmarkStart w:id="9370" w:name="_Toc494496082"/>
      <w:r>
        <w:lastRenderedPageBreak/>
        <w:t>5.1.</w:t>
      </w:r>
      <w:ins w:id="9371" w:author="GONZALEZ DIAZ, BORJA" w:date="2017-09-29T19:46:00Z">
        <w:r w:rsidR="00447B5E">
          <w:t>5</w:t>
        </w:r>
      </w:ins>
      <w:del w:id="9372" w:author="GONZALEZ DIAZ, BORJA" w:date="2017-09-29T19:46:00Z">
        <w:r w:rsidDel="00447B5E">
          <w:delText>6</w:delText>
        </w:r>
      </w:del>
      <w:r w:rsidR="000A493D">
        <w:t>.  Añadir datos de movimiento</w:t>
      </w:r>
      <w:bookmarkEnd w:id="9369"/>
      <w:bookmarkEnd w:id="9370"/>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w:t>
            </w:r>
            <w:proofErr w:type="gramStart"/>
            <w:r w:rsidRPr="00A92C1B">
              <w:rPr>
                <w:u w:val="single"/>
              </w:rPr>
              <w:t>906 :</w:t>
            </w:r>
            <w:proofErr w:type="gramEnd"/>
            <w:r w:rsidRPr="00A92C1B">
              <w:rPr>
                <w:u w:val="single"/>
              </w:rPr>
              <w:t xml:space="preserve">8124/JS/pacientes_node.js:28 </w:t>
            </w:r>
            <w:r w:rsidRPr="00A92C1B">
              <w:rPr>
                <w:u w:val="single"/>
              </w:rPr>
              <w:t>Conexión</w:t>
            </w:r>
            <w:r w:rsidRPr="00A92C1B">
              <w:rPr>
                <w:u w:val="single"/>
              </w:rPr>
              <w:t xml:space="preserve"> establecida con el servidor</w:t>
            </w:r>
          </w:p>
          <w:p w14:paraId="521F8AF8" w14:textId="77777777" w:rsidR="00A92C1B" w:rsidRPr="00A92C1B" w:rsidRDefault="00A92C1B" w:rsidP="00A92C1B">
            <w:pPr>
              <w:rPr>
                <w:u w:val="single"/>
              </w:rPr>
            </w:pPr>
            <w:r w:rsidRPr="00A92C1B">
              <w:rPr>
                <w:u w:val="single"/>
              </w:rPr>
              <w:t>10:58:02.</w:t>
            </w:r>
            <w:proofErr w:type="gramStart"/>
            <w:r w:rsidRPr="00A92C1B">
              <w:rPr>
                <w:u w:val="single"/>
              </w:rPr>
              <w:t>911 :</w:t>
            </w:r>
            <w:proofErr w:type="gramEnd"/>
            <w:r w:rsidRPr="00A92C1B">
              <w:rPr>
                <w:u w:val="single"/>
              </w:rPr>
              <w:t>8124/JS/pacientes_node.js:39 Solicitud de listado de pacientes enviada</w:t>
            </w:r>
          </w:p>
          <w:p w14:paraId="1F233991" w14:textId="77777777" w:rsidR="00A92C1B" w:rsidRPr="00A92C1B" w:rsidRDefault="00A92C1B" w:rsidP="00A92C1B">
            <w:pPr>
              <w:rPr>
                <w:u w:val="single"/>
              </w:rPr>
            </w:pPr>
            <w:r w:rsidRPr="00A92C1B">
              <w:rPr>
                <w:u w:val="single"/>
              </w:rPr>
              <w:t>10:58:03.</w:t>
            </w:r>
            <w:proofErr w:type="gramStart"/>
            <w:r w:rsidRPr="00A92C1B">
              <w:rPr>
                <w:u w:val="single"/>
              </w:rPr>
              <w:t>138 :</w:t>
            </w:r>
            <w:proofErr w:type="gramEnd"/>
            <w:r w:rsidRPr="00A92C1B">
              <w:rPr>
                <w:u w:val="single"/>
              </w:rPr>
              <w:t>8124/JS/pacientes_node.js:41 Lista de pacientes recibida</w:t>
            </w:r>
          </w:p>
          <w:p w14:paraId="2564319D" w14:textId="77777777" w:rsidR="00A92C1B" w:rsidRPr="00A92C1B" w:rsidRDefault="00A92C1B" w:rsidP="00A92C1B">
            <w:pPr>
              <w:rPr>
                <w:u w:val="single"/>
              </w:rPr>
            </w:pPr>
            <w:r w:rsidRPr="00A92C1B">
              <w:rPr>
                <w:u w:val="single"/>
              </w:rPr>
              <w:t>10:58:03.</w:t>
            </w:r>
            <w:proofErr w:type="gramStart"/>
            <w:r w:rsidRPr="00A92C1B">
              <w:rPr>
                <w:u w:val="single"/>
              </w:rPr>
              <w:t>140 :</w:t>
            </w:r>
            <w:proofErr w:type="gramEnd"/>
            <w:r w:rsidRPr="00A92C1B">
              <w:rPr>
                <w:u w:val="single"/>
              </w:rPr>
              <w:t>8124/pacientes.html:45 Lista de pacientes disponible en el navegador</w:t>
            </w:r>
          </w:p>
          <w:p w14:paraId="0FD027E2" w14:textId="77777777" w:rsidR="00A92C1B" w:rsidRPr="00A92C1B" w:rsidRDefault="00A92C1B" w:rsidP="00A92C1B">
            <w:pPr>
              <w:rPr>
                <w:u w:val="single"/>
                <w:lang w:val="en-US"/>
                <w:rPrChange w:id="9373" w:author="GONZALEZ DIAZ, BORJA" w:date="2017-09-30T10:59:00Z">
                  <w:rPr>
                    <w:u w:val="single"/>
                  </w:rPr>
                </w:rPrChange>
              </w:rPr>
            </w:pPr>
            <w:r w:rsidRPr="00A92C1B">
              <w:rPr>
                <w:u w:val="single"/>
                <w:lang w:val="en-US"/>
                <w:rPrChange w:id="9374"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 xml:space="preserve">10:58:05.664 VM216 evolucion_node.js:8 </w:t>
            </w:r>
            <w:r w:rsidRPr="00A92C1B">
              <w:rPr>
                <w:u w:val="single"/>
              </w:rPr>
              <w:t>Conexión</w:t>
            </w:r>
            <w:r w:rsidRPr="00A92C1B">
              <w:rPr>
                <w:u w:val="single"/>
              </w:rPr>
              <w:t xml:space="preserve">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 xml:space="preserve">10:58:32.277 </w:t>
            </w:r>
            <w:proofErr w:type="gramStart"/>
            <w:r w:rsidRPr="00A92C1B">
              <w:rPr>
                <w:u w:val="single"/>
              </w:rPr>
              <w:t>evolucion.html?var</w:t>
            </w:r>
            <w:proofErr w:type="gramEnd"/>
            <w:r w:rsidRPr="00A92C1B">
              <w:rPr>
                <w:u w:val="single"/>
              </w:rPr>
              <w:t>1=3&amp;var2=Javier&amp;var3=Perez&amp;var4=h:57 Datos introducidos de forma correcta</w:t>
            </w:r>
          </w:p>
          <w:p w14:paraId="511204DD" w14:textId="0DCF889E" w:rsidR="00A92C1B" w:rsidRPr="00A92C1B" w:rsidRDefault="00A92C1B" w:rsidP="00A92C1B">
            <w:pPr>
              <w:rPr>
                <w:u w:val="single"/>
              </w:rPr>
            </w:pPr>
            <w:r w:rsidRPr="00A92C1B">
              <w:rPr>
                <w:u w:val="single"/>
              </w:rPr>
              <w:t xml:space="preserve">10:58:32.290 VM216 evolucion_node.js:119 </w:t>
            </w:r>
            <w:r w:rsidRPr="00A92C1B">
              <w:rPr>
                <w:u w:val="single"/>
              </w:rPr>
              <w:t>Conexión</w:t>
            </w:r>
            <w:r w:rsidRPr="00A92C1B">
              <w:rPr>
                <w:u w:val="single"/>
              </w:rPr>
              <w:t xml:space="preserve"> establecida con el servidor</w:t>
            </w:r>
          </w:p>
          <w:p w14:paraId="3B5176C4" w14:textId="16A5935B" w:rsidR="00A92C1B" w:rsidRPr="00A92C1B" w:rsidRDefault="00A92C1B" w:rsidP="00A92C1B">
            <w:pPr>
              <w:rPr>
                <w:u w:val="single"/>
              </w:rPr>
            </w:pPr>
            <w:r w:rsidRPr="00A92C1B">
              <w:rPr>
                <w:u w:val="single"/>
              </w:rPr>
              <w:t xml:space="preserve">10:58:32.291 VM216 evolucion_node.js:144 Datos de </w:t>
            </w:r>
            <w:r w:rsidRPr="00A92C1B">
              <w:rPr>
                <w:u w:val="single"/>
              </w:rPr>
              <w:t>movimiento</w:t>
            </w:r>
            <w:r w:rsidRPr="00A92C1B">
              <w:rPr>
                <w:u w:val="single"/>
              </w:rPr>
              <w:t xml:space="preserve"> de Javier enviados</w:t>
            </w:r>
          </w:p>
          <w:p w14:paraId="3F4606EF" w14:textId="77777777" w:rsidR="00A92C1B" w:rsidRPr="00A92C1B" w:rsidRDefault="00A92C1B" w:rsidP="00A92C1B">
            <w:pPr>
              <w:rPr>
                <w:u w:val="single"/>
                <w:lang w:val="en-US"/>
                <w:rPrChange w:id="9375" w:author="GONZALEZ DIAZ, BORJA" w:date="2017-09-30T10:59:00Z">
                  <w:rPr>
                    <w:u w:val="single"/>
                  </w:rPr>
                </w:rPrChange>
              </w:rPr>
            </w:pPr>
            <w:r w:rsidRPr="00A92C1B">
              <w:rPr>
                <w:u w:val="single"/>
                <w:lang w:val="en-US"/>
                <w:rPrChange w:id="9376"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 xml:space="preserve">10:58:32.904 evolucion_node.js:8 </w:t>
            </w:r>
            <w:r w:rsidRPr="00A92C1B">
              <w:rPr>
                <w:u w:val="single"/>
              </w:rPr>
              <w:t>Conexión</w:t>
            </w:r>
            <w:r w:rsidRPr="00A92C1B">
              <w:rPr>
                <w:u w:val="single"/>
              </w:rPr>
              <w:t xml:space="preserve">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377" w:author="GONZALEZ DIAZ, BORJA" w:date="2017-09-30T10:59:00Z"/>
                <w:u w:val="single"/>
              </w:rPr>
            </w:pPr>
            <w:r w:rsidRPr="00A92C1B">
              <w:rPr>
                <w:u w:val="single"/>
              </w:rPr>
              <w:t xml:space="preserve">10:58:33.053 </w:t>
            </w:r>
            <w:proofErr w:type="gramStart"/>
            <w:r w:rsidRPr="00A92C1B">
              <w:rPr>
                <w:u w:val="single"/>
              </w:rPr>
              <w:t>evolucion.html?var</w:t>
            </w:r>
            <w:proofErr w:type="gramEnd"/>
            <w:r w:rsidRPr="00A92C1B">
              <w:rPr>
                <w:u w:val="single"/>
              </w:rPr>
              <w:t xml:space="preserve">1=3&amp;var2=Javier&amp;var3=Perez&amp;var4=h:114 Lista de </w:t>
            </w:r>
            <w:r w:rsidRPr="00A92C1B">
              <w:rPr>
                <w:u w:val="single"/>
              </w:rPr>
              <w:t>movimientos</w:t>
            </w:r>
            <w:r w:rsidRPr="00A92C1B">
              <w:rPr>
                <w:u w:val="single"/>
              </w:rPr>
              <w:t xml:space="preserve"> de Javier Perez disponible en el navegador</w:t>
            </w:r>
            <w:del w:id="9378"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379" w:author="GONZALEZ DIAZ, BORJA" w:date="2017-09-30T10:59:00Z"/>
                <w:u w:val="single"/>
              </w:rPr>
            </w:pPr>
            <w:del w:id="9380"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381" w:author="GONZALEZ DIAZ, BORJA" w:date="2017-09-30T10:59:00Z"/>
                <w:u w:val="single"/>
              </w:rPr>
            </w:pPr>
            <w:del w:id="9382"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383" w:author="GONZALEZ DIAZ, BORJA" w:date="2017-09-30T10:59:00Z"/>
                <w:u w:val="single"/>
              </w:rPr>
            </w:pPr>
            <w:del w:id="9384"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385" w:author="GONZALEZ DIAZ, BORJA" w:date="2017-09-30T10:59:00Z"/>
                <w:u w:val="single"/>
              </w:rPr>
            </w:pPr>
            <w:del w:id="9386"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387" w:author="GONZALEZ DIAZ, BORJA" w:date="2017-09-30T10:59:00Z"/>
                <w:u w:val="single"/>
                <w:rPrChange w:id="9388" w:author="GONZALEZ DIAZ, BORJA" w:date="2017-09-30T10:59:00Z">
                  <w:rPr>
                    <w:del w:id="9389" w:author="GONZALEZ DIAZ, BORJA" w:date="2017-09-30T10:59:00Z"/>
                    <w:rFonts w:asciiTheme="majorHAnsi" w:eastAsiaTheme="majorEastAsia" w:hAnsiTheme="majorHAnsi" w:cstheme="majorBidi"/>
                    <w:color w:val="243F60" w:themeColor="accent1" w:themeShade="7F"/>
                    <w:u w:val="single"/>
                  </w:rPr>
                </w:rPrChange>
              </w:rPr>
            </w:pPr>
            <w:del w:id="9390"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391" w:author="GONZALEZ DIAZ, BORJA" w:date="2017-09-30T10:59:00Z"/>
                <w:u w:val="single"/>
              </w:rPr>
            </w:pPr>
            <w:del w:id="9392"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393" w:author="GONZALEZ DIAZ, BORJA" w:date="2017-09-30T10:59:00Z"/>
                <w:u w:val="single"/>
              </w:rPr>
            </w:pPr>
            <w:del w:id="9394"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395" w:author="GONZALEZ DIAZ, BORJA" w:date="2017-09-30T10:59:00Z"/>
                <w:u w:val="single"/>
              </w:rPr>
            </w:pPr>
            <w:del w:id="9396"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397"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398" w:author="GONZALEZ DIAZ, BORJA" w:date="2017-09-30T11:04:00Z"/>
          <w:u w:val="single"/>
        </w:rPr>
      </w:pPr>
      <w:r>
        <w:rPr>
          <w:u w:val="single"/>
        </w:rPr>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399" w:author="Borja Gonzalez" w:date="2017-09-28T20:47:00Z">
          <w:tblPr>
            <w:tblStyle w:val="Tablaconcuadrcula"/>
            <w:tblW w:w="0" w:type="auto"/>
            <w:tblLook w:val="04A0" w:firstRow="1" w:lastRow="0" w:firstColumn="1" w:lastColumn="0" w:noHBand="0" w:noVBand="1"/>
          </w:tblPr>
        </w:tblPrChange>
      </w:tblPr>
      <w:tblGrid>
        <w:gridCol w:w="8856"/>
        <w:tblGridChange w:id="9400">
          <w:tblGrid>
            <w:gridCol w:w="8856"/>
          </w:tblGrid>
        </w:tblGridChange>
      </w:tblGrid>
      <w:tr w:rsidR="00C85A45" w14:paraId="2ECDD73F" w14:textId="77777777" w:rsidTr="002024F2">
        <w:trPr>
          <w:trHeight w:val="3246"/>
        </w:trPr>
        <w:tc>
          <w:tcPr>
            <w:tcW w:w="8856" w:type="dxa"/>
            <w:tcPrChange w:id="9401" w:author="Borja Gonzalez" w:date="2017-09-28T20:47:00Z">
              <w:tcPr>
                <w:tcW w:w="8856" w:type="dxa"/>
              </w:tcPr>
            </w:tcPrChange>
          </w:tcPr>
          <w:p w14:paraId="595379B3" w14:textId="77777777" w:rsidR="00A92C1B" w:rsidRDefault="00A92C1B" w:rsidP="00A92C1B">
            <w:pPr>
              <w:rPr>
                <w:sz w:val="17"/>
                <w:szCs w:val="17"/>
                <w:lang w:eastAsia="es-ES_tradnl"/>
              </w:rPr>
              <w:pPrChange w:id="9402" w:author="GONZALEZ DIAZ, BORJA" w:date="2017-09-30T11:02:00Z">
                <w:pPr>
                  <w:pStyle w:val="p1"/>
                </w:pPr>
              </w:pPrChange>
            </w:pPr>
            <w:r>
              <w:rPr>
                <w:rStyle w:val="s1"/>
              </w:rPr>
              <w:lastRenderedPageBreak/>
              <w:t>10:58:02:919 Conexión establecida con el cliente</w:t>
            </w:r>
          </w:p>
          <w:p w14:paraId="7270A35D" w14:textId="77777777" w:rsidR="00A92C1B" w:rsidRDefault="00A92C1B" w:rsidP="00A92C1B">
            <w:pPr>
              <w:pPrChange w:id="9403" w:author="GONZALEZ DIAZ, BORJA" w:date="2017-09-30T11:02:00Z">
                <w:pPr>
                  <w:pStyle w:val="p1"/>
                </w:pPr>
              </w:pPrChange>
            </w:pPr>
            <w:r>
              <w:rPr>
                <w:rStyle w:val="s1"/>
              </w:rPr>
              <w:t>10:58:02:921 Conexión establecida con el cliente</w:t>
            </w:r>
          </w:p>
          <w:p w14:paraId="663810BB" w14:textId="77777777" w:rsidR="00A92C1B" w:rsidRDefault="00A92C1B" w:rsidP="00A92C1B">
            <w:pPr>
              <w:pPrChange w:id="9404" w:author="GONZALEZ DIAZ, BORJA" w:date="2017-09-30T11:02:00Z">
                <w:pPr>
                  <w:pStyle w:val="p1"/>
                </w:pPr>
              </w:pPrChange>
            </w:pPr>
            <w:r>
              <w:rPr>
                <w:rStyle w:val="s1"/>
              </w:rPr>
              <w:t>10:58:02:972 Petición del cliente: Pacientes</w:t>
            </w:r>
          </w:p>
          <w:p w14:paraId="0FE6D025" w14:textId="77777777" w:rsidR="00A92C1B" w:rsidRDefault="00A92C1B" w:rsidP="00A92C1B">
            <w:pPr>
              <w:pPrChange w:id="9405" w:author="GONZALEZ DIAZ, BORJA" w:date="2017-09-30T11:02:00Z">
                <w:pPr>
                  <w:pStyle w:val="p1"/>
                </w:pPr>
              </w:pPrChange>
            </w:pPr>
            <w:r>
              <w:rPr>
                <w:rStyle w:val="s1"/>
              </w:rPr>
              <w:t>10:58:03:019 Base de datos abierta</w:t>
            </w:r>
          </w:p>
          <w:p w14:paraId="24CBD8BC" w14:textId="77777777" w:rsidR="00A92C1B" w:rsidRDefault="00A92C1B" w:rsidP="00A92C1B">
            <w:pPr>
              <w:pPrChange w:id="9406" w:author="GONZALEZ DIAZ, BORJA" w:date="2017-09-30T11:02:00Z">
                <w:pPr>
                  <w:pStyle w:val="p1"/>
                </w:pPr>
              </w:pPrChange>
            </w:pPr>
            <w:r>
              <w:rPr>
                <w:rStyle w:val="s1"/>
              </w:rPr>
              <w:t>10:58:03:128 Listado de pacientes enviado al cliente</w:t>
            </w:r>
          </w:p>
          <w:p w14:paraId="3B466E1A" w14:textId="77777777" w:rsidR="00A92C1B" w:rsidRDefault="00A92C1B" w:rsidP="00A92C1B">
            <w:pPr>
              <w:pPrChange w:id="9407" w:author="GONZALEZ DIAZ, BORJA" w:date="2017-09-30T11:02:00Z">
                <w:pPr>
                  <w:pStyle w:val="p1"/>
                </w:pPr>
              </w:pPrChange>
            </w:pPr>
            <w:r>
              <w:rPr>
                <w:rStyle w:val="s1"/>
              </w:rPr>
              <w:t>10:58:03:136 Base de datos cerrada</w:t>
            </w:r>
          </w:p>
          <w:p w14:paraId="17FAB211" w14:textId="77777777" w:rsidR="00A92C1B" w:rsidRDefault="00A92C1B" w:rsidP="00A92C1B">
            <w:pPr>
              <w:pPrChange w:id="9408" w:author="GONZALEZ DIAZ, BORJA" w:date="2017-09-30T11:02:00Z">
                <w:pPr>
                  <w:pStyle w:val="p1"/>
                </w:pPr>
              </w:pPrChange>
            </w:pPr>
            <w:r>
              <w:rPr>
                <w:rStyle w:val="s1"/>
              </w:rPr>
              <w:t>10:58:05:297 Conexión establecida con el cliente</w:t>
            </w:r>
          </w:p>
          <w:p w14:paraId="078DE8C2" w14:textId="77777777" w:rsidR="00A92C1B" w:rsidRDefault="00A92C1B" w:rsidP="00A92C1B">
            <w:pPr>
              <w:pPrChange w:id="9409" w:author="GONZALEZ DIAZ, BORJA" w:date="2017-09-30T11:02:00Z">
                <w:pPr>
                  <w:pStyle w:val="p1"/>
                </w:pPr>
              </w:pPrChange>
            </w:pPr>
            <w:r>
              <w:rPr>
                <w:rStyle w:val="s1"/>
              </w:rPr>
              <w:t>10:58:05:666 Conexión establecida con el cliente</w:t>
            </w:r>
          </w:p>
          <w:p w14:paraId="6A26FEE4" w14:textId="77777777" w:rsidR="00A92C1B" w:rsidRDefault="00A92C1B" w:rsidP="00A92C1B">
            <w:pPr>
              <w:pPrChange w:id="9410" w:author="GONZALEZ DIAZ, BORJA" w:date="2017-09-30T11:02:00Z">
                <w:pPr>
                  <w:pStyle w:val="p1"/>
                </w:pPr>
              </w:pPrChange>
            </w:pPr>
            <w:r>
              <w:rPr>
                <w:rStyle w:val="s1"/>
              </w:rPr>
              <w:t>10:58:05:751 Petición del cliente: Datos paciente</w:t>
            </w:r>
          </w:p>
          <w:p w14:paraId="750D554E" w14:textId="77777777" w:rsidR="00A92C1B" w:rsidRDefault="00A92C1B" w:rsidP="00A92C1B">
            <w:pPr>
              <w:pPrChange w:id="9411" w:author="GONZALEZ DIAZ, BORJA" w:date="2017-09-30T11:02:00Z">
                <w:pPr>
                  <w:pStyle w:val="p1"/>
                </w:pPr>
              </w:pPrChange>
            </w:pPr>
            <w:r>
              <w:rPr>
                <w:rStyle w:val="s1"/>
              </w:rPr>
              <w:t>10:58:05:754 Base de datos abierta</w:t>
            </w:r>
          </w:p>
          <w:p w14:paraId="1B8E816E" w14:textId="77777777" w:rsidR="00A92C1B" w:rsidRDefault="00A92C1B" w:rsidP="00A92C1B">
            <w:pPr>
              <w:pPrChange w:id="9412" w:author="GONZALEZ DIAZ, BORJA" w:date="2017-09-30T11:02:00Z">
                <w:pPr>
                  <w:pStyle w:val="p1"/>
                </w:pPr>
              </w:pPrChange>
            </w:pPr>
            <w:r>
              <w:rPr>
                <w:rStyle w:val="s1"/>
              </w:rPr>
              <w:t>10:58:05:804 Listado de movimientos de Javier enviado al cliente</w:t>
            </w:r>
          </w:p>
          <w:p w14:paraId="4508289C" w14:textId="77777777" w:rsidR="00A92C1B" w:rsidRDefault="00A92C1B" w:rsidP="00A92C1B">
            <w:pPr>
              <w:pPrChange w:id="9413" w:author="GONZALEZ DIAZ, BORJA" w:date="2017-09-30T11:02:00Z">
                <w:pPr>
                  <w:pStyle w:val="p1"/>
                </w:pPr>
              </w:pPrChange>
            </w:pPr>
            <w:r>
              <w:rPr>
                <w:rStyle w:val="s1"/>
              </w:rPr>
              <w:t>10:58:05:805 Base de datos cerrada</w:t>
            </w:r>
          </w:p>
          <w:p w14:paraId="650AC5BB" w14:textId="77777777" w:rsidR="00A92C1B" w:rsidRDefault="00A92C1B" w:rsidP="00A92C1B">
            <w:pPr>
              <w:pPrChange w:id="9414" w:author="GONZALEZ DIAZ, BORJA" w:date="2017-09-30T11:02:00Z">
                <w:pPr>
                  <w:pStyle w:val="p1"/>
                </w:pPr>
              </w:pPrChange>
            </w:pPr>
            <w:r>
              <w:rPr>
                <w:rStyle w:val="s1"/>
              </w:rPr>
              <w:t>10:58:32:297 Conexión establecida con el cliente</w:t>
            </w:r>
          </w:p>
          <w:p w14:paraId="695087B3" w14:textId="77777777" w:rsidR="00A92C1B" w:rsidRDefault="00A92C1B" w:rsidP="00A92C1B">
            <w:pPr>
              <w:pPrChange w:id="9415" w:author="GONZALEZ DIAZ, BORJA" w:date="2017-09-30T11:02:00Z">
                <w:pPr>
                  <w:pStyle w:val="p1"/>
                </w:pPr>
              </w:pPrChange>
            </w:pPr>
            <w:r>
              <w:rPr>
                <w:rStyle w:val="s1"/>
              </w:rPr>
              <w:t>10:58:32:310 Petición del cliente: Añadir datos de paciente</w:t>
            </w:r>
          </w:p>
          <w:p w14:paraId="5172C607" w14:textId="77777777" w:rsidR="00A92C1B" w:rsidRDefault="00A92C1B" w:rsidP="00A92C1B">
            <w:pPr>
              <w:pPrChange w:id="9416" w:author="GONZALEZ DIAZ, BORJA" w:date="2017-09-30T11:02:00Z">
                <w:pPr>
                  <w:pStyle w:val="p1"/>
                </w:pPr>
              </w:pPrChange>
            </w:pPr>
            <w:r>
              <w:rPr>
                <w:rStyle w:val="s1"/>
              </w:rPr>
              <w:t>10:58:32:314 Base de datos abierta</w:t>
            </w:r>
          </w:p>
          <w:p w14:paraId="3B23D8E1" w14:textId="77777777" w:rsidR="00A92C1B" w:rsidRDefault="00A92C1B" w:rsidP="00A92C1B">
            <w:pPr>
              <w:pPrChange w:id="9417" w:author="GONZALEZ DIAZ, BORJA" w:date="2017-09-30T11:02:00Z">
                <w:pPr>
                  <w:pStyle w:val="p1"/>
                </w:pPr>
              </w:pPrChange>
            </w:pPr>
            <w:r>
              <w:rPr>
                <w:rStyle w:val="s1"/>
              </w:rPr>
              <w:t>10:58:32:385 Datos de movimiento de Javier guardados en la base de datos</w:t>
            </w:r>
          </w:p>
          <w:p w14:paraId="6943FD83" w14:textId="77777777" w:rsidR="00A92C1B" w:rsidRDefault="00A92C1B" w:rsidP="00A92C1B">
            <w:pPr>
              <w:pPrChange w:id="9418" w:author="GONZALEZ DIAZ, BORJA" w:date="2017-09-30T11:02:00Z">
                <w:pPr>
                  <w:pStyle w:val="p1"/>
                </w:pPr>
              </w:pPrChange>
            </w:pPr>
            <w:r>
              <w:rPr>
                <w:rStyle w:val="s1"/>
              </w:rPr>
              <w:t>10:58:32:385 Base de datos cerrada</w:t>
            </w:r>
          </w:p>
          <w:p w14:paraId="70617942" w14:textId="77777777" w:rsidR="00A92C1B" w:rsidRDefault="00A92C1B" w:rsidP="00A92C1B">
            <w:pPr>
              <w:pPrChange w:id="9419" w:author="GONZALEZ DIAZ, BORJA" w:date="2017-09-30T11:02:00Z">
                <w:pPr>
                  <w:pStyle w:val="p1"/>
                </w:pPr>
              </w:pPrChange>
            </w:pPr>
            <w:r>
              <w:rPr>
                <w:rStyle w:val="s1"/>
              </w:rPr>
              <w:t>10:58:32:495 Conexión establecida con el cliente</w:t>
            </w:r>
          </w:p>
          <w:p w14:paraId="6675BDAE" w14:textId="77777777" w:rsidR="00A92C1B" w:rsidRDefault="00A92C1B" w:rsidP="00A92C1B">
            <w:pPr>
              <w:pPrChange w:id="9420" w:author="GONZALEZ DIAZ, BORJA" w:date="2017-09-30T11:02:00Z">
                <w:pPr>
                  <w:pStyle w:val="p1"/>
                </w:pPr>
              </w:pPrChange>
            </w:pPr>
            <w:r>
              <w:rPr>
                <w:rStyle w:val="s1"/>
              </w:rPr>
              <w:t>10:58:32:906 Conexión establecida con el cliente</w:t>
            </w:r>
          </w:p>
          <w:p w14:paraId="4DFA9AD8" w14:textId="77777777" w:rsidR="00A92C1B" w:rsidRDefault="00A92C1B" w:rsidP="00A92C1B">
            <w:pPr>
              <w:pPrChange w:id="9421" w:author="GONZALEZ DIAZ, BORJA" w:date="2017-09-30T11:02:00Z">
                <w:pPr>
                  <w:pStyle w:val="p1"/>
                </w:pPr>
              </w:pPrChange>
            </w:pPr>
            <w:r>
              <w:rPr>
                <w:rStyle w:val="s1"/>
              </w:rPr>
              <w:t>10:58:32:980 Petición del cliente: Datos paciente</w:t>
            </w:r>
          </w:p>
          <w:p w14:paraId="22133A1F" w14:textId="77777777" w:rsidR="00A92C1B" w:rsidRDefault="00A92C1B" w:rsidP="00A92C1B">
            <w:pPr>
              <w:pPrChange w:id="9422" w:author="GONZALEZ DIAZ, BORJA" w:date="2017-09-30T11:02:00Z">
                <w:pPr>
                  <w:pStyle w:val="p1"/>
                </w:pPr>
              </w:pPrChange>
            </w:pPr>
            <w:r>
              <w:rPr>
                <w:rStyle w:val="s1"/>
              </w:rPr>
              <w:t>10:58:32:987 Base de datos abierta</w:t>
            </w:r>
          </w:p>
          <w:p w14:paraId="56A96F15" w14:textId="77777777" w:rsidR="00A92C1B" w:rsidRDefault="00A92C1B" w:rsidP="00A92C1B">
            <w:pPr>
              <w:pPrChange w:id="9423"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424" w:author="GONZALEZ DIAZ, BORJA" w:date="2017-09-30T11:01:00Z"/>
              </w:rPr>
            </w:pPr>
            <w:r>
              <w:rPr>
                <w:rStyle w:val="s1"/>
              </w:rPr>
              <w:t>10:58:33:039 Base de datos cerrada</w:t>
            </w:r>
            <w:del w:id="9425"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426" w:author="GONZALEZ DIAZ, BORJA" w:date="2017-09-30T11:01:00Z"/>
              </w:rPr>
            </w:pPr>
            <w:del w:id="9427"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428" w:author="GONZALEZ DIAZ, BORJA" w:date="2017-09-30T11:01:00Z"/>
              </w:rPr>
            </w:pPr>
            <w:del w:id="9429" w:author="GONZALEZ DIAZ, BORJA" w:date="2017-09-30T11:01:00Z">
              <w:r w:rsidRPr="00A92C1B" w:rsidDel="00A92C1B">
                <w:delText>10:58:02:972 Petición del cliente: Pacientes</w:delText>
              </w:r>
            </w:del>
          </w:p>
          <w:p w14:paraId="167F5C49" w14:textId="142E1837" w:rsidR="00A92C1B" w:rsidRPr="00A92C1B" w:rsidDel="00A92C1B" w:rsidRDefault="00A92C1B" w:rsidP="00A92C1B">
            <w:pPr>
              <w:rPr>
                <w:del w:id="9430" w:author="GONZALEZ DIAZ, BORJA" w:date="2017-09-30T11:01:00Z"/>
              </w:rPr>
              <w:pPrChange w:id="9431" w:author="GONZALEZ DIAZ, BORJA" w:date="2017-09-30T11:01:00Z">
                <w:pPr/>
              </w:pPrChange>
            </w:pPr>
            <w:del w:id="9432" w:author="GONZALEZ DIAZ, BORJA" w:date="2017-09-30T11:01:00Z">
              <w:r w:rsidRPr="00A92C1B" w:rsidDel="00A92C1B">
                <w:delText>10:58:03:019 Base de datos abierta</w:delText>
              </w:r>
            </w:del>
          </w:p>
          <w:p w14:paraId="2F04171D" w14:textId="57DB62FB" w:rsidR="00A92C1B" w:rsidRPr="00A92C1B" w:rsidDel="00A92C1B" w:rsidRDefault="00A92C1B" w:rsidP="00A92C1B">
            <w:pPr>
              <w:rPr>
                <w:del w:id="9433" w:author="GONZALEZ DIAZ, BORJA" w:date="2017-09-30T11:01:00Z"/>
              </w:rPr>
              <w:pPrChange w:id="9434" w:author="GONZALEZ DIAZ, BORJA" w:date="2017-09-30T11:01:00Z">
                <w:pPr/>
              </w:pPrChange>
            </w:pPr>
            <w:del w:id="9435" w:author="GONZALEZ DIAZ, BORJA" w:date="2017-09-30T11:01:00Z">
              <w:r w:rsidRPr="00A92C1B" w:rsidDel="00A92C1B">
                <w:delText>10:58:03:128 Listado de pacientes enviado al cliente</w:delText>
              </w:r>
            </w:del>
          </w:p>
          <w:p w14:paraId="4AF78F06" w14:textId="0DEE3F17" w:rsidR="00A92C1B" w:rsidRPr="00A92C1B" w:rsidDel="00A92C1B" w:rsidRDefault="00A92C1B" w:rsidP="00A92C1B">
            <w:pPr>
              <w:rPr>
                <w:del w:id="9436" w:author="GONZALEZ DIAZ, BORJA" w:date="2017-09-30T11:01:00Z"/>
              </w:rPr>
              <w:pPrChange w:id="9437" w:author="GONZALEZ DIAZ, BORJA" w:date="2017-09-30T11:01:00Z">
                <w:pPr/>
              </w:pPrChange>
            </w:pPr>
            <w:del w:id="9438" w:author="GONZALEZ DIAZ, BORJA" w:date="2017-09-30T11:01:00Z">
              <w:r w:rsidRPr="00A92C1B" w:rsidDel="00A92C1B">
                <w:delText>10:58:03:136 Base de datos cerrada</w:delText>
              </w:r>
            </w:del>
          </w:p>
          <w:p w14:paraId="1636AAB4" w14:textId="2EACBBED" w:rsidR="00A92C1B" w:rsidRPr="00A92C1B" w:rsidDel="00A92C1B" w:rsidRDefault="00A92C1B" w:rsidP="00A92C1B">
            <w:pPr>
              <w:rPr>
                <w:del w:id="9439" w:author="GONZALEZ DIAZ, BORJA" w:date="2017-09-30T11:01:00Z"/>
              </w:rPr>
              <w:pPrChange w:id="9440" w:author="GONZALEZ DIAZ, BORJA" w:date="2017-09-30T11:01:00Z">
                <w:pPr/>
              </w:pPrChange>
            </w:pPr>
            <w:del w:id="9441" w:author="GONZALEZ DIAZ, BORJA" w:date="2017-09-30T11:01:00Z">
              <w:r w:rsidRPr="00A92C1B" w:rsidDel="00A92C1B">
                <w:delText>10:58:05:297 Conexión establecida con el cliente</w:delText>
              </w:r>
            </w:del>
          </w:p>
          <w:p w14:paraId="4A3F86D8" w14:textId="5941703D" w:rsidR="00A92C1B" w:rsidRPr="00A92C1B" w:rsidDel="00A92C1B" w:rsidRDefault="00A92C1B" w:rsidP="00A92C1B">
            <w:pPr>
              <w:rPr>
                <w:del w:id="9442" w:author="GONZALEZ DIAZ, BORJA" w:date="2017-09-30T11:01:00Z"/>
              </w:rPr>
              <w:pPrChange w:id="9443" w:author="GONZALEZ DIAZ, BORJA" w:date="2017-09-30T11:01:00Z">
                <w:pPr/>
              </w:pPrChange>
            </w:pPr>
            <w:del w:id="9444" w:author="GONZALEZ DIAZ, BORJA" w:date="2017-09-30T11:01:00Z">
              <w:r w:rsidRPr="00A92C1B" w:rsidDel="00A92C1B">
                <w:delText>10:58:05:666 Conexión establecida con el cliente</w:delText>
              </w:r>
            </w:del>
          </w:p>
          <w:p w14:paraId="0224E2F1" w14:textId="2C58AA72" w:rsidR="00A92C1B" w:rsidRPr="00A92C1B" w:rsidDel="00A92C1B" w:rsidRDefault="00A92C1B" w:rsidP="00A92C1B">
            <w:pPr>
              <w:rPr>
                <w:del w:id="9445" w:author="GONZALEZ DIAZ, BORJA" w:date="2017-09-30T11:01:00Z"/>
              </w:rPr>
              <w:pPrChange w:id="9446" w:author="GONZALEZ DIAZ, BORJA" w:date="2017-09-30T11:01:00Z">
                <w:pPr/>
              </w:pPrChange>
            </w:pPr>
            <w:del w:id="9447" w:author="GONZALEZ DIAZ, BORJA" w:date="2017-09-30T11:01:00Z">
              <w:r w:rsidRPr="00A92C1B" w:rsidDel="00A92C1B">
                <w:delText>10:58:05:751 Petición del cliente: Datos paciente</w:delText>
              </w:r>
            </w:del>
          </w:p>
          <w:p w14:paraId="5C22DC30" w14:textId="01E66F6E" w:rsidR="00A92C1B" w:rsidRPr="00A92C1B" w:rsidDel="00A92C1B" w:rsidRDefault="00A92C1B" w:rsidP="00A92C1B">
            <w:pPr>
              <w:rPr>
                <w:del w:id="9448" w:author="GONZALEZ DIAZ, BORJA" w:date="2017-09-30T11:01:00Z"/>
              </w:rPr>
              <w:pPrChange w:id="9449" w:author="GONZALEZ DIAZ, BORJA" w:date="2017-09-30T11:01:00Z">
                <w:pPr/>
              </w:pPrChange>
            </w:pPr>
            <w:del w:id="9450" w:author="GONZALEZ DIAZ, BORJA" w:date="2017-09-30T11:01:00Z">
              <w:r w:rsidRPr="00A92C1B" w:rsidDel="00A92C1B">
                <w:delText>10:58:05:754 Base de datos abierta</w:delText>
              </w:r>
            </w:del>
          </w:p>
          <w:p w14:paraId="406616D3" w14:textId="37EB1BDD" w:rsidR="00A92C1B" w:rsidRPr="00A92C1B" w:rsidDel="00A92C1B" w:rsidRDefault="00A92C1B" w:rsidP="00A92C1B">
            <w:pPr>
              <w:rPr>
                <w:del w:id="9451" w:author="GONZALEZ DIAZ, BORJA" w:date="2017-09-30T11:01:00Z"/>
              </w:rPr>
              <w:pPrChange w:id="9452" w:author="GONZALEZ DIAZ, BORJA" w:date="2017-09-30T11:01:00Z">
                <w:pPr/>
              </w:pPrChange>
            </w:pPr>
            <w:del w:id="9453"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rsidP="00A92C1B">
            <w:pPr>
              <w:rPr>
                <w:del w:id="9454" w:author="GONZALEZ DIAZ, BORJA" w:date="2017-09-30T11:01:00Z"/>
              </w:rPr>
              <w:pPrChange w:id="9455" w:author="GONZALEZ DIAZ, BORJA" w:date="2017-09-30T11:01:00Z">
                <w:pPr/>
              </w:pPrChange>
            </w:pPr>
            <w:del w:id="9456" w:author="GONZALEZ DIAZ, BORJA" w:date="2017-09-30T11:01:00Z">
              <w:r w:rsidRPr="00A92C1B" w:rsidDel="00A92C1B">
                <w:delText>10:58:05:805 Base de datos cerrada</w:delText>
              </w:r>
            </w:del>
          </w:p>
          <w:p w14:paraId="6BAABAE2" w14:textId="2FDD7227" w:rsidR="00A92C1B" w:rsidRPr="00A92C1B" w:rsidDel="00A92C1B" w:rsidRDefault="00A92C1B" w:rsidP="00A92C1B">
            <w:pPr>
              <w:rPr>
                <w:del w:id="9457" w:author="GONZALEZ DIAZ, BORJA" w:date="2017-09-30T11:01:00Z"/>
              </w:rPr>
              <w:pPrChange w:id="9458" w:author="GONZALEZ DIAZ, BORJA" w:date="2017-09-30T11:01:00Z">
                <w:pPr/>
              </w:pPrChange>
            </w:pPr>
            <w:del w:id="9459" w:author="GONZALEZ DIAZ, BORJA" w:date="2017-09-30T11:01:00Z">
              <w:r w:rsidRPr="00A92C1B" w:rsidDel="00A92C1B">
                <w:delText>10:58:32:297 Conexión establecida con el cliente</w:delText>
              </w:r>
            </w:del>
          </w:p>
          <w:p w14:paraId="0FD069CA" w14:textId="5AB6756A" w:rsidR="00A92C1B" w:rsidRPr="00A92C1B" w:rsidDel="00A92C1B" w:rsidRDefault="00A92C1B" w:rsidP="00A92C1B">
            <w:pPr>
              <w:rPr>
                <w:del w:id="9460" w:author="GONZALEZ DIAZ, BORJA" w:date="2017-09-30T11:01:00Z"/>
              </w:rPr>
              <w:pPrChange w:id="9461" w:author="GONZALEZ DIAZ, BORJA" w:date="2017-09-30T11:01:00Z">
                <w:pPr/>
              </w:pPrChange>
            </w:pPr>
            <w:del w:id="9462"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rsidP="00A92C1B">
            <w:pPr>
              <w:rPr>
                <w:del w:id="9463" w:author="GONZALEZ DIAZ, BORJA" w:date="2017-09-30T11:01:00Z"/>
              </w:rPr>
              <w:pPrChange w:id="9464" w:author="GONZALEZ DIAZ, BORJA" w:date="2017-09-30T11:01:00Z">
                <w:pPr/>
              </w:pPrChange>
            </w:pPr>
            <w:del w:id="9465" w:author="GONZALEZ DIAZ, BORJA" w:date="2017-09-30T11:01:00Z">
              <w:r w:rsidRPr="00A92C1B" w:rsidDel="00A92C1B">
                <w:delText>10:58:32:314 Base de datos abierta</w:delText>
              </w:r>
            </w:del>
          </w:p>
          <w:p w14:paraId="79AA53A0" w14:textId="64CF67D0" w:rsidR="00A92C1B" w:rsidRPr="00A92C1B" w:rsidDel="00A92C1B" w:rsidRDefault="00A92C1B" w:rsidP="00A92C1B">
            <w:pPr>
              <w:rPr>
                <w:del w:id="9466" w:author="GONZALEZ DIAZ, BORJA" w:date="2017-09-30T11:01:00Z"/>
              </w:rPr>
              <w:pPrChange w:id="9467" w:author="GONZALEZ DIAZ, BORJA" w:date="2017-09-30T11:01:00Z">
                <w:pPr/>
              </w:pPrChange>
            </w:pPr>
            <w:del w:id="9468"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rsidP="00A92C1B">
            <w:pPr>
              <w:rPr>
                <w:del w:id="9469" w:author="GONZALEZ DIAZ, BORJA" w:date="2017-09-30T11:01:00Z"/>
              </w:rPr>
              <w:pPrChange w:id="9470" w:author="GONZALEZ DIAZ, BORJA" w:date="2017-09-30T11:01:00Z">
                <w:pPr/>
              </w:pPrChange>
            </w:pPr>
            <w:del w:id="9471" w:author="GONZALEZ DIAZ, BORJA" w:date="2017-09-30T11:01:00Z">
              <w:r w:rsidRPr="00A92C1B" w:rsidDel="00A92C1B">
                <w:delText>10:58:32:385 Base de datos cerrada</w:delText>
              </w:r>
            </w:del>
          </w:p>
          <w:p w14:paraId="26C62F5A" w14:textId="759AE19C" w:rsidR="00A92C1B" w:rsidRPr="00A92C1B" w:rsidDel="00A92C1B" w:rsidRDefault="00A92C1B" w:rsidP="00A92C1B">
            <w:pPr>
              <w:rPr>
                <w:del w:id="9472" w:author="GONZALEZ DIAZ, BORJA" w:date="2017-09-30T11:01:00Z"/>
              </w:rPr>
              <w:pPrChange w:id="9473" w:author="GONZALEZ DIAZ, BORJA" w:date="2017-09-30T11:01:00Z">
                <w:pPr/>
              </w:pPrChange>
            </w:pPr>
            <w:del w:id="9474" w:author="GONZALEZ DIAZ, BORJA" w:date="2017-09-30T11:01:00Z">
              <w:r w:rsidRPr="00A92C1B" w:rsidDel="00A92C1B">
                <w:delText>10:58:32:495 Conexión establecida con el cliente</w:delText>
              </w:r>
            </w:del>
          </w:p>
          <w:p w14:paraId="1C13583A" w14:textId="146993D3" w:rsidR="00A92C1B" w:rsidRPr="00A92C1B" w:rsidDel="00A92C1B" w:rsidRDefault="00A92C1B" w:rsidP="00A92C1B">
            <w:pPr>
              <w:rPr>
                <w:del w:id="9475" w:author="GONZALEZ DIAZ, BORJA" w:date="2017-09-30T11:01:00Z"/>
              </w:rPr>
              <w:pPrChange w:id="9476" w:author="GONZALEZ DIAZ, BORJA" w:date="2017-09-30T11:01:00Z">
                <w:pPr/>
              </w:pPrChange>
            </w:pPr>
            <w:del w:id="9477" w:author="GONZALEZ DIAZ, BORJA" w:date="2017-09-30T11:01:00Z">
              <w:r w:rsidRPr="00A92C1B" w:rsidDel="00A92C1B">
                <w:delText>10:58:32:906 Conexión establecida con el cliente</w:delText>
              </w:r>
            </w:del>
          </w:p>
          <w:p w14:paraId="2D2C7C51" w14:textId="35442755" w:rsidR="00A92C1B" w:rsidRPr="00A92C1B" w:rsidDel="00A92C1B" w:rsidRDefault="00A92C1B" w:rsidP="00A92C1B">
            <w:pPr>
              <w:rPr>
                <w:del w:id="9478" w:author="GONZALEZ DIAZ, BORJA" w:date="2017-09-30T11:01:00Z"/>
              </w:rPr>
              <w:pPrChange w:id="9479" w:author="GONZALEZ DIAZ, BORJA" w:date="2017-09-30T11:01:00Z">
                <w:pPr/>
              </w:pPrChange>
            </w:pPr>
            <w:del w:id="9480" w:author="GONZALEZ DIAZ, BORJA" w:date="2017-09-30T11:01:00Z">
              <w:r w:rsidRPr="00A92C1B" w:rsidDel="00A92C1B">
                <w:delText>10:58:32:980 Petición del cliente: Datos paciente</w:delText>
              </w:r>
            </w:del>
          </w:p>
          <w:p w14:paraId="1EAA01B3" w14:textId="79AF9C6A" w:rsidR="00A92C1B" w:rsidRPr="00A92C1B" w:rsidDel="00A92C1B" w:rsidRDefault="00A92C1B" w:rsidP="00A92C1B">
            <w:pPr>
              <w:rPr>
                <w:del w:id="9481" w:author="GONZALEZ DIAZ, BORJA" w:date="2017-09-30T11:01:00Z"/>
              </w:rPr>
              <w:pPrChange w:id="9482" w:author="GONZALEZ DIAZ, BORJA" w:date="2017-09-30T11:01:00Z">
                <w:pPr/>
              </w:pPrChange>
            </w:pPr>
            <w:del w:id="9483" w:author="GONZALEZ DIAZ, BORJA" w:date="2017-09-30T11:01:00Z">
              <w:r w:rsidRPr="00A92C1B" w:rsidDel="00A92C1B">
                <w:delText>10:58:32:987 Base de datos abierta</w:delText>
              </w:r>
            </w:del>
          </w:p>
          <w:p w14:paraId="7B0FF46F" w14:textId="4F689A18" w:rsidR="00A92C1B" w:rsidRPr="00A92C1B" w:rsidDel="00A92C1B" w:rsidRDefault="00A92C1B" w:rsidP="00A92C1B">
            <w:pPr>
              <w:rPr>
                <w:del w:id="9484" w:author="GONZALEZ DIAZ, BORJA" w:date="2017-09-30T11:01:00Z"/>
              </w:rPr>
              <w:pPrChange w:id="9485" w:author="GONZALEZ DIAZ, BORJA" w:date="2017-09-30T11:01:00Z">
                <w:pPr/>
              </w:pPrChange>
            </w:pPr>
            <w:del w:id="9486"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rsidP="00A92C1B">
            <w:pPr>
              <w:rPr>
                <w:del w:id="9487" w:author="GONZALEZ DIAZ, BORJA" w:date="2017-09-30T11:01:00Z"/>
              </w:rPr>
              <w:pPrChange w:id="9488" w:author="GONZALEZ DIAZ, BORJA" w:date="2017-09-30T11:01:00Z">
                <w:pPr/>
              </w:pPrChange>
            </w:pPr>
            <w:del w:id="9489" w:author="GONZALEZ DIAZ, BORJA" w:date="2017-09-30T11:01:00Z">
              <w:r w:rsidRPr="00A92C1B" w:rsidDel="00A92C1B">
                <w:delText>10:58:33:039 Base de datos cerrada</w:delText>
              </w:r>
            </w:del>
          </w:p>
          <w:p w14:paraId="03EE01D5" w14:textId="3482BB9E" w:rsidR="002024F2" w:rsidRPr="0079203F" w:rsidDel="00A92C1B" w:rsidRDefault="002024F2" w:rsidP="00A92C1B">
            <w:pPr>
              <w:rPr>
                <w:del w:id="9490" w:author="GONZALEZ DIAZ, BORJA" w:date="2017-09-30T10:59:00Z"/>
                <w:lang w:val="es-ES"/>
                <w:rPrChange w:id="9491" w:author="Rodrigo García" w:date="2017-09-29T10:14:00Z">
                  <w:rPr>
                    <w:del w:id="9492" w:author="GONZALEZ DIAZ, BORJA" w:date="2017-09-30T10:59:00Z"/>
                    <w:rFonts w:ascii="Menlo Regular" w:eastAsiaTheme="majorEastAsia" w:hAnsi="Menlo Regular" w:cs="Menlo Regular"/>
                    <w:color w:val="000000"/>
                    <w:sz w:val="22"/>
                    <w:szCs w:val="22"/>
                    <w:lang w:val="en-US"/>
                  </w:rPr>
                </w:rPrChange>
              </w:rPr>
              <w:pPrChange w:id="949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494" w:author="GONZALEZ DIAZ, BORJA" w:date="2017-09-30T10:59:00Z">
              <w:r w:rsidRPr="0079203F" w:rsidDel="00A92C1B">
                <w:rPr>
                  <w:lang w:val="es-ES"/>
                  <w:rPrChange w:id="9495"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rsidP="00A92C1B">
            <w:pPr>
              <w:rPr>
                <w:del w:id="9496" w:author="GONZALEZ DIAZ, BORJA" w:date="2017-09-30T10:59:00Z"/>
                <w:lang w:val="es-ES"/>
                <w:rPrChange w:id="9497" w:author="Rodrigo García" w:date="2017-09-29T10:14:00Z">
                  <w:rPr>
                    <w:del w:id="9498" w:author="GONZALEZ DIAZ, BORJA" w:date="2017-09-30T10:59:00Z"/>
                    <w:rFonts w:ascii="Menlo Regular" w:eastAsiaTheme="majorEastAsia" w:hAnsi="Menlo Regular" w:cs="Menlo Regular"/>
                    <w:color w:val="000000"/>
                    <w:sz w:val="22"/>
                    <w:szCs w:val="22"/>
                    <w:lang w:val="en-US"/>
                  </w:rPr>
                </w:rPrChange>
              </w:rPr>
              <w:pPrChange w:id="949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00" w:author="GONZALEZ DIAZ, BORJA" w:date="2017-09-30T10:59:00Z">
              <w:r w:rsidRPr="0079203F" w:rsidDel="00A92C1B">
                <w:rPr>
                  <w:lang w:val="es-ES"/>
                  <w:rPrChange w:id="9501"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rsidP="00A92C1B">
            <w:pPr>
              <w:rPr>
                <w:del w:id="9502" w:author="GONZALEZ DIAZ, BORJA" w:date="2017-09-30T10:59:00Z"/>
                <w:lang w:val="es-ES"/>
                <w:rPrChange w:id="9503" w:author="Rodrigo García" w:date="2017-09-29T10:14:00Z">
                  <w:rPr>
                    <w:del w:id="9504" w:author="GONZALEZ DIAZ, BORJA" w:date="2017-09-30T10:59:00Z"/>
                    <w:rFonts w:ascii="Menlo Regular" w:eastAsiaTheme="majorEastAsia" w:hAnsi="Menlo Regular" w:cs="Menlo Regular"/>
                    <w:color w:val="000000"/>
                    <w:sz w:val="22"/>
                    <w:szCs w:val="22"/>
                    <w:lang w:val="en-US"/>
                  </w:rPr>
                </w:rPrChange>
              </w:rPr>
              <w:pPrChange w:id="950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06" w:author="GONZALEZ DIAZ, BORJA" w:date="2017-09-30T10:59:00Z">
              <w:r w:rsidRPr="0079203F" w:rsidDel="00A92C1B">
                <w:rPr>
                  <w:lang w:val="es-ES"/>
                  <w:rPrChange w:id="9507"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rsidP="00A92C1B">
            <w:pPr>
              <w:rPr>
                <w:del w:id="9508" w:author="GONZALEZ DIAZ, BORJA" w:date="2017-09-30T10:59:00Z"/>
                <w:lang w:val="es-ES"/>
                <w:rPrChange w:id="9509" w:author="Rodrigo García" w:date="2017-09-29T10:14:00Z">
                  <w:rPr>
                    <w:del w:id="9510" w:author="GONZALEZ DIAZ, BORJA" w:date="2017-09-30T10:59:00Z"/>
                    <w:rFonts w:ascii="Menlo Regular" w:eastAsiaTheme="majorEastAsia" w:hAnsi="Menlo Regular" w:cs="Menlo Regular"/>
                    <w:color w:val="000000"/>
                    <w:sz w:val="22"/>
                    <w:szCs w:val="22"/>
                    <w:lang w:val="en-US"/>
                  </w:rPr>
                </w:rPrChange>
              </w:rPr>
              <w:pPrChange w:id="951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12" w:author="GONZALEZ DIAZ, BORJA" w:date="2017-09-30T10:59:00Z">
              <w:r w:rsidRPr="0079203F" w:rsidDel="00A92C1B">
                <w:rPr>
                  <w:lang w:val="es-ES"/>
                  <w:rPrChange w:id="9513"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rsidP="00A92C1B">
            <w:pPr>
              <w:rPr>
                <w:del w:id="9514" w:author="GONZALEZ DIAZ, BORJA" w:date="2017-09-30T10:59:00Z"/>
                <w:lang w:val="es-ES"/>
                <w:rPrChange w:id="9515" w:author="Rodrigo García" w:date="2017-09-29T10:14:00Z">
                  <w:rPr>
                    <w:del w:id="9516" w:author="GONZALEZ DIAZ, BORJA" w:date="2017-09-30T10:59:00Z"/>
                    <w:rFonts w:ascii="Menlo Regular" w:eastAsiaTheme="majorEastAsia" w:hAnsi="Menlo Regular" w:cs="Menlo Regular"/>
                    <w:color w:val="000000"/>
                    <w:sz w:val="22"/>
                    <w:szCs w:val="22"/>
                    <w:lang w:val="en-US"/>
                  </w:rPr>
                </w:rPrChange>
              </w:rPr>
              <w:pPrChange w:id="951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18" w:author="GONZALEZ DIAZ, BORJA" w:date="2017-09-30T10:59:00Z">
              <w:r w:rsidRPr="0079203F" w:rsidDel="00A92C1B">
                <w:rPr>
                  <w:lang w:val="es-ES"/>
                  <w:rPrChange w:id="9519"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rsidP="00A92C1B">
            <w:pPr>
              <w:rPr>
                <w:del w:id="9520" w:author="GONZALEZ DIAZ, BORJA" w:date="2017-09-30T10:59:00Z"/>
                <w:lang w:val="es-ES"/>
                <w:rPrChange w:id="9521" w:author="Rodrigo García" w:date="2017-09-29T10:14:00Z">
                  <w:rPr>
                    <w:del w:id="9522" w:author="GONZALEZ DIAZ, BORJA" w:date="2017-09-30T10:59:00Z"/>
                    <w:rFonts w:ascii="Menlo Regular" w:eastAsiaTheme="majorEastAsia" w:hAnsi="Menlo Regular" w:cs="Menlo Regular"/>
                    <w:color w:val="000000"/>
                    <w:sz w:val="22"/>
                    <w:szCs w:val="22"/>
                    <w:lang w:val="en-US"/>
                  </w:rPr>
                </w:rPrChange>
              </w:rPr>
              <w:pPrChange w:id="952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24" w:author="GONZALEZ DIAZ, BORJA" w:date="2017-09-30T10:59:00Z">
              <w:r w:rsidRPr="0079203F" w:rsidDel="00A92C1B">
                <w:rPr>
                  <w:lang w:val="es-ES"/>
                  <w:rPrChange w:id="9525"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rsidP="00A92C1B">
            <w:pPr>
              <w:rPr>
                <w:del w:id="9526" w:author="GONZALEZ DIAZ, BORJA" w:date="2017-09-30T10:59:00Z"/>
                <w:lang w:val="es-ES"/>
                <w:rPrChange w:id="9527" w:author="Rodrigo García" w:date="2017-09-29T10:14:00Z">
                  <w:rPr>
                    <w:del w:id="9528" w:author="GONZALEZ DIAZ, BORJA" w:date="2017-09-30T10:59:00Z"/>
                    <w:rFonts w:ascii="Menlo Regular" w:eastAsiaTheme="majorEastAsia" w:hAnsi="Menlo Regular" w:cs="Menlo Regular"/>
                    <w:color w:val="000000"/>
                    <w:sz w:val="22"/>
                    <w:szCs w:val="22"/>
                    <w:lang w:val="en-US"/>
                  </w:rPr>
                </w:rPrChange>
              </w:rPr>
              <w:pPrChange w:id="952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30" w:author="GONZALEZ DIAZ, BORJA" w:date="2017-09-30T10:59:00Z">
              <w:r w:rsidRPr="0079203F" w:rsidDel="00A92C1B">
                <w:rPr>
                  <w:lang w:val="es-ES"/>
                  <w:rPrChange w:id="9531"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rsidP="00A92C1B">
            <w:pPr>
              <w:rPr>
                <w:del w:id="9532" w:author="GONZALEZ DIAZ, BORJA" w:date="2017-09-30T10:59:00Z"/>
                <w:lang w:val="es-ES"/>
                <w:rPrChange w:id="9533" w:author="Rodrigo García" w:date="2017-09-29T10:14:00Z">
                  <w:rPr>
                    <w:del w:id="9534" w:author="GONZALEZ DIAZ, BORJA" w:date="2017-09-30T10:59:00Z"/>
                    <w:rFonts w:ascii="Menlo Regular" w:eastAsiaTheme="majorEastAsia" w:hAnsi="Menlo Regular" w:cs="Menlo Regular"/>
                    <w:color w:val="000000"/>
                    <w:sz w:val="22"/>
                    <w:szCs w:val="22"/>
                    <w:lang w:val="en-US"/>
                  </w:rPr>
                </w:rPrChange>
              </w:rPr>
              <w:pPrChange w:id="953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36" w:author="GONZALEZ DIAZ, BORJA" w:date="2017-09-30T10:59:00Z">
              <w:r w:rsidRPr="0079203F" w:rsidDel="00A92C1B">
                <w:rPr>
                  <w:lang w:val="es-ES"/>
                  <w:rPrChange w:id="9537"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rsidP="00A92C1B">
            <w:pPr>
              <w:rPr>
                <w:del w:id="9538" w:author="GONZALEZ DIAZ, BORJA" w:date="2017-09-30T10:59:00Z"/>
                <w:lang w:val="es-ES"/>
                <w:rPrChange w:id="9539" w:author="Rodrigo García" w:date="2017-09-29T10:14:00Z">
                  <w:rPr>
                    <w:del w:id="9540" w:author="GONZALEZ DIAZ, BORJA" w:date="2017-09-30T10:59:00Z"/>
                    <w:rFonts w:ascii="Menlo Regular" w:eastAsiaTheme="majorEastAsia" w:hAnsi="Menlo Regular" w:cs="Menlo Regular"/>
                    <w:color w:val="000000"/>
                    <w:sz w:val="22"/>
                    <w:szCs w:val="22"/>
                    <w:lang w:val="en-US"/>
                  </w:rPr>
                </w:rPrChange>
              </w:rPr>
              <w:pPrChange w:id="954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42" w:author="GONZALEZ DIAZ, BORJA" w:date="2017-09-30T10:59:00Z">
              <w:r w:rsidRPr="0079203F" w:rsidDel="00A92C1B">
                <w:rPr>
                  <w:lang w:val="es-ES"/>
                  <w:rPrChange w:id="9543"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rsidP="00A92C1B">
            <w:pPr>
              <w:rPr>
                <w:del w:id="9544" w:author="GONZALEZ DIAZ, BORJA" w:date="2017-09-30T10:59:00Z"/>
                <w:lang w:val="es-ES"/>
                <w:rPrChange w:id="9545" w:author="Rodrigo García" w:date="2017-09-29T10:14:00Z">
                  <w:rPr>
                    <w:del w:id="9546" w:author="GONZALEZ DIAZ, BORJA" w:date="2017-09-30T10:59:00Z"/>
                    <w:rFonts w:ascii="Menlo Regular" w:hAnsi="Menlo Regular" w:cs="Menlo Regular"/>
                    <w:color w:val="000000"/>
                    <w:sz w:val="22"/>
                    <w:szCs w:val="22"/>
                    <w:lang w:val="en-US"/>
                  </w:rPr>
                </w:rPrChange>
              </w:rPr>
              <w:pPrChange w:id="9547"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548" w:author="GONZALEZ DIAZ, BORJA" w:date="2017-09-30T10:59:00Z">
              <w:r w:rsidRPr="0079203F" w:rsidDel="00A92C1B">
                <w:rPr>
                  <w:lang w:val="es-ES"/>
                  <w:rPrChange w:id="9549"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rsidP="00A92C1B">
            <w:pPr>
              <w:rPr>
                <w:del w:id="9550" w:author="GONZALEZ DIAZ, BORJA" w:date="2017-09-30T10:59:00Z"/>
                <w:lang w:val="es-ES"/>
                <w:rPrChange w:id="9551" w:author="Rodrigo García" w:date="2017-09-29T10:14:00Z">
                  <w:rPr>
                    <w:del w:id="9552" w:author="GONZALEZ DIAZ, BORJA" w:date="2017-09-30T10:59:00Z"/>
                    <w:rFonts w:ascii="Menlo Regular" w:eastAsiaTheme="majorEastAsia" w:hAnsi="Menlo Regular" w:cs="Menlo Regular"/>
                    <w:color w:val="000000"/>
                    <w:sz w:val="22"/>
                    <w:szCs w:val="22"/>
                    <w:lang w:val="en-US"/>
                  </w:rPr>
                </w:rPrChange>
              </w:rPr>
              <w:pPrChange w:id="955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54" w:author="GONZALEZ DIAZ, BORJA" w:date="2017-09-30T10:59:00Z">
              <w:r w:rsidRPr="0079203F" w:rsidDel="00A92C1B">
                <w:rPr>
                  <w:lang w:val="es-ES"/>
                  <w:rPrChange w:id="9555"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rsidP="00A92C1B">
            <w:pPr>
              <w:rPr>
                <w:lang w:val="en-US"/>
                <w:rPrChange w:id="9556" w:author="Borja Gonzalez" w:date="2017-09-28T20:47:00Z">
                  <w:rPr/>
                </w:rPrChange>
              </w:rPr>
              <w:pPrChange w:id="9557" w:author="GONZALEZ DIAZ, BORJA" w:date="2017-09-30T11:01:00Z">
                <w:pPr>
                  <w:pStyle w:val="Ttulo3"/>
                </w:pPr>
              </w:pPrChange>
            </w:pPr>
            <w:del w:id="9558" w:author="GONZALEZ DIAZ, BORJA" w:date="2017-09-30T10:59:00Z">
              <w:r w:rsidDel="00A92C1B">
                <w:rPr>
                  <w:lang w:val="en-US"/>
                </w:rPr>
                <w:delText>20:45:31:537 Base de datos cerrada</w:delText>
              </w:r>
            </w:del>
          </w:p>
        </w:tc>
      </w:tr>
    </w:tbl>
    <w:p w14:paraId="3E106099" w14:textId="12EB0D61" w:rsidR="000A493D" w:rsidRPr="004D40F3" w:rsidRDefault="00482458" w:rsidP="00973DAF">
      <w:pPr>
        <w:pStyle w:val="Ttulo3"/>
        <w:rPr>
          <w:b w:val="0"/>
          <w:color w:val="000000" w:themeColor="text1"/>
          <w:rPrChange w:id="9559" w:author="GONZALEZ DIAZ, BORJA" w:date="2017-09-30T11:21:00Z">
            <w:rPr/>
          </w:rPrChange>
        </w:rPr>
      </w:pPr>
      <w:r w:rsidRPr="004D40F3">
        <w:rPr>
          <w:b w:val="0"/>
          <w:color w:val="000000" w:themeColor="text1"/>
          <w:rPrChange w:id="9560" w:author="GONZALEZ DIAZ, BORJA" w:date="2017-09-30T11:21:00Z">
            <w:rPr/>
          </w:rPrChange>
        </w:rPr>
        <w:t xml:space="preserve">Como podemos observar se realizan las mismas interacciones que en el caso en el que se obtienes los pacientes.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4D40F3">
        <w:rPr>
          <w:b w:val="0"/>
          <w:color w:val="000000" w:themeColor="text1"/>
          <w:rPrChange w:id="9561" w:author="GONZALEZ DIAZ, BORJA" w:date="2017-09-30T11:21:00Z">
            <w:rPr>
              <w:b w:val="0"/>
            </w:rPr>
          </w:rPrChange>
        </w:rPr>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9562" w:name="_Toc494476034"/>
      <w:bookmarkStart w:id="9563" w:name="_Toc494496083"/>
      <w:r>
        <w:t>5.1.</w:t>
      </w:r>
      <w:r w:rsidR="00505F8A">
        <w:t>6</w:t>
      </w:r>
      <w:r>
        <w:t>.  Borrar una sesión de movimientos</w:t>
      </w:r>
      <w:bookmarkEnd w:id="9562"/>
      <w:bookmarkEnd w:id="9563"/>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564"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565" w:author="Rodrigo García" w:date="2017-09-29T10:14:00Z">
                  <w:rPr>
                    <w:u w:val="single"/>
                  </w:rPr>
                </w:rPrChange>
              </w:rPr>
              <w:t>21:54:19.187 Navigated to http://192.168.1.33:8124/evolucion.html?var1=3&amp;var2=Javier&amp;var3=Perez&amp;var4=h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lastRenderedPageBreak/>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 xml:space="preserve">21:54:19.789 </w:t>
            </w:r>
            <w:proofErr w:type="gramStart"/>
            <w:r w:rsidRPr="005A0AB6">
              <w:rPr>
                <w:u w:val="single"/>
              </w:rPr>
              <w:t>evolucion.html?var</w:t>
            </w:r>
            <w:proofErr w:type="gramEnd"/>
            <w:r w:rsidRPr="005A0AB6">
              <w:rPr>
                <w:u w:val="single"/>
              </w:rPr>
              <w:t>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566"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567"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568" w:author="Rodrigo García" w:date="2017-09-29T10:15:00Z">
                  <w:rPr>
                    <w:rFonts w:ascii="Menlo Regular" w:eastAsiaTheme="majorEastAsia" w:hAnsi="Menlo Regular" w:cs="Menlo Regular"/>
                    <w:color w:val="000000"/>
                    <w:sz w:val="22"/>
                    <w:szCs w:val="22"/>
                    <w:lang w:val="en-US"/>
                  </w:rPr>
                </w:rPrChange>
              </w:rPr>
              <w:pPrChange w:id="95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0"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571" w:author="Rodrigo García" w:date="2017-09-29T10:15:00Z">
                  <w:rPr>
                    <w:rFonts w:ascii="Menlo Regular" w:eastAsiaTheme="majorEastAsia" w:hAnsi="Menlo Regular" w:cs="Menlo Regular"/>
                    <w:color w:val="000000"/>
                    <w:sz w:val="22"/>
                    <w:szCs w:val="22"/>
                    <w:lang w:val="en-US"/>
                  </w:rPr>
                </w:rPrChange>
              </w:rPr>
              <w:pPrChange w:id="95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3"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574" w:author="Rodrigo García" w:date="2017-09-29T10:15:00Z">
                  <w:rPr>
                    <w:rFonts w:ascii="Menlo Regular" w:eastAsiaTheme="majorEastAsia" w:hAnsi="Menlo Regular" w:cs="Menlo Regular"/>
                    <w:color w:val="000000"/>
                    <w:sz w:val="22"/>
                    <w:szCs w:val="22"/>
                    <w:lang w:val="en-US"/>
                  </w:rPr>
                </w:rPrChange>
              </w:rPr>
              <w:pPrChange w:id="95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6"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577" w:author="Rodrigo García" w:date="2017-09-29T10:15:00Z">
                  <w:rPr>
                    <w:rFonts w:ascii="Menlo Regular" w:eastAsiaTheme="majorEastAsia" w:hAnsi="Menlo Regular" w:cs="Menlo Regular"/>
                    <w:color w:val="000000"/>
                    <w:sz w:val="22"/>
                    <w:szCs w:val="22"/>
                    <w:lang w:val="en-US"/>
                  </w:rPr>
                </w:rPrChange>
              </w:rPr>
              <w:pPrChange w:id="95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9"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580" w:author="Rodrigo García" w:date="2017-09-29T10:15:00Z">
                  <w:rPr>
                    <w:rFonts w:ascii="Menlo Regular" w:eastAsiaTheme="majorEastAsia" w:hAnsi="Menlo Regular" w:cs="Menlo Regular"/>
                    <w:color w:val="000000"/>
                    <w:sz w:val="22"/>
                    <w:szCs w:val="22"/>
                    <w:lang w:val="en-US"/>
                  </w:rPr>
                </w:rPrChange>
              </w:rPr>
              <w:pPrChange w:id="95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2"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583" w:author="Rodrigo García" w:date="2017-09-29T10:15:00Z">
                  <w:rPr>
                    <w:rFonts w:ascii="Menlo Regular" w:eastAsiaTheme="majorEastAsia" w:hAnsi="Menlo Regular" w:cs="Menlo Regular"/>
                    <w:color w:val="000000"/>
                    <w:sz w:val="22"/>
                    <w:szCs w:val="22"/>
                    <w:lang w:val="en-US"/>
                  </w:rPr>
                </w:rPrChange>
              </w:rPr>
              <w:pPrChange w:id="95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5"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586" w:author="Rodrigo García" w:date="2017-09-29T10:15:00Z">
                  <w:rPr>
                    <w:rFonts w:ascii="Menlo Regular" w:eastAsiaTheme="majorEastAsia" w:hAnsi="Menlo Regular" w:cs="Menlo Regular"/>
                    <w:color w:val="000000"/>
                    <w:sz w:val="22"/>
                    <w:szCs w:val="22"/>
                    <w:lang w:val="en-US"/>
                  </w:rPr>
                </w:rPrChange>
              </w:rPr>
              <w:pPrChange w:id="95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8"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589" w:author="Rodrigo García" w:date="2017-09-29T10:15:00Z">
                  <w:rPr>
                    <w:rFonts w:ascii="Menlo Regular" w:eastAsiaTheme="majorEastAsia" w:hAnsi="Menlo Regular" w:cs="Menlo Regular"/>
                    <w:color w:val="000000"/>
                    <w:sz w:val="22"/>
                    <w:szCs w:val="22"/>
                    <w:lang w:val="en-US"/>
                  </w:rPr>
                </w:rPrChange>
              </w:rPr>
              <w:pPrChange w:id="95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1"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592" w:author="Rodrigo García" w:date="2017-09-29T10:15:00Z">
                  <w:rPr>
                    <w:rFonts w:ascii="Menlo Regular" w:eastAsiaTheme="majorEastAsia" w:hAnsi="Menlo Regular" w:cs="Menlo Regular"/>
                    <w:color w:val="000000"/>
                    <w:sz w:val="22"/>
                    <w:szCs w:val="22"/>
                    <w:lang w:val="en-US"/>
                  </w:rPr>
                </w:rPrChange>
              </w:rPr>
              <w:pPrChange w:id="95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4"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595" w:author="Rodrigo García" w:date="2017-09-29T10:15:00Z">
                  <w:rPr>
                    <w:rFonts w:ascii="Menlo Regular" w:eastAsiaTheme="majorEastAsia" w:hAnsi="Menlo Regular" w:cs="Menlo Regular"/>
                    <w:color w:val="000000"/>
                    <w:sz w:val="22"/>
                    <w:szCs w:val="22"/>
                    <w:lang w:val="en-US"/>
                  </w:rPr>
                </w:rPrChange>
              </w:rPr>
              <w:pPrChange w:id="95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7"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9598" w:author="Rodrigo García" w:date="2017-09-29T10:15:00Z">
                  <w:rPr>
                    <w:rFonts w:ascii="Menlo Regular" w:eastAsiaTheme="majorEastAsia" w:hAnsi="Menlo Regular" w:cs="Menlo Regular"/>
                    <w:color w:val="000000"/>
                    <w:sz w:val="22"/>
                    <w:szCs w:val="22"/>
                    <w:lang w:val="en-US"/>
                  </w:rPr>
                </w:rPrChange>
              </w:rPr>
              <w:pPrChange w:id="95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0"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9601" w:author="Rodrigo García" w:date="2017-09-29T10:15:00Z">
                  <w:rPr>
                    <w:rFonts w:ascii="Menlo Regular" w:eastAsiaTheme="majorEastAsia" w:hAnsi="Menlo Regular" w:cs="Menlo Regular"/>
                    <w:color w:val="000000"/>
                    <w:sz w:val="22"/>
                    <w:szCs w:val="22"/>
                    <w:lang w:val="en-US"/>
                  </w:rPr>
                </w:rPrChange>
              </w:rPr>
              <w:pPrChange w:id="96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3"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9604" w:author="Rodrigo García" w:date="2017-09-29T10:15:00Z">
                  <w:rPr>
                    <w:rFonts w:ascii="Menlo Regular" w:hAnsi="Menlo Regular" w:cs="Menlo Regular"/>
                    <w:color w:val="000000"/>
                    <w:sz w:val="22"/>
                    <w:szCs w:val="22"/>
                    <w:lang w:val="en-US"/>
                  </w:rPr>
                </w:rPrChange>
              </w:rPr>
              <w:pPrChange w:id="9605"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606"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9607" w:author="Rodrigo García" w:date="2017-09-29T10:15:00Z">
                  <w:rPr>
                    <w:rFonts w:ascii="Menlo Regular" w:eastAsiaTheme="majorEastAsia" w:hAnsi="Menlo Regular" w:cs="Menlo Regular"/>
                    <w:color w:val="000000"/>
                    <w:sz w:val="22"/>
                    <w:szCs w:val="22"/>
                    <w:lang w:val="en-US"/>
                  </w:rPr>
                </w:rPrChange>
              </w:rPr>
              <w:pPrChange w:id="960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9"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9610" w:author="Rodrigo García" w:date="2017-09-29T10:15:00Z">
                  <w:rPr>
                    <w:rFonts w:ascii="Menlo Regular" w:eastAsiaTheme="majorEastAsia" w:hAnsi="Menlo Regular" w:cs="Menlo Regular"/>
                    <w:color w:val="000000"/>
                    <w:sz w:val="22"/>
                    <w:szCs w:val="22"/>
                    <w:lang w:val="en-US"/>
                  </w:rPr>
                </w:rPrChange>
              </w:rPr>
              <w:pPrChange w:id="96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2"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96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4"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961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961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961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961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961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962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9621" w:author="GONZALEZ DIAZ, BORJA" w:date="2017-09-30T11:20:00Z">
            <w:rPr>
              <w:u w:val="single"/>
            </w:rPr>
          </w:rPrChange>
        </w:rPr>
        <w:t xml:space="preserve">En esta situación se seguirán los mismos pasos que en el apartado anterior. Veremos que lo único que cambio es la solicitud al servidor, </w:t>
      </w:r>
      <w:proofErr w:type="gramStart"/>
      <w:r w:rsidRPr="003C284A">
        <w:rPr>
          <w:rPrChange w:id="9622" w:author="GONZALEZ DIAZ, BORJA" w:date="2017-09-30T11:20:00Z">
            <w:rPr>
              <w:u w:val="single"/>
            </w:rPr>
          </w:rPrChange>
        </w:rPr>
        <w:t>que</w:t>
      </w:r>
      <w:proofErr w:type="gramEnd"/>
      <w:r w:rsidRPr="003C284A">
        <w:rPr>
          <w:rPrChange w:id="9623" w:author="GONZALEZ DIAZ, BORJA" w:date="2017-09-30T11:20:00Z">
            <w:rPr>
              <w:u w:val="single"/>
            </w:rPr>
          </w:rPrChange>
        </w:rPr>
        <w:t xml:space="preserve"> en vez de guardar </w:t>
      </w:r>
      <w:r w:rsidRPr="003C284A">
        <w:rPr>
          <w:rPrChange w:id="9624" w:author="GONZALEZ DIAZ, BORJA" w:date="2017-09-30T11:20:00Z">
            <w:rPr>
              <w:u w:val="single"/>
            </w:rPr>
          </w:rPrChange>
        </w:rPr>
        <w:lastRenderedPageBreak/>
        <w:t>datos, se borrarán, por lo que se forzará al cliente a actu</w:t>
      </w:r>
      <w:ins w:id="9625"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9626" w:author="Borja Gonzalez" w:date="2017-09-28T21:56:00Z">
          <w:pPr/>
        </w:pPrChange>
      </w:pPr>
      <w:bookmarkStart w:id="9627" w:name="_Toc494476035"/>
      <w:bookmarkStart w:id="9628" w:name="_Toc494496084"/>
      <w:r>
        <w:t>5.1.</w:t>
      </w:r>
      <w:ins w:id="9629" w:author="GONZALEZ DIAZ, BORJA" w:date="2017-09-29T19:46:00Z">
        <w:r w:rsidR="0021754A">
          <w:t>7</w:t>
        </w:r>
      </w:ins>
      <w:del w:id="9630" w:author="GONZALEZ DIAZ, BORJA" w:date="2017-09-29T19:46:00Z">
        <w:r w:rsidDel="0021754A">
          <w:delText>8</w:delText>
        </w:r>
      </w:del>
      <w:r>
        <w:t>. Mostrar un gráfico de un movimiento</w:t>
      </w:r>
      <w:bookmarkEnd w:id="9627"/>
      <w:bookmarkEnd w:id="9628"/>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631"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632"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 xml:space="preserve">21:59:06.715 </w:t>
            </w:r>
            <w:proofErr w:type="gramStart"/>
            <w:r w:rsidRPr="002D3B74">
              <w:rPr>
                <w:u w:val="single"/>
              </w:rPr>
              <w:t>evolucion.html?var</w:t>
            </w:r>
            <w:proofErr w:type="gramEnd"/>
            <w:r w:rsidRPr="002D3B74">
              <w:rPr>
                <w:u w:val="single"/>
              </w:rPr>
              <w:t>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9633" w:author="Rodrigo García" w:date="2017-09-29T10:17:00Z">
                  <w:rPr>
                    <w:rFonts w:ascii="Menlo Regular" w:eastAsiaTheme="majorEastAsia" w:hAnsi="Menlo Regular" w:cs="Menlo Regular"/>
                    <w:color w:val="000000"/>
                    <w:sz w:val="22"/>
                    <w:szCs w:val="22"/>
                    <w:lang w:val="en-US"/>
                  </w:rPr>
                </w:rPrChange>
              </w:rPr>
              <w:pPrChange w:id="963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35"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9636" w:author="Rodrigo García" w:date="2017-09-29T10:17:00Z">
                  <w:rPr>
                    <w:rFonts w:ascii="Menlo Regular" w:eastAsiaTheme="majorEastAsia" w:hAnsi="Menlo Regular" w:cs="Menlo Regular"/>
                    <w:color w:val="000000"/>
                    <w:sz w:val="22"/>
                    <w:szCs w:val="22"/>
                    <w:lang w:val="en-US"/>
                  </w:rPr>
                </w:rPrChange>
              </w:rPr>
              <w:pPrChange w:id="963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38"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9639" w:author="Rodrigo García" w:date="2017-09-29T10:17:00Z">
                  <w:rPr>
                    <w:rFonts w:ascii="Menlo Regular" w:eastAsiaTheme="majorEastAsia" w:hAnsi="Menlo Regular" w:cs="Menlo Regular"/>
                    <w:color w:val="000000"/>
                    <w:sz w:val="22"/>
                    <w:szCs w:val="22"/>
                    <w:lang w:val="en-US"/>
                  </w:rPr>
                </w:rPrChange>
              </w:rPr>
              <w:pPrChange w:id="964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41"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9642" w:author="Rodrigo García" w:date="2017-09-29T10:17:00Z">
                  <w:rPr>
                    <w:rFonts w:ascii="Menlo Regular" w:hAnsi="Menlo Regular" w:cs="Menlo Regular"/>
                    <w:color w:val="000000"/>
                    <w:sz w:val="22"/>
                    <w:szCs w:val="22"/>
                    <w:lang w:val="en-US"/>
                  </w:rPr>
                </w:rPrChange>
              </w:rPr>
              <w:pPrChange w:id="9643"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644"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9645" w:author="Rodrigo García" w:date="2017-09-29T10:17:00Z">
                  <w:rPr>
                    <w:rFonts w:ascii="Menlo Regular" w:eastAsiaTheme="majorEastAsia" w:hAnsi="Menlo Regular" w:cs="Menlo Regular"/>
                    <w:color w:val="000000"/>
                    <w:sz w:val="22"/>
                    <w:szCs w:val="22"/>
                    <w:lang w:val="en-US"/>
                  </w:rPr>
                </w:rPrChange>
              </w:rPr>
              <w:pPrChange w:id="964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47"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9648" w:author="Rodrigo García" w:date="2017-09-29T10:17:00Z">
                  <w:rPr>
                    <w:rFonts w:ascii="Menlo Regular" w:eastAsiaTheme="majorEastAsia" w:hAnsi="Menlo Regular" w:cs="Menlo Regular"/>
                    <w:color w:val="000000"/>
                    <w:sz w:val="22"/>
                    <w:szCs w:val="22"/>
                    <w:lang w:val="en-US"/>
                  </w:rPr>
                </w:rPrChange>
              </w:rPr>
              <w:pPrChange w:id="964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0"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9651" w:author="Rodrigo García" w:date="2017-09-29T10:17:00Z">
                  <w:rPr>
                    <w:rFonts w:ascii="Menlo Regular" w:eastAsiaTheme="majorEastAsia" w:hAnsi="Menlo Regular" w:cs="Menlo Regular"/>
                    <w:color w:val="000000"/>
                    <w:sz w:val="22"/>
                    <w:szCs w:val="22"/>
                    <w:lang w:val="en-US"/>
                  </w:rPr>
                </w:rPrChange>
              </w:rPr>
              <w:pPrChange w:id="965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3"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9654" w:author="Rodrigo García" w:date="2017-09-29T10:17:00Z">
                  <w:rPr>
                    <w:rFonts w:ascii="Menlo Regular" w:eastAsiaTheme="majorEastAsia" w:hAnsi="Menlo Regular" w:cs="Menlo Regular"/>
                    <w:color w:val="000000"/>
                    <w:sz w:val="22"/>
                    <w:szCs w:val="22"/>
                    <w:lang w:val="en-US"/>
                  </w:rPr>
                </w:rPrChange>
              </w:rPr>
              <w:pPrChange w:id="965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6"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9657" w:author="Rodrigo García" w:date="2017-09-29T10:17:00Z">
                  <w:rPr>
                    <w:rFonts w:ascii="Menlo Regular" w:eastAsiaTheme="majorEastAsia" w:hAnsi="Menlo Regular" w:cs="Menlo Regular"/>
                    <w:color w:val="000000"/>
                    <w:sz w:val="22"/>
                    <w:szCs w:val="22"/>
                    <w:lang w:val="en-US"/>
                  </w:rPr>
                </w:rPrChange>
              </w:rPr>
              <w:pPrChange w:id="965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59"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9660" w:author="Rodrigo García" w:date="2017-09-29T10:17:00Z">
                  <w:rPr>
                    <w:rFonts w:ascii="Menlo Regular" w:eastAsiaTheme="majorEastAsia" w:hAnsi="Menlo Regular" w:cs="Menlo Regular"/>
                    <w:color w:val="000000"/>
                    <w:sz w:val="22"/>
                    <w:szCs w:val="22"/>
                    <w:lang w:val="en-US"/>
                  </w:rPr>
                </w:rPrChange>
              </w:rPr>
              <w:pPrChange w:id="966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62"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9663" w:author="Rodrigo García" w:date="2017-09-29T10:17:00Z">
                  <w:rPr>
                    <w:rFonts w:ascii="Menlo Regular" w:eastAsiaTheme="majorEastAsia" w:hAnsi="Menlo Regular" w:cs="Menlo Regular"/>
                    <w:color w:val="000000"/>
                    <w:sz w:val="22"/>
                    <w:szCs w:val="22"/>
                    <w:lang w:val="en-US"/>
                  </w:rPr>
                </w:rPrChange>
              </w:rPr>
              <w:pPrChange w:id="966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65"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9666" w:author="GONZALEZ DIAZ, BORJA" w:date="2017-09-30T11:22:00Z">
            <w:rPr>
              <w:u w:val="single"/>
            </w:rPr>
          </w:rPrChange>
        </w:rPr>
      </w:pPr>
      <w:r w:rsidRPr="004D40F3">
        <w:rPr>
          <w:rPrChange w:id="9667" w:author="GONZALEZ DIAZ, BORJA" w:date="2017-09-30T11:22:00Z">
            <w:rPr>
              <w:u w:val="single"/>
            </w:rPr>
          </w:rPrChange>
        </w:rPr>
        <w:t xml:space="preserve">Para mostrar un gráfico de movimiento, el usuario tendrá que situarse en el listado de movimientos de un paciente, por lo que observamos el mismo comportamiento que en el apartado de obtención de datos de un movimiento. Cuando el usuario esté situado en el listado, presionará el botón del movimiento que desee visualizar, y </w:t>
      </w:r>
      <w:r w:rsidRPr="004D40F3">
        <w:rPr>
          <w:rPrChange w:id="9668" w:author="GONZALEZ DIAZ, BORJA" w:date="2017-09-30T11:22:00Z">
            <w:rPr>
              <w:u w:val="single"/>
            </w:rPr>
          </w:rPrChange>
        </w:rPr>
        <w:lastRenderedPageBreak/>
        <w:t>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9669" w:name="_Toc494476036"/>
      <w:bookmarkStart w:id="9670" w:name="_Toc494496085"/>
      <w:r>
        <w:t>5.1.8. Mostrar un gráfico de evolución de un movimiento</w:t>
      </w:r>
      <w:bookmarkEnd w:id="9669"/>
      <w:bookmarkEnd w:id="9670"/>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671" w:author="Rodrigo García" w:date="2017-09-29T10:17:00Z">
                  <w:rPr/>
                </w:rPrChange>
              </w:rPr>
            </w:pPr>
            <w:r w:rsidRPr="00044CA7">
              <w:rPr>
                <w:lang w:val="en-US"/>
                <w:rPrChange w:id="9672"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 xml:space="preserve">22:05:36.264 </w:t>
            </w:r>
            <w:proofErr w:type="gramStart"/>
            <w:r>
              <w:t>evolucion.html?var</w:t>
            </w:r>
            <w:proofErr w:type="gramEnd"/>
            <w:r>
              <w:t>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9673" w:author="Rodrigo García" w:date="2017-09-29T10:17:00Z">
                  <w:rPr>
                    <w:rFonts w:ascii="Menlo Regular" w:eastAsiaTheme="majorEastAsia" w:hAnsi="Menlo Regular" w:cs="Menlo Regular"/>
                    <w:color w:val="000000"/>
                    <w:sz w:val="22"/>
                    <w:szCs w:val="22"/>
                    <w:lang w:val="en-US"/>
                  </w:rPr>
                </w:rPrChange>
              </w:rPr>
              <w:pPrChange w:id="967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75"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9676" w:author="Rodrigo García" w:date="2017-09-29T10:17:00Z">
                  <w:rPr>
                    <w:rFonts w:ascii="Menlo Regular" w:hAnsi="Menlo Regular" w:cs="Menlo Regular"/>
                    <w:color w:val="000000"/>
                    <w:sz w:val="22"/>
                    <w:szCs w:val="22"/>
                    <w:lang w:val="en-US"/>
                  </w:rPr>
                </w:rPrChange>
              </w:rPr>
              <w:pPrChange w:id="9677"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678"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9679" w:author="Rodrigo García" w:date="2017-09-29T10:17:00Z">
                  <w:rPr>
                    <w:rFonts w:ascii="Menlo Regular" w:eastAsiaTheme="majorEastAsia" w:hAnsi="Menlo Regular" w:cs="Menlo Regular"/>
                    <w:color w:val="000000"/>
                    <w:sz w:val="22"/>
                    <w:szCs w:val="22"/>
                    <w:lang w:val="en-US"/>
                  </w:rPr>
                </w:rPrChange>
              </w:rPr>
              <w:pPrChange w:id="968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1"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9682" w:author="Rodrigo García" w:date="2017-09-29T10:17:00Z">
                  <w:rPr>
                    <w:rFonts w:ascii="Menlo Regular" w:eastAsiaTheme="majorEastAsia" w:hAnsi="Menlo Regular" w:cs="Menlo Regular"/>
                    <w:color w:val="000000"/>
                    <w:sz w:val="22"/>
                    <w:szCs w:val="22"/>
                    <w:lang w:val="en-US"/>
                  </w:rPr>
                </w:rPrChange>
              </w:rPr>
              <w:pPrChange w:id="968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4"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9685" w:author="Rodrigo García" w:date="2017-09-29T10:17:00Z">
                  <w:rPr>
                    <w:rFonts w:ascii="Menlo Regular" w:eastAsiaTheme="majorEastAsia" w:hAnsi="Menlo Regular" w:cs="Menlo Regular"/>
                    <w:color w:val="000000"/>
                    <w:sz w:val="22"/>
                    <w:szCs w:val="22"/>
                    <w:lang w:val="en-US"/>
                  </w:rPr>
                </w:rPrChange>
              </w:rPr>
              <w:pPrChange w:id="968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87"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9688" w:author="Rodrigo García" w:date="2017-09-29T10:17:00Z">
                  <w:rPr>
                    <w:rFonts w:ascii="Menlo Regular" w:eastAsiaTheme="majorEastAsia" w:hAnsi="Menlo Regular" w:cs="Menlo Regular"/>
                    <w:color w:val="000000"/>
                    <w:sz w:val="22"/>
                    <w:szCs w:val="22"/>
                    <w:lang w:val="en-US"/>
                  </w:rPr>
                </w:rPrChange>
              </w:rPr>
              <w:pPrChange w:id="968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90"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9691" w:author="Rodrigo García" w:date="2017-09-29T10:17:00Z">
                  <w:rPr>
                    <w:rFonts w:ascii="Menlo Regular" w:eastAsiaTheme="majorEastAsia" w:hAnsi="Menlo Regular" w:cs="Menlo Regular"/>
                    <w:color w:val="000000"/>
                    <w:sz w:val="22"/>
                    <w:szCs w:val="22"/>
                    <w:lang w:val="en-US"/>
                  </w:rPr>
                </w:rPrChange>
              </w:rPr>
              <w:pPrChange w:id="96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93"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9694" w:author="Rodrigo García" w:date="2017-09-29T10:17:00Z">
                  <w:rPr>
                    <w:rFonts w:ascii="Menlo Regular" w:eastAsiaTheme="majorEastAsia" w:hAnsi="Menlo Regular" w:cs="Menlo Regular"/>
                    <w:color w:val="000000"/>
                    <w:sz w:val="22"/>
                    <w:szCs w:val="22"/>
                    <w:lang w:val="en-US"/>
                  </w:rPr>
                </w:rPrChange>
              </w:rPr>
              <w:pPrChange w:id="969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96"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9697" w:author="Rodrigo García" w:date="2017-09-29T10:17:00Z">
                  <w:rPr>
                    <w:rFonts w:ascii="Menlo Regular" w:eastAsiaTheme="majorEastAsia" w:hAnsi="Menlo Regular" w:cs="Menlo Regular"/>
                    <w:color w:val="000000"/>
                    <w:sz w:val="22"/>
                    <w:szCs w:val="22"/>
                    <w:lang w:val="en-US"/>
                  </w:rPr>
                </w:rPrChange>
              </w:rPr>
              <w:pPrChange w:id="969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699"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9700" w:author="Rodrigo García" w:date="2017-09-29T10:17:00Z">
                  <w:rPr>
                    <w:rFonts w:ascii="Menlo Regular" w:eastAsiaTheme="majorEastAsia" w:hAnsi="Menlo Regular" w:cs="Menlo Regular"/>
                    <w:color w:val="000000"/>
                    <w:sz w:val="22"/>
                    <w:szCs w:val="22"/>
                    <w:lang w:val="en-US"/>
                  </w:rPr>
                </w:rPrChange>
              </w:rPr>
              <w:pPrChange w:id="970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02"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9703" w:author="Rodrigo García" w:date="2017-09-29T10:17:00Z">
                  <w:rPr>
                    <w:rFonts w:ascii="Menlo Regular" w:eastAsiaTheme="majorEastAsia" w:hAnsi="Menlo Regular" w:cs="Menlo Regular"/>
                    <w:color w:val="000000"/>
                    <w:sz w:val="22"/>
                    <w:szCs w:val="22"/>
                    <w:lang w:val="en-US"/>
                  </w:rPr>
                </w:rPrChange>
              </w:rPr>
              <w:pPrChange w:id="970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05"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9706" w:author="Rodrigo García" w:date="2017-09-29T10:17:00Z">
                  <w:rPr>
                    <w:rFonts w:ascii="Menlo Regular" w:eastAsiaTheme="majorEastAsia" w:hAnsi="Menlo Regular" w:cs="Menlo Regular"/>
                    <w:color w:val="000000"/>
                    <w:sz w:val="22"/>
                    <w:szCs w:val="22"/>
                    <w:lang w:val="en-US"/>
                  </w:rPr>
                </w:rPrChange>
              </w:rPr>
              <w:pPrChange w:id="97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08"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9709" w:author="Rodrigo García" w:date="2017-09-29T10:17:00Z">
                  <w:rPr>
                    <w:rFonts w:ascii="Menlo Regular" w:eastAsiaTheme="majorEastAsia" w:hAnsi="Menlo Regular" w:cs="Menlo Regular"/>
                    <w:color w:val="000000"/>
                    <w:sz w:val="22"/>
                    <w:szCs w:val="22"/>
                    <w:lang w:val="en-US"/>
                  </w:rPr>
                </w:rPrChange>
              </w:rPr>
              <w:pPrChange w:id="97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11" w:author="Rodrigo García" w:date="2017-09-29T10:17:00Z">
                  <w:rPr>
                    <w:rFonts w:ascii="Menlo Regular" w:hAnsi="Menlo Regular" w:cs="Menlo Regular"/>
                    <w:color w:val="000000"/>
                    <w:sz w:val="22"/>
                    <w:szCs w:val="22"/>
                    <w:lang w:val="en-US"/>
                  </w:rPr>
                </w:rPrChange>
              </w:rPr>
              <w:t>22:05:39:536 Conexión establecida con el cliente</w:t>
            </w:r>
          </w:p>
          <w:p w14:paraId="02318AE2" w14:textId="77777777" w:rsidR="002D3B74" w:rsidRPr="00044CA7" w:rsidRDefault="002D3B74">
            <w:pPr>
              <w:rPr>
                <w:lang w:val="es-ES"/>
                <w:rPrChange w:id="9712" w:author="Rodrigo García" w:date="2017-09-29T10:17:00Z">
                  <w:rPr>
                    <w:rFonts w:ascii="Menlo Regular" w:eastAsiaTheme="majorEastAsia" w:hAnsi="Menlo Regular" w:cs="Menlo Regular"/>
                    <w:color w:val="000000"/>
                    <w:sz w:val="22"/>
                    <w:szCs w:val="22"/>
                    <w:lang w:val="en-US"/>
                  </w:rPr>
                </w:rPrChange>
              </w:rPr>
              <w:pPrChange w:id="97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14"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9715" w:author="Rodrigo García" w:date="2017-09-29T10:17:00Z">
                  <w:rPr>
                    <w:rFonts w:ascii="Menlo Regular" w:eastAsiaTheme="majorEastAsia" w:hAnsi="Menlo Regular" w:cs="Menlo Regular"/>
                    <w:color w:val="000000"/>
                    <w:sz w:val="22"/>
                    <w:szCs w:val="22"/>
                    <w:lang w:val="en-US"/>
                  </w:rPr>
                </w:rPrChange>
              </w:rPr>
              <w:pPrChange w:id="971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17" w:author="Rodrigo García" w:date="2017-09-29T10:17:00Z">
                  <w:rPr>
                    <w:rFonts w:ascii="Menlo Regular" w:hAnsi="Menlo Regular" w:cs="Menlo Regular"/>
                    <w:color w:val="000000"/>
                    <w:sz w:val="22"/>
                    <w:szCs w:val="22"/>
                    <w:lang w:val="en-US"/>
                  </w:rPr>
                </w:rPrChange>
              </w:rPr>
              <w:lastRenderedPageBreak/>
              <w:t>22:05:39:554 Base de datos abierta</w:t>
            </w:r>
          </w:p>
          <w:p w14:paraId="2380E74A" w14:textId="77777777" w:rsidR="002D3B74" w:rsidRPr="00044CA7" w:rsidRDefault="002D3B74">
            <w:pPr>
              <w:rPr>
                <w:lang w:val="es-ES"/>
                <w:rPrChange w:id="9718" w:author="Rodrigo García" w:date="2017-09-29T10:17:00Z">
                  <w:rPr>
                    <w:rFonts w:ascii="Menlo Regular" w:eastAsiaTheme="majorEastAsia" w:hAnsi="Menlo Regular" w:cs="Menlo Regular"/>
                    <w:color w:val="000000"/>
                    <w:sz w:val="22"/>
                    <w:szCs w:val="22"/>
                    <w:lang w:val="en-US"/>
                  </w:rPr>
                </w:rPrChange>
              </w:rPr>
              <w:pPrChange w:id="971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720"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9721" w:author="GONZALEZ DIAZ, BORJA" w:date="2017-09-30T11:22:00Z">
            <w:rPr>
              <w:u w:val="single"/>
            </w:rPr>
          </w:rPrChange>
        </w:rPr>
      </w:pPr>
      <w:r w:rsidRPr="004D40F3">
        <w:rPr>
          <w:rPrChange w:id="9722" w:author="GONZALEZ DIAZ, BORJA" w:date="2017-09-30T11:22:00Z">
            <w:rPr>
              <w:u w:val="single"/>
            </w:rPr>
          </w:rPrChange>
        </w:rPr>
        <w:t>Para mostrar un gráfico</w:t>
      </w:r>
      <w:r w:rsidRPr="004D40F3">
        <w:rPr>
          <w:rPrChange w:id="9723" w:author="GONZALEZ DIAZ, BORJA" w:date="2017-09-30T11:22:00Z">
            <w:rPr>
              <w:u w:val="single"/>
            </w:rPr>
          </w:rPrChange>
        </w:rPr>
        <w:t xml:space="preserve"> de evolución</w:t>
      </w:r>
      <w:r w:rsidRPr="004D40F3">
        <w:rPr>
          <w:rPrChange w:id="9724" w:author="GONZALEZ DIAZ, BORJA" w:date="2017-09-30T11:22:00Z">
            <w:rPr>
              <w:u w:val="single"/>
            </w:rPr>
          </w:rPrChange>
        </w:rPr>
        <w:t xml:space="preserve"> de</w:t>
      </w:r>
      <w:r w:rsidRPr="004D40F3">
        <w:rPr>
          <w:rPrChange w:id="9725" w:author="GONZALEZ DIAZ, BORJA" w:date="2017-09-30T11:22:00Z">
            <w:rPr>
              <w:u w:val="single"/>
            </w:rPr>
          </w:rPrChange>
        </w:rPr>
        <w:t xml:space="preserve"> un</w:t>
      </w:r>
      <w:r w:rsidRPr="004D40F3">
        <w:rPr>
          <w:rPrChange w:id="9726" w:author="GONZALEZ DIAZ, BORJA" w:date="2017-09-30T11:22:00Z">
            <w:rPr>
              <w:u w:val="single"/>
            </w:rPr>
          </w:rPrChange>
        </w:rPr>
        <w:t xml:space="preserve">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9727" w:author="GONZALEZ DIAZ, BORJA" w:date="2017-09-30T11:22:00Z">
            <w:rPr>
              <w:u w:val="single"/>
            </w:rPr>
          </w:rPrChange>
        </w:rPr>
        <w:t xml:space="preserve">de evolución </w:t>
      </w:r>
      <w:r w:rsidRPr="004D40F3">
        <w:rPr>
          <w:rPrChange w:id="9728" w:author="GONZALEZ DIAZ, BORJA" w:date="2017-09-30T11:22:00Z">
            <w:rPr>
              <w:u w:val="single"/>
            </w:rPr>
          </w:rPrChange>
        </w:rPr>
        <w:t xml:space="preserve">del movimiento que desee visualizar, y </w:t>
      </w:r>
      <w:r w:rsidR="0070480B" w:rsidRPr="004D40F3">
        <w:rPr>
          <w:rPrChange w:id="9729"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9730" w:author="GONZALEZ DIAZ, BORJA" w:date="2017-09-30T11:22:00Z">
        <w:r w:rsidR="0070480B" w:rsidRPr="004D40F3" w:rsidDel="004D40F3">
          <w:rPr>
            <w:rPrChange w:id="9731" w:author="GONZALEZ DIAZ, BORJA" w:date="2017-09-30T11:22:00Z">
              <w:rPr>
                <w:u w:val="single"/>
              </w:rPr>
            </w:rPrChange>
          </w:rPr>
          <w:delText>Finalmente</w:delText>
        </w:r>
      </w:del>
      <w:r w:rsidR="004D40F3" w:rsidRPr="004D40F3">
        <w:t>Finalmente,</w:t>
      </w:r>
      <w:r w:rsidR="0070480B" w:rsidRPr="004D40F3">
        <w:rPr>
          <w:rPrChange w:id="9732"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5C0592FB" w14:textId="54A84775" w:rsidR="00D51A6F" w:rsidRDefault="001F504E" w:rsidP="00AD3C27">
      <w:pPr>
        <w:pStyle w:val="Ttulo1"/>
        <w:rPr>
          <w:ins w:id="9733" w:author="Borja Gonzalez" w:date="2017-09-27T15:52:00Z"/>
        </w:rPr>
      </w:pPr>
      <w:bookmarkStart w:id="9734" w:name="_Toc494476037"/>
      <w:bookmarkStart w:id="9735" w:name="_Toc494496086"/>
      <w:r>
        <w:t xml:space="preserve">6.  </w:t>
      </w:r>
      <w:r w:rsidR="00D51A6F" w:rsidRPr="003970D7">
        <w:t xml:space="preserve">Resultados y </w:t>
      </w:r>
      <w:r w:rsidR="00E653AA" w:rsidRPr="003970D7">
        <w:t>conclusion</w:t>
      </w:r>
      <w:r w:rsidR="003B7083" w:rsidRPr="003970D7">
        <w:t>e</w:t>
      </w:r>
      <w:r w:rsidR="00E653AA" w:rsidRPr="003970D7">
        <w:t>s</w:t>
      </w:r>
      <w:bookmarkEnd w:id="9734"/>
      <w:bookmarkEnd w:id="9735"/>
    </w:p>
    <w:p w14:paraId="1D43FF5D" w14:textId="77777777" w:rsidR="001F504E" w:rsidRDefault="001F504E" w:rsidP="00CA79E4">
      <w:pPr>
        <w:rPr>
          <w:ins w:id="9736" w:author="Borja Gonzalez" w:date="2017-09-27T15:56:00Z"/>
        </w:rPr>
      </w:pPr>
    </w:p>
    <w:p w14:paraId="7F86EFA7" w14:textId="6C75C6C5" w:rsidR="001F504E" w:rsidRDefault="001F504E" w:rsidP="00CA79E4">
      <w:pPr>
        <w:rPr>
          <w:ins w:id="9737" w:author="Borja Gonzalez" w:date="2017-09-27T15:52:00Z"/>
        </w:rPr>
      </w:pPr>
      <w:ins w:id="9738" w:author="Borja Gonzalez" w:date="2017-09-27T15:56:00Z">
        <w:r>
          <w:t xml:space="preserve">Como se ha explicado al principio de esta memoria, el objetivo </w:t>
        </w:r>
      </w:ins>
      <w:ins w:id="9739" w:author="Borja Gonzalez" w:date="2017-09-27T15:57:00Z">
        <w:r>
          <w:t xml:space="preserve">principal </w:t>
        </w:r>
      </w:ins>
      <w:ins w:id="9740" w:author="Rodrigo García" w:date="2017-09-29T10:40:00Z">
        <w:r w:rsidR="00570BE9">
          <w:t>del</w:t>
        </w:r>
      </w:ins>
      <w:ins w:id="9741" w:author="Borja Gonzalez" w:date="2017-09-27T15:57:00Z">
        <w:r>
          <w:t xml:space="preserve"> </w:t>
        </w:r>
      </w:ins>
      <w:ins w:id="9742" w:author="Rodrigo García" w:date="2017-09-29T10:40:00Z">
        <w:r w:rsidR="00570BE9">
          <w:t>trabajo</w:t>
        </w:r>
      </w:ins>
      <w:ins w:id="9743" w:author="Borja Gonzalez" w:date="2017-09-27T15:57:00Z">
        <w:r>
          <w:t xml:space="preserve"> </w:t>
        </w:r>
      </w:ins>
      <w:ins w:id="9744" w:author="Borja Gonzalez" w:date="2017-09-27T15:58:00Z">
        <w:r>
          <w:t xml:space="preserve">era crear una aplicación web </w:t>
        </w:r>
      </w:ins>
      <w:ins w:id="9745" w:author="Rodrigo García" w:date="2017-09-29T10:40:00Z">
        <w:r w:rsidR="00570BE9">
          <w:t>con su base de datos correspondiente cuyo fin fuera</w:t>
        </w:r>
      </w:ins>
      <w:ins w:id="9746" w:author="Borja Gonzalez" w:date="2017-09-27T15:58:00Z">
        <w:r>
          <w:t xml:space="preserve"> </w:t>
        </w:r>
      </w:ins>
      <w:ins w:id="9747" w:author="Rodrigo García" w:date="2017-09-29T10:40:00Z">
        <w:r w:rsidR="00570BE9">
          <w:t>facilitar</w:t>
        </w:r>
      </w:ins>
      <w:ins w:id="9748" w:author="Borja Gonzalez" w:date="2017-09-27T15:58:00Z">
        <w:r>
          <w:t xml:space="preserve"> el </w:t>
        </w:r>
      </w:ins>
      <w:ins w:id="9749" w:author="Rodrigo García" w:date="2017-09-29T10:40:00Z">
        <w:r w:rsidR="00570BE9">
          <w:t>seguimiento y análisis de la información de movilidad cervical</w:t>
        </w:r>
      </w:ins>
      <w:ins w:id="9750" w:author="Borja Gonzalez" w:date="2017-09-27T15:58:00Z">
        <w:r>
          <w:t xml:space="preserve"> de pacientes.</w:t>
        </w:r>
      </w:ins>
      <w:ins w:id="9751" w:author="Borja Gonzalez" w:date="2017-09-27T16:00:00Z">
        <w:r>
          <w:t xml:space="preserve"> A </w:t>
        </w:r>
        <w:proofErr w:type="gramStart"/>
        <w:r>
          <w:t>continuación</w:t>
        </w:r>
        <w:proofErr w:type="gramEnd"/>
        <w:r>
          <w:t xml:space="preserve"> </w:t>
        </w:r>
      </w:ins>
      <w:ins w:id="9752" w:author="Rodrigo García" w:date="2017-09-29T10:41:00Z">
        <w:r w:rsidR="00570BE9">
          <w:t>indico</w:t>
        </w:r>
      </w:ins>
      <w:ins w:id="9753" w:author="Borja Gonzalez" w:date="2017-09-27T16:00:00Z">
        <w:r>
          <w:t xml:space="preserve"> si se han cumplido los requisitos </w:t>
        </w:r>
      </w:ins>
      <w:ins w:id="9754" w:author="Rodrigo García" w:date="2017-09-29T10:41:00Z">
        <w:r w:rsidR="00570BE9">
          <w:t xml:space="preserve">que en su momento se </w:t>
        </w:r>
      </w:ins>
      <w:ins w:id="9755" w:author="Rodrigo García" w:date="2017-09-29T10:42:00Z">
        <w:r w:rsidR="00570BE9">
          <w:t>determinaron</w:t>
        </w:r>
      </w:ins>
      <w:ins w:id="9756" w:author="Rodrigo García" w:date="2017-09-29T10:41:00Z">
        <w:r w:rsidR="00570BE9">
          <w:t xml:space="preserve"> como necesarios </w:t>
        </w:r>
      </w:ins>
      <w:ins w:id="9757" w:author="Rodrigo García" w:date="2017-09-29T10:42:00Z">
        <w:r w:rsidR="00570BE9">
          <w:t xml:space="preserve">y enumero </w:t>
        </w:r>
      </w:ins>
      <w:ins w:id="9758" w:author="Borja Gonzalez" w:date="2017-09-27T16:00:00Z">
        <w:r>
          <w:t xml:space="preserve">posibles líneas </w:t>
        </w:r>
      </w:ins>
      <w:ins w:id="9759" w:author="Rodrigo García" w:date="2017-09-29T10:42:00Z">
        <w:r w:rsidR="00570BE9">
          <w:t xml:space="preserve">de trabajo </w:t>
        </w:r>
      </w:ins>
      <w:ins w:id="9760" w:author="Borja Gonzalez" w:date="2017-09-27T16:00:00Z">
        <w:r>
          <w:t>futuras asociadas a este proyecto.</w:t>
        </w:r>
      </w:ins>
    </w:p>
    <w:p w14:paraId="240CF62D" w14:textId="3F1274B6" w:rsidR="001F504E" w:rsidRDefault="001F504E" w:rsidP="00CA79E4">
      <w:pPr>
        <w:pStyle w:val="Ttulo2"/>
        <w:rPr>
          <w:ins w:id="9761" w:author="Borja Gonzalez" w:date="2017-09-27T15:53:00Z"/>
        </w:rPr>
      </w:pPr>
      <w:bookmarkStart w:id="9762" w:name="_Toc494476038"/>
      <w:bookmarkStart w:id="9763" w:name="_Toc494496087"/>
      <w:ins w:id="9764" w:author="Borja Gonzalez" w:date="2017-09-27T15:52:00Z">
        <w:r>
          <w:t>6.1.  Resultados</w:t>
        </w:r>
      </w:ins>
      <w:bookmarkEnd w:id="9762"/>
      <w:bookmarkEnd w:id="9763"/>
    </w:p>
    <w:p w14:paraId="42143E30" w14:textId="77777777" w:rsidR="001F504E" w:rsidRDefault="001F504E" w:rsidP="00CA79E4">
      <w:pPr>
        <w:rPr>
          <w:ins w:id="9765" w:author="Borja Gonzalez" w:date="2017-09-27T15:53:00Z"/>
        </w:rPr>
      </w:pPr>
    </w:p>
    <w:p w14:paraId="72F87158" w14:textId="1F011E51" w:rsidR="00FB41A1" w:rsidRDefault="00570BE9" w:rsidP="00CA79E4">
      <w:ins w:id="9766" w:author="Rodrigo García" w:date="2017-09-29T10:42:00Z">
        <w:r>
          <w:t xml:space="preserve">Como se pudo ver en el capítulo de pruebas, </w:t>
        </w:r>
      </w:ins>
      <w:ins w:id="9767" w:author="Borja Gonzalez" w:date="2017-09-27T16:01:00Z">
        <w:r w:rsidR="001F504E">
          <w:t xml:space="preserve">el proyecto ha cumplido </w:t>
        </w:r>
      </w:ins>
      <w:ins w:id="9768" w:author="Rodrigo García" w:date="2017-09-29T10:43:00Z">
        <w:r>
          <w:t xml:space="preserve">con </w:t>
        </w:r>
      </w:ins>
      <w:ins w:id="9769" w:author="Borja Gonzalez" w:date="2017-09-27T16:01:00Z">
        <w:r w:rsidR="001F504E">
          <w:t xml:space="preserve">todos los requisitos </w:t>
        </w:r>
        <w:del w:id="9770" w:author="Rodrigo García" w:date="2017-09-29T10:43:00Z">
          <w:r w:rsidR="001F504E" w:rsidDel="00570BE9">
            <w:delText>que se exigieron</w:delText>
          </w:r>
        </w:del>
      </w:ins>
      <w:ins w:id="9771" w:author="Rodrigo García" w:date="2017-09-29T10:43:00Z">
        <w:r>
          <w:t>solicitados</w:t>
        </w:r>
      </w:ins>
      <w:ins w:id="9772" w:author="Borja Gonzalez" w:date="2017-09-27T16:01:00Z">
        <w:r w:rsidR="001F504E">
          <w:t xml:space="preserve"> por el cliente. </w:t>
        </w:r>
      </w:ins>
      <w:ins w:id="9773" w:author="Rodrigo García" w:date="2017-09-29T10:43:00Z">
        <w:r>
          <w:t xml:space="preserve">En </w:t>
        </w:r>
        <w:commentRangeStart w:id="9774"/>
        <w:r>
          <w:t>resumen</w:t>
        </w:r>
        <w:commentRangeEnd w:id="9774"/>
        <w:r>
          <w:rPr>
            <w:rStyle w:val="Refdecomentario"/>
          </w:rPr>
          <w:commentReference w:id="9774"/>
        </w:r>
        <w:r>
          <w:t xml:space="preserve">: </w:t>
        </w:r>
      </w:ins>
    </w:p>
    <w:p w14:paraId="1F103E00" w14:textId="77777777" w:rsidR="0028714E" w:rsidRDefault="0028714E" w:rsidP="00CA79E4"/>
    <w:p w14:paraId="4D2741F1" w14:textId="239407ED" w:rsidR="0028714E" w:rsidRDefault="0028714E" w:rsidP="00CA79E4">
      <w:pPr>
        <w:rPr>
          <w:ins w:id="9775" w:author="Borja Gonzalez" w:date="2017-09-27T16:18:00Z"/>
        </w:rPr>
      </w:pPr>
      <w:r>
        <w:t xml:space="preserve">La aplicación web es capaz de comunicarse con un servidor que tiene acceso a una base de datos para solicitar o modificar datos en consecuencia a lo que solicite el cliente. </w:t>
      </w:r>
      <w:proofErr w:type="gramStart"/>
      <w:r>
        <w:t>Además</w:t>
      </w:r>
      <w:proofErr w:type="gramEnd"/>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9776" w:author="Borja Gonzalez" w:date="2017-09-27T16:18:00Z"/>
        </w:rPr>
      </w:pPr>
    </w:p>
    <w:p w14:paraId="1DA289A3" w14:textId="6852AED9" w:rsidR="001F504E" w:rsidRDefault="00570BE9" w:rsidP="00CA79E4">
      <w:pPr>
        <w:rPr>
          <w:ins w:id="9777" w:author="Borja Gonzalez" w:date="2017-09-27T16:27:00Z"/>
        </w:rPr>
      </w:pPr>
      <w:ins w:id="9778" w:author="Rodrigo García" w:date="2017-09-29T10:43:00Z">
        <w:r>
          <w:t>Además</w:t>
        </w:r>
      </w:ins>
      <w:ins w:id="9779" w:author="Rodrigo García" w:date="2017-09-29T10:44:00Z">
        <w:r>
          <w:t>, durante el desarrollo del trabajo se ha expuesto la aplicación web a</w:t>
        </w:r>
      </w:ins>
      <w:ins w:id="9780" w:author="Borja Gonzalez" w:date="2017-09-27T16:18:00Z">
        <w:del w:id="9781" w:author="Rodrigo García" w:date="2017-09-29T10:44:00Z">
          <w:r w:rsidR="00FB41A1" w:rsidDel="00570BE9">
            <w:delText>Una parte fundamental a lo</w:delText>
          </w:r>
        </w:del>
      </w:ins>
      <w:ins w:id="9782" w:author="Borja Gonzalez" w:date="2017-09-27T16:01:00Z">
        <w:del w:id="9783" w:author="Rodrigo García" w:date="2017-09-29T10:44:00Z">
          <w:r w:rsidR="001F504E" w:rsidDel="00570BE9">
            <w:delText xml:space="preserve"> largo del desarrollo del proyecto </w:delText>
          </w:r>
        </w:del>
      </w:ins>
      <w:ins w:id="9784" w:author="Borja Gonzalez" w:date="2017-09-27T16:18:00Z">
        <w:del w:id="9785" w:author="Rodrigo García" w:date="2017-09-29T10:44:00Z">
          <w:r w:rsidR="00FB41A1" w:rsidDel="00570BE9">
            <w:delText xml:space="preserve">ha sido </w:delText>
          </w:r>
        </w:del>
      </w:ins>
      <w:ins w:id="9786" w:author="Borja Gonzalez" w:date="2017-09-27T16:20:00Z">
        <w:del w:id="9787" w:author="Rodrigo García" w:date="2017-09-29T10:44:00Z">
          <w:r w:rsidR="00FB41A1" w:rsidDel="00570BE9">
            <w:delText xml:space="preserve">la </w:delText>
          </w:r>
        </w:del>
      </w:ins>
      <w:ins w:id="9788" w:author="Borja Gonzalez" w:date="2017-09-27T16:01:00Z">
        <w:del w:id="9789" w:author="Rodrigo García" w:date="2017-09-29T10:44:00Z">
          <w:r w:rsidR="001F504E" w:rsidDel="00570BE9">
            <w:delText>reuni</w:delText>
          </w:r>
        </w:del>
      </w:ins>
      <w:ins w:id="9790" w:author="Borja Gonzalez" w:date="2017-09-27T16:02:00Z">
        <w:del w:id="9791" w:author="Rodrigo García" w:date="2017-09-29T10:44:00Z">
          <w:r w:rsidR="001F504E" w:rsidDel="00570BE9">
            <w:delText>ón con</w:delText>
          </w:r>
        </w:del>
        <w:r w:rsidR="001F504E">
          <w:t xml:space="preserve"> fisioterapeutas </w:t>
        </w:r>
      </w:ins>
      <w:ins w:id="9792" w:author="Rodrigo García" w:date="2017-09-29T10:44:00Z">
        <w:r>
          <w:t xml:space="preserve">del Hospital de La Salle (un ejemplo de usuario final), </w:t>
        </w:r>
      </w:ins>
      <w:ins w:id="9793" w:author="Borja Gonzalez" w:date="2017-09-27T16:02:00Z">
        <w:r w:rsidR="001F504E">
          <w:t xml:space="preserve">que han transmitido </w:t>
        </w:r>
        <w:del w:id="9794" w:author="Rodrigo García" w:date="2017-09-29T10:45:00Z">
          <w:r w:rsidR="001F504E" w:rsidDel="00570BE9">
            <w:delText xml:space="preserve">que esta </w:delText>
          </w:r>
        </w:del>
      </w:ins>
      <w:ins w:id="9795" w:author="Borja Gonzalez" w:date="2017-09-27T16:03:00Z">
        <w:del w:id="9796" w:author="Rodrigo García" w:date="2017-09-29T10:45:00Z">
          <w:r w:rsidR="001F504E" w:rsidDel="00570BE9">
            <w:delText>aplicación tiene una</w:delText>
          </w:r>
        </w:del>
      </w:ins>
      <w:ins w:id="9797" w:author="Rodrigo García" w:date="2017-09-29T10:45:00Z">
        <w:r>
          <w:t>su satisfacción con el resultado y han resaltado que esta tiene una enorme</w:t>
        </w:r>
      </w:ins>
      <w:ins w:id="9798" w:author="Borja Gonzalez" w:date="2017-09-27T16:03:00Z">
        <w:r w:rsidR="001F504E">
          <w:t xml:space="preserve"> utilidad </w:t>
        </w:r>
        <w:del w:id="9799" w:author="Rodrigo García" w:date="2017-09-29T10:45:00Z">
          <w:r w:rsidR="001F504E" w:rsidDel="00570BE9">
            <w:delText xml:space="preserve">clara </w:delText>
          </w:r>
        </w:del>
        <w:r w:rsidR="001F504E">
          <w:t xml:space="preserve">a la hora </w:t>
        </w:r>
      </w:ins>
      <w:ins w:id="9800" w:author="Rodrigo García" w:date="2017-09-29T10:45:00Z">
        <w:r>
          <w:t xml:space="preserve">tanto </w:t>
        </w:r>
      </w:ins>
      <w:ins w:id="9801" w:author="Borja Gonzalez" w:date="2017-09-27T16:03:00Z">
        <w:r w:rsidR="001F504E">
          <w:t>de tratar pacientes con problemas cervicales</w:t>
        </w:r>
      </w:ins>
      <w:ins w:id="9802" w:author="Rodrigo García" w:date="2017-09-29T10:45:00Z">
        <w:r>
          <w:t xml:space="preserve"> como de realizar un análisis de datos para estudios clínicos. A consecuencia de esto, la aplicaci</w:t>
        </w:r>
      </w:ins>
      <w:ins w:id="9803" w:author="Rodrigo García" w:date="2017-09-29T10:46:00Z">
        <w:r>
          <w:t>ón acabará siendo utilizada en el hospital antes nombrado, integrándose con el flujo de trabajo del equipo de fisioterapia</w:t>
        </w:r>
      </w:ins>
      <w:ins w:id="9804" w:author="Borja Gonzalez" w:date="2017-09-27T16:03:00Z">
        <w:r w:rsidR="001F504E">
          <w:t>. En</w:t>
        </w:r>
      </w:ins>
      <w:ins w:id="9805" w:author="Rodrigo García" w:date="2017-09-29T10:47:00Z">
        <w:r>
          <w:t xml:space="preserve"> línea con esto</w:t>
        </w:r>
      </w:ins>
      <w:ins w:id="9806" w:author="Borja Gonzalez" w:date="2017-09-27T16:03:00Z">
        <w:del w:id="9807" w:author="Rodrigo García" w:date="2017-09-29T10:47:00Z">
          <w:r w:rsidR="001F504E" w:rsidDel="00570BE9">
            <w:delText xml:space="preserve"> adición</w:delText>
          </w:r>
        </w:del>
        <w:r w:rsidR="001F504E">
          <w:t xml:space="preserve">, los fisioterapeutas </w:t>
        </w:r>
      </w:ins>
      <w:ins w:id="9808" w:author="Borja Gonzalez" w:date="2017-09-27T16:04:00Z">
        <w:r w:rsidR="001F504E">
          <w:t xml:space="preserve">hicieron algunas sugerencias para mejorar la </w:t>
        </w:r>
      </w:ins>
      <w:ins w:id="9809" w:author="Borja Gonzalez" w:date="2017-09-27T16:05:00Z">
        <w:r w:rsidR="001F504E">
          <w:t>aplicación</w:t>
        </w:r>
      </w:ins>
      <w:ins w:id="9810" w:author="Borja Gonzalez" w:date="2017-09-27T16:04:00Z">
        <w:r w:rsidR="001F504E">
          <w:t xml:space="preserve"> web</w:t>
        </w:r>
      </w:ins>
      <w:ins w:id="9811" w:author="Borja Gonzalez" w:date="2017-09-27T16:05:00Z">
        <w:r w:rsidR="006A2331">
          <w:t>,</w:t>
        </w:r>
      </w:ins>
      <w:ins w:id="9812" w:author="Rodrigo García" w:date="2017-09-29T10:47:00Z">
        <w:r>
          <w:t xml:space="preserve"> algunas de las cuales </w:t>
        </w:r>
        <w:r>
          <w:lastRenderedPageBreak/>
          <w:t>se implementaron en un tiempo muy breve, debido al escaso coste en tiempo de desarrollo de las mismas. Otras, sin embargo, se dejaron para m</w:t>
        </w:r>
      </w:ins>
      <w:ins w:id="9813" w:author="Rodrigo García" w:date="2017-09-29T10:48:00Z">
        <w:r>
          <w:t>ás adelante, convirtiéndose posibles desarrollos futuros</w:t>
        </w:r>
      </w:ins>
      <w:ins w:id="9814" w:author="Borja Gonzalez" w:date="2017-09-27T16:05:00Z">
        <w:del w:id="9815" w:author="Rodrigo García" w:date="2017-09-29T10:48:00Z">
          <w:r w:rsidR="006A2331" w:rsidDel="00570BE9">
            <w:delText xml:space="preserve"> y teniendo en cuenta </w:delText>
          </w:r>
        </w:del>
      </w:ins>
      <w:ins w:id="9816" w:author="Borja Gonzalez" w:date="2017-09-27T16:06:00Z">
        <w:del w:id="9817" w:author="Rodrigo García" w:date="2017-09-29T10:48:00Z">
          <w:r w:rsidR="006A2331" w:rsidDel="00570BE9">
            <w:delText>la viabilidad tecnol</w:delText>
          </w:r>
        </w:del>
      </w:ins>
      <w:ins w:id="9818" w:author="Borja Gonzalez" w:date="2017-09-27T16:07:00Z">
        <w:del w:id="9819"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9820" w:author="Borja Gonzalez" w:date="2017-09-27T16:27:00Z"/>
        </w:rPr>
      </w:pPr>
    </w:p>
    <w:p w14:paraId="4CF7F01F" w14:textId="45C265FA" w:rsidR="00D26C47" w:rsidRDefault="00D26C47" w:rsidP="00CA79E4">
      <w:pPr>
        <w:rPr>
          <w:ins w:id="9821" w:author="Borja Gonzalez" w:date="2017-09-27T16:30:00Z"/>
        </w:rPr>
      </w:pPr>
      <w:ins w:id="9822" w:author="Borja Gonzalez" w:date="2017-09-27T16:27:00Z">
        <w:r>
          <w:t>Por último</w:t>
        </w:r>
      </w:ins>
      <w:ins w:id="9823" w:author="Rodrigo García" w:date="2017-09-29T10:48:00Z">
        <w:r w:rsidR="00570BE9">
          <w:t>,</w:t>
        </w:r>
      </w:ins>
      <w:ins w:id="9824" w:author="Borja Gonzalez" w:date="2017-09-27T16:27:00Z">
        <w:r>
          <w:t xml:space="preserve"> cabe mencionar que la aplicación web desarrollada es de fácil uso y no es necesario que el usuario (probablemente un fisioterapeuta) tenga conocimientos </w:t>
        </w:r>
      </w:ins>
      <w:ins w:id="9825" w:author="Borja Gonzalez" w:date="2017-09-27T16:28:00Z">
        <w:r>
          <w:t>específicos</w:t>
        </w:r>
      </w:ins>
      <w:ins w:id="9826" w:author="Borja Gonzalez" w:date="2017-09-27T16:27:00Z">
        <w:r>
          <w:t xml:space="preserve"> </w:t>
        </w:r>
      </w:ins>
      <w:ins w:id="9827" w:author="Borja Gonzalez" w:date="2017-09-27T16:28:00Z">
        <w:r>
          <w:t>sobre las tecnologías utilizadas en este proyecto.</w:t>
        </w:r>
      </w:ins>
    </w:p>
    <w:p w14:paraId="5B5B3C6C" w14:textId="77777777" w:rsidR="00D26C47" w:rsidRDefault="00D26C47" w:rsidP="00CA79E4">
      <w:pPr>
        <w:rPr>
          <w:ins w:id="9828" w:author="Borja Gonzalez" w:date="2017-09-27T16:30:00Z"/>
        </w:rPr>
      </w:pPr>
    </w:p>
    <w:p w14:paraId="5629D7D8" w14:textId="1E4A66CB" w:rsidR="00D26C47" w:rsidRDefault="00D26C47" w:rsidP="00CA79E4">
      <w:pPr>
        <w:pStyle w:val="Ttulo2"/>
        <w:rPr>
          <w:ins w:id="9829" w:author="Borja Gonzalez" w:date="2017-09-27T16:31:00Z"/>
        </w:rPr>
      </w:pPr>
      <w:bookmarkStart w:id="9830" w:name="_Toc494476039"/>
      <w:bookmarkStart w:id="9831" w:name="_Toc494496088"/>
      <w:ins w:id="9832" w:author="Borja Gonzalez" w:date="2017-09-27T16:30:00Z">
        <w:r>
          <w:t>6.2. Conclusiones</w:t>
        </w:r>
      </w:ins>
      <w:bookmarkEnd w:id="9830"/>
      <w:bookmarkEnd w:id="9831"/>
    </w:p>
    <w:p w14:paraId="27562DC0" w14:textId="77777777" w:rsidR="00D26C47" w:rsidRDefault="00D26C47" w:rsidP="00CA79E4">
      <w:pPr>
        <w:rPr>
          <w:ins w:id="9833" w:author="Borja Gonzalez" w:date="2017-09-27T16:31:00Z"/>
        </w:rPr>
      </w:pPr>
    </w:p>
    <w:p w14:paraId="3025D47A" w14:textId="0BD6B5D4" w:rsidR="00D26C47" w:rsidRDefault="00D26C47" w:rsidP="00CA79E4">
      <w:pPr>
        <w:rPr>
          <w:ins w:id="9834" w:author="Borja Gonzalez" w:date="2017-09-27T16:39:00Z"/>
        </w:rPr>
      </w:pPr>
      <w:ins w:id="9835" w:author="Borja Gonzalez" w:date="2017-09-27T16:31:00Z">
        <w:r>
          <w:t xml:space="preserve">Al implementar este trabajo </w:t>
        </w:r>
      </w:ins>
      <w:ins w:id="9836" w:author="Borja Gonzalez" w:date="2017-09-27T16:32:00Z">
        <w:r>
          <w:t>he conseguido reforzar conocimientos aprendidos a lo largo de la carrera. En especial</w:t>
        </w:r>
      </w:ins>
      <w:ins w:id="9837" w:author="Borja Gonzalez" w:date="2017-09-27T16:43:00Z">
        <w:r w:rsidR="00FF4EF1">
          <w:t xml:space="preserve"> en</w:t>
        </w:r>
      </w:ins>
      <w:ins w:id="9838" w:author="Borja Gonzalez" w:date="2017-09-27T16:32:00Z">
        <w:r>
          <w:t xml:space="preserve"> el desarrollo de plataformas we</w:t>
        </w:r>
        <w:r w:rsidR="00E142DF">
          <w:t>b, el manejo de bases de datos,</w:t>
        </w:r>
        <w:r>
          <w:t xml:space="preserve"> la implementaci</w:t>
        </w:r>
      </w:ins>
      <w:ins w:id="9839" w:author="Borja Gonzalez" w:date="2017-09-27T16:33:00Z">
        <w:r>
          <w:t xml:space="preserve">ón de un servidor con </w:t>
        </w:r>
        <w:del w:id="9840" w:author="Rodrigo García" w:date="2017-09-29T10:48:00Z">
          <w:r w:rsidDel="00570BE9">
            <w:delText>una</w:delText>
          </w:r>
        </w:del>
      </w:ins>
      <w:ins w:id="9841" w:author="Rodrigo García" w:date="2017-09-29T10:48:00Z">
        <w:r w:rsidR="00570BE9">
          <w:t>su</w:t>
        </w:r>
      </w:ins>
      <w:ins w:id="9842" w:author="Borja Gonzalez" w:date="2017-09-27T16:33:00Z">
        <w:r>
          <w:t xml:space="preserve"> lógica </w:t>
        </w:r>
      </w:ins>
      <w:ins w:id="9843" w:author="Borja Gonzalez" w:date="2017-09-27T17:16:00Z">
        <w:del w:id="9844" w:author="Rodrigo García" w:date="2017-09-29T10:48:00Z">
          <w:r w:rsidR="00E142DF" w:rsidDel="00570BE9">
            <w:delText>propia</w:delText>
          </w:r>
        </w:del>
      </w:ins>
      <w:ins w:id="9845" w:author="Rodrigo García" w:date="2017-09-29T10:48:00Z">
        <w:r w:rsidR="00570BE9">
          <w:t>de negocio</w:t>
        </w:r>
      </w:ins>
      <w:ins w:id="9846" w:author="Borja Gonzalez" w:date="2017-09-27T17:16:00Z">
        <w:r w:rsidR="00E142DF">
          <w:t xml:space="preserve">, </w:t>
        </w:r>
      </w:ins>
      <w:ins w:id="9847" w:author="Borja Gonzalez" w:date="2017-09-27T17:17:00Z">
        <w:r w:rsidR="00E142DF">
          <w:t>el uso de sockets para establecer una comunicación bidireccional</w:t>
        </w:r>
      </w:ins>
      <w:ins w:id="9848" w:author="Borja Gonzalez" w:date="2017-09-27T17:19:00Z">
        <w:r w:rsidR="00E142DF">
          <w:t xml:space="preserve"> y</w:t>
        </w:r>
      </w:ins>
      <w:ins w:id="9849" w:author="Borja Gonzalez" w:date="2017-09-27T17:18:00Z">
        <w:r w:rsidR="00E142DF">
          <w:t xml:space="preserve"> la integración de librerías para añadir </w:t>
        </w:r>
      </w:ins>
      <w:ins w:id="9850" w:author="Rodrigo García" w:date="2017-09-29T10:48:00Z">
        <w:r w:rsidR="00570BE9">
          <w:t xml:space="preserve">la </w:t>
        </w:r>
      </w:ins>
      <w:ins w:id="9851" w:author="Borja Gonzalez" w:date="2017-09-27T17:18:00Z">
        <w:r w:rsidR="00E142DF">
          <w:t>funcionalida</w:t>
        </w:r>
        <w:r w:rsidR="003320BE">
          <w:t xml:space="preserve">d </w:t>
        </w:r>
        <w:del w:id="9852" w:author="Rodrigo García" w:date="2017-09-29T10:48:00Z">
          <w:r w:rsidR="003320BE" w:rsidDel="00570BE9">
            <w:delText>que se</w:delText>
          </w:r>
          <w:r w:rsidR="00E142DF" w:rsidDel="00570BE9">
            <w:delText xml:space="preserve"> requerir</w:delText>
          </w:r>
        </w:del>
      </w:ins>
      <w:ins w:id="9853" w:author="Rodrigo García" w:date="2017-09-29T10:48:00Z">
        <w:r w:rsidR="00570BE9">
          <w:t>necesaria para cumplir</w:t>
        </w:r>
      </w:ins>
      <w:ins w:id="9854" w:author="Borja Gonzalez" w:date="2017-09-27T17:18:00Z">
        <w:r w:rsidR="00E142DF">
          <w:t xml:space="preserve"> en los requisitos</w:t>
        </w:r>
      </w:ins>
      <w:ins w:id="9855" w:author="Borja Gonzalez" w:date="2017-09-27T17:19:00Z">
        <w:r w:rsidR="00E142DF">
          <w:t>.</w:t>
        </w:r>
      </w:ins>
    </w:p>
    <w:p w14:paraId="745082BE" w14:textId="77777777" w:rsidR="00FF4EF1" w:rsidRDefault="00FF4EF1" w:rsidP="00CA79E4">
      <w:pPr>
        <w:rPr>
          <w:ins w:id="9856" w:author="Borja Gonzalez" w:date="2017-09-27T16:39:00Z"/>
        </w:rPr>
      </w:pPr>
    </w:p>
    <w:p w14:paraId="4FB4ABBB" w14:textId="3ED57D7A" w:rsidR="00FF4EF1" w:rsidRDefault="00FF4EF1" w:rsidP="00CA79E4">
      <w:pPr>
        <w:rPr>
          <w:ins w:id="9857" w:author="Borja Gonzalez" w:date="2017-09-27T16:34:00Z"/>
        </w:rPr>
      </w:pPr>
      <w:ins w:id="9858" w:author="Borja Gonzalez" w:date="2017-09-27T16:39:00Z">
        <w:r>
          <w:t xml:space="preserve">Otra cuestión que merece mención es el proceso de investigación conjunto entre mi tutor y yo para encontrar las tecnologías adecuadas </w:t>
        </w:r>
      </w:ins>
      <w:ins w:id="9859" w:author="Borja Gonzalez" w:date="2017-09-27T16:40:00Z">
        <w:r>
          <w:t>que se ajustasen a las necesidades y requisitos del proyecto. Para m</w:t>
        </w:r>
      </w:ins>
      <w:ins w:id="9860" w:author="Borja Gonzalez" w:date="2017-09-27T16:41:00Z">
        <w:r>
          <w:t xml:space="preserve">í, la capacidad </w:t>
        </w:r>
        <w:del w:id="9861" w:author="Rodrigo García" w:date="2017-09-29T10:49:00Z">
          <w:r w:rsidDel="00570BE9">
            <w:delText>de investigación</w:delText>
          </w:r>
        </w:del>
      </w:ins>
      <w:ins w:id="9862" w:author="Rodrigo García" w:date="2017-09-29T10:49:00Z">
        <w:r w:rsidR="00570BE9">
          <w:t>para llevar a cabo esta tarea con éxito</w:t>
        </w:r>
      </w:ins>
      <w:ins w:id="9863" w:author="Borja Gonzalez" w:date="2017-09-27T16:41:00Z">
        <w:del w:id="9864" w:author="Rodrigo García" w:date="2017-09-29T10:49:00Z">
          <w:r w:rsidDel="00570BE9">
            <w:delText>,</w:delText>
          </w:r>
        </w:del>
        <w:r>
          <w:t xml:space="preserve"> es una cualidad fundamental que debe adquirir cualquie</w:t>
        </w:r>
      </w:ins>
      <w:ins w:id="9865" w:author="Borja Gonzalez" w:date="2017-09-27T16:42:00Z">
        <w:r>
          <w:t xml:space="preserve">r ingeniero, </w:t>
        </w:r>
        <w:del w:id="9866" w:author="Rodrigo García" w:date="2017-09-29T10:49:00Z">
          <w:r w:rsidDel="003658C0">
            <w:delText>ya que un ingeniero es tremendamente valorado por</w:delText>
          </w:r>
        </w:del>
      </w:ins>
      <w:ins w:id="9867" w:author="Rodrigo García" w:date="2017-09-29T10:49:00Z">
        <w:r w:rsidR="003658C0">
          <w:t>pues en el mundo laboral se valora</w:t>
        </w:r>
      </w:ins>
      <w:ins w:id="9868" w:author="Borja Gonzalez" w:date="2017-09-27T16:42:00Z">
        <w:r>
          <w:t xml:space="preserve"> su capacidad de afrontar los problemas, independientemente </w:t>
        </w:r>
        <w:del w:id="9869" w:author="Rodrigo García" w:date="2017-09-29T10:49:00Z">
          <w:r w:rsidDel="003658C0">
            <w:delText xml:space="preserve">de los </w:delText>
          </w:r>
        </w:del>
      </w:ins>
      <w:ins w:id="9870" w:author="Borja Gonzalez" w:date="2017-09-27T16:43:00Z">
        <w:del w:id="9871" w:author="Rodrigo García" w:date="2017-09-29T10:49:00Z">
          <w:r w:rsidDel="003658C0">
            <w:delText>conocimientos</w:delText>
          </w:r>
        </w:del>
      </w:ins>
      <w:ins w:id="9872" w:author="Borja Gonzalez" w:date="2017-09-27T16:42:00Z">
        <w:del w:id="9873" w:author="Rodrigo García" w:date="2017-09-29T10:49:00Z">
          <w:r w:rsidDel="003658C0">
            <w:delText xml:space="preserve"> que pueda tener el ingeniero sobre el problema presentado.</w:delText>
          </w:r>
        </w:del>
      </w:ins>
      <w:ins w:id="9874" w:author="Rodrigo García" w:date="2017-09-29T10:49:00Z">
        <w:r w:rsidR="003658C0">
          <w:t xml:space="preserve">de si se </w:t>
        </w:r>
      </w:ins>
      <w:ins w:id="9875" w:author="Rodrigo García" w:date="2017-09-29T10:50:00Z">
        <w:r w:rsidR="003658C0">
          <w:t>poseían</w:t>
        </w:r>
      </w:ins>
      <w:ins w:id="9876" w:author="Rodrigo García" w:date="2017-09-29T10:49:00Z">
        <w:r w:rsidR="003658C0">
          <w:t xml:space="preserve"> de antemano los conocimientos necesarios o si estos debieron </w:t>
        </w:r>
      </w:ins>
      <w:ins w:id="9877" w:author="Rodrigo García" w:date="2017-09-29T10:50:00Z">
        <w:r w:rsidR="003658C0">
          <w:t>adquiriste</w:t>
        </w:r>
      </w:ins>
      <w:ins w:id="9878" w:author="Rodrigo García" w:date="2017-09-29T10:49:00Z">
        <w:r w:rsidR="003658C0">
          <w:t xml:space="preserve"> durante el desarrollo.</w:t>
        </w:r>
      </w:ins>
    </w:p>
    <w:p w14:paraId="5017B602" w14:textId="77777777" w:rsidR="00D26C47" w:rsidRDefault="00D26C47" w:rsidP="00CA79E4">
      <w:pPr>
        <w:rPr>
          <w:ins w:id="9879" w:author="Borja Gonzalez" w:date="2017-09-27T16:34:00Z"/>
        </w:rPr>
      </w:pPr>
    </w:p>
    <w:p w14:paraId="38AE4C82" w14:textId="48A656A7" w:rsidR="00D26C47" w:rsidRPr="00D26C47" w:rsidRDefault="00D26C47" w:rsidP="00CA79E4">
      <w:pPr>
        <w:rPr>
          <w:ins w:id="9880" w:author="Borja Gonzalez" w:date="2017-09-27T16:29:00Z"/>
        </w:rPr>
      </w:pPr>
      <w:ins w:id="9881" w:author="Borja Gonzalez" w:date="2017-09-27T16:34:00Z">
        <w:r>
          <w:t xml:space="preserve">Como he mencionado antes, durante el desarrollo de la aplicación me he reunido con el cliente y juntos hemos trabajado para crear un proyecto real. Este hecho es de </w:t>
        </w:r>
      </w:ins>
      <w:ins w:id="9882" w:author="Borja Gonzalez" w:date="2017-09-27T16:35:00Z">
        <w:r w:rsidR="00FF4EF1">
          <w:t xml:space="preserve">una </w:t>
        </w:r>
      </w:ins>
      <w:ins w:id="9883" w:author="Borja Gonzalez" w:date="2017-09-27T16:36:00Z">
        <w:r w:rsidR="00FF4EF1">
          <w:t>importancia</w:t>
        </w:r>
      </w:ins>
      <w:ins w:id="9884" w:author="Borja Gonzalez" w:date="2017-09-27T16:35:00Z">
        <w:r w:rsidR="00FF4EF1">
          <w:t xml:space="preserve"> </w:t>
        </w:r>
      </w:ins>
      <w:ins w:id="9885" w:author="Borja Gonzalez" w:date="2017-09-27T16:36:00Z">
        <w:r w:rsidR="00FF4EF1">
          <w:t>fundamental</w:t>
        </w:r>
      </w:ins>
      <w:ins w:id="9886" w:author="Borja Gonzalez" w:date="2017-09-27T16:37:00Z">
        <w:r w:rsidR="00FF4EF1">
          <w:t>,</w:t>
        </w:r>
      </w:ins>
      <w:ins w:id="9887" w:author="Borja Gonzalez" w:date="2017-09-27T16:36:00Z">
        <w:r w:rsidR="00FF4EF1">
          <w:t xml:space="preserve"> ya que me ha enseñado a trabajar con distintas personas para alcanzar unos objetivos</w:t>
        </w:r>
        <w:del w:id="9888" w:author="Rodrigo García" w:date="2017-09-29T10:50:00Z">
          <w:r w:rsidR="00FF4EF1" w:rsidDel="003658C0">
            <w:delText xml:space="preserve"> reales de un cliente</w:delText>
          </w:r>
        </w:del>
      </w:ins>
      <w:ins w:id="9889" w:author="Rodrigo García" w:date="2017-09-29T10:50:00Z">
        <w:r w:rsidR="003658C0">
          <w:t xml:space="preserve"> concretos</w:t>
        </w:r>
      </w:ins>
      <w:ins w:id="9890" w:author="Borja Gonzalez" w:date="2017-09-27T16:36:00Z">
        <w:r w:rsidR="00FF4EF1">
          <w:t>, algo que ocurre constantemente en el mundo laboral y que de alguna forma complementa a mi formaci</w:t>
        </w:r>
      </w:ins>
      <w:ins w:id="9891" w:author="Borja Gonzalez" w:date="2017-09-27T16:37:00Z">
        <w:r w:rsidR="00FF4EF1">
          <w:t>ón para introducirme a los procesos de una empresa a la hora de desarrollar un producto.</w:t>
        </w:r>
      </w:ins>
    </w:p>
    <w:p w14:paraId="058449B4" w14:textId="77777777" w:rsidR="00D26C47" w:rsidRDefault="00D26C47" w:rsidP="00CA79E4">
      <w:pPr>
        <w:rPr>
          <w:ins w:id="9892" w:author="Borja Gonzalez" w:date="2017-09-27T16:29:00Z"/>
        </w:rPr>
      </w:pPr>
    </w:p>
    <w:p w14:paraId="3F0C2CC6" w14:textId="65F0CEBA" w:rsidR="00D26C47" w:rsidRDefault="00D26C47" w:rsidP="00CA79E4">
      <w:pPr>
        <w:pStyle w:val="Ttulo2"/>
        <w:rPr>
          <w:ins w:id="9893" w:author="Borja Gonzalez" w:date="2017-09-27T16:30:00Z"/>
        </w:rPr>
      </w:pPr>
      <w:bookmarkStart w:id="9894" w:name="_Toc494476040"/>
      <w:bookmarkStart w:id="9895" w:name="_Toc494496089"/>
      <w:ins w:id="9896" w:author="Borja Gonzalez" w:date="2017-09-27T16:29:00Z">
        <w:r>
          <w:t xml:space="preserve">6.3. </w:t>
        </w:r>
      </w:ins>
      <w:ins w:id="9897" w:author="Borja Gonzalez" w:date="2017-09-27T16:44:00Z">
        <w:r w:rsidR="00FF4EF1">
          <w:t xml:space="preserve">Líneas de </w:t>
        </w:r>
      </w:ins>
      <w:ins w:id="9898" w:author="Borja Gonzalez" w:date="2017-09-27T16:29:00Z">
        <w:r w:rsidR="00FF4EF1">
          <w:t>trabajo futuras</w:t>
        </w:r>
      </w:ins>
      <w:bookmarkEnd w:id="9894"/>
      <w:bookmarkEnd w:id="9895"/>
    </w:p>
    <w:p w14:paraId="1726799E" w14:textId="77777777" w:rsidR="00D26C47" w:rsidRDefault="00D26C47" w:rsidP="00CA79E4">
      <w:pPr>
        <w:rPr>
          <w:ins w:id="9899" w:author="Borja Gonzalez" w:date="2017-09-27T16:44:00Z"/>
        </w:rPr>
      </w:pPr>
    </w:p>
    <w:p w14:paraId="6237A630" w14:textId="4A3912C6" w:rsidR="00FF4EF1" w:rsidRDefault="00FF4EF1" w:rsidP="00CA79E4">
      <w:pPr>
        <w:rPr>
          <w:ins w:id="9900" w:author="Borja Gonzalez" w:date="2017-09-27T16:45:00Z"/>
        </w:rPr>
      </w:pPr>
      <w:ins w:id="9901" w:author="Borja Gonzalez" w:date="2017-09-27T16:45:00Z">
        <w:r>
          <w:t xml:space="preserve">A lo largo del desarrollo de este proyecto, </w:t>
        </w:r>
        <w:del w:id="9902" w:author="Rodrigo García" w:date="2017-09-29T10:51:00Z">
          <w:r w:rsidDel="003658C0">
            <w:delText>el desarrollador se plantea distintas rutas que puede coger</w:delText>
          </w:r>
        </w:del>
      </w:ins>
      <w:ins w:id="9903" w:author="Rodrigo García" w:date="2017-09-29T10:51:00Z">
        <w:r w:rsidR="003658C0">
          <w:t>se han planteado diferentes rutas que se podrían seguir</w:t>
        </w:r>
      </w:ins>
      <w:ins w:id="9904" w:author="Borja Gonzalez" w:date="2017-09-27T16:45:00Z">
        <w:r>
          <w:t xml:space="preserve"> para mejorar el proyecto realizado, pero </w:t>
        </w:r>
      </w:ins>
      <w:ins w:id="9905" w:author="Rodrigo García" w:date="2017-09-29T10:51:00Z">
        <w:r w:rsidR="003658C0">
          <w:t xml:space="preserve">que </w:t>
        </w:r>
      </w:ins>
      <w:ins w:id="9906" w:author="Borja Gonzalez" w:date="2017-09-27T16:45:00Z">
        <w:r>
          <w:t xml:space="preserve">por limitaciones </w:t>
        </w:r>
        <w:del w:id="9907" w:author="Rodrigo García" w:date="2017-09-29T10:51:00Z">
          <w:r w:rsidDel="003658C0">
            <w:delText>temporales</w:delText>
          </w:r>
        </w:del>
      </w:ins>
      <w:ins w:id="9908" w:author="Rodrigo García" w:date="2017-09-29T10:51:00Z">
        <w:r w:rsidR="003658C0">
          <w:t>de tiempo y recursos</w:t>
        </w:r>
      </w:ins>
      <w:ins w:id="9909" w:author="Borja Gonzalez" w:date="2017-09-27T16:45:00Z">
        <w:r>
          <w:t xml:space="preserve"> no ha</w:t>
        </w:r>
        <w:del w:id="9910" w:author="Rodrigo García" w:date="2017-09-29T10:51:00Z">
          <w:r w:rsidDel="003658C0">
            <w:delText xml:space="preserve"> </w:delText>
          </w:r>
        </w:del>
      </w:ins>
      <w:ins w:id="9911" w:author="Rodrigo García" w:date="2017-09-29T10:51:00Z">
        <w:r w:rsidR="003658C0">
          <w:t>n podido implementarse en el trabajo presentado</w:t>
        </w:r>
      </w:ins>
      <w:ins w:id="9912" w:author="Borja Gonzalez" w:date="2017-09-27T16:45:00Z">
        <w:del w:id="9913" w:author="Rodrigo García" w:date="2017-09-29T10:51:00Z">
          <w:r w:rsidDel="003658C0">
            <w:delText>sido capaz de implementar</w:delText>
          </w:r>
        </w:del>
        <w:r>
          <w:t>.</w:t>
        </w:r>
      </w:ins>
    </w:p>
    <w:p w14:paraId="78496A13" w14:textId="77777777" w:rsidR="00FF4EF1" w:rsidRDefault="00FF4EF1" w:rsidP="00CA79E4">
      <w:pPr>
        <w:rPr>
          <w:ins w:id="9914" w:author="Borja Gonzalez" w:date="2017-09-27T16:46:00Z"/>
        </w:rPr>
      </w:pPr>
    </w:p>
    <w:p w14:paraId="03036299" w14:textId="4144DE55" w:rsidR="00FF4EF1" w:rsidRDefault="00E93DF6" w:rsidP="00CA79E4">
      <w:pPr>
        <w:rPr>
          <w:ins w:id="9915" w:author="Borja Gonzalez" w:date="2017-09-27T16:57:00Z"/>
        </w:rPr>
      </w:pPr>
      <w:ins w:id="9916" w:author="Borja Gonzalez" w:date="2017-09-27T16:46:00Z">
        <w:r>
          <w:t xml:space="preserve">Como ya </w:t>
        </w:r>
        <w:del w:id="9917" w:author="Rodrigo García" w:date="2017-09-29T10:51:00Z">
          <w:r w:rsidDel="003658C0">
            <w:delText>hemos visto</w:delText>
          </w:r>
        </w:del>
      </w:ins>
      <w:ins w:id="9918" w:author="Rodrigo García" w:date="2017-09-29T10:51:00Z">
        <w:r w:rsidR="003658C0">
          <w:t>se ha explicado</w:t>
        </w:r>
      </w:ins>
      <w:ins w:id="9919" w:author="Borja Gonzalez" w:date="2017-09-27T16:46:00Z">
        <w:r>
          <w:t xml:space="preserve">, la </w:t>
        </w:r>
      </w:ins>
      <w:ins w:id="9920" w:author="Borja Gonzalez" w:date="2017-09-27T16:47:00Z">
        <w:r>
          <w:t>aplicación web obtiene sus datos de movimiento de</w:t>
        </w:r>
        <w:del w:id="9921" w:author="Rodrigo García" w:date="2017-09-29T10:51:00Z">
          <w:r w:rsidDel="003658C0">
            <w:delText xml:space="preserve"> e</w:delText>
          </w:r>
        </w:del>
        <w:r>
          <w:t>l dispositivo Werium Basic Pro. Éste dispositivo</w:t>
        </w:r>
        <w:del w:id="9922" w:author="Rodrigo García" w:date="2017-09-29T10:52:00Z">
          <w:r w:rsidDel="003658C0">
            <w:delText>, a parte d</w:delText>
          </w:r>
        </w:del>
      </w:ins>
      <w:ins w:id="9923" w:author="Rodrigo García" w:date="2017-09-29T10:52:00Z">
        <w:r w:rsidR="003658C0">
          <w:t xml:space="preserve"> no solo puede</w:t>
        </w:r>
      </w:ins>
      <w:ins w:id="9924" w:author="Borja Gonzalez" w:date="2017-09-27T16:47:00Z">
        <w:del w:id="9925" w:author="Rodrigo García" w:date="2017-09-29T10:52:00Z">
          <w:r w:rsidDel="003658C0">
            <w:delText>e</w:delText>
          </w:r>
        </w:del>
        <w:r>
          <w:t xml:space="preserve"> medir el rango de movimiento cervical, </w:t>
        </w:r>
      </w:ins>
      <w:ins w:id="9926" w:author="Rodrigo García" w:date="2017-09-29T10:52:00Z">
        <w:r w:rsidR="003658C0">
          <w:t xml:space="preserve">sino que </w:t>
        </w:r>
      </w:ins>
      <w:ins w:id="9927" w:author="Borja Gonzalez" w:date="2017-09-27T16:47:00Z">
        <w:r>
          <w:t xml:space="preserve">es capaz de medir rangos de movimiento de todas las extremidades del cuerpo, por lo que es posible </w:t>
        </w:r>
        <w:del w:id="9928" w:author="Rodrigo García" w:date="2017-09-29T10:52:00Z">
          <w:r w:rsidDel="003658C0">
            <w:delText xml:space="preserve">introducir </w:delText>
          </w:r>
        </w:del>
      </w:ins>
      <w:ins w:id="9929" w:author="Rodrigo García" w:date="2017-09-29T10:52:00Z">
        <w:r w:rsidR="003658C0">
          <w:t xml:space="preserve">utilizarlo para recoger </w:t>
        </w:r>
      </w:ins>
      <w:ins w:id="9930" w:author="Borja Gonzalez" w:date="2017-09-27T16:47:00Z">
        <w:r>
          <w:t>datos de otros m</w:t>
        </w:r>
      </w:ins>
      <w:ins w:id="9931" w:author="Borja Gonzalez" w:date="2017-09-27T16:49:00Z">
        <w:r>
          <w:t xml:space="preserve">ovimientos y así poder evaluar </w:t>
        </w:r>
        <w:del w:id="9932" w:author="Rodrigo García" w:date="2017-09-29T10:52:00Z">
          <w:r w:rsidDel="003658C0">
            <w:delText>a pacient</w:delText>
          </w:r>
          <w:r w:rsidR="008024E4" w:rsidDel="003658C0">
            <w:delText>es en otros rangos</w:delText>
          </w:r>
        </w:del>
      </w:ins>
      <w:ins w:id="9933" w:author="Borja Gonzalez" w:date="2017-09-27T16:53:00Z">
        <w:del w:id="9934" w:author="Rodrigo García" w:date="2017-09-29T10:52:00Z">
          <w:r w:rsidDel="003658C0">
            <w:delText>,</w:delText>
          </w:r>
        </w:del>
      </w:ins>
      <w:ins w:id="9935" w:author="Borja Gonzalez" w:date="2017-09-27T16:56:00Z">
        <w:del w:id="9936" w:author="Rodrigo García" w:date="2017-09-29T10:52:00Z">
          <w:r w:rsidR="008024E4" w:rsidDel="003658C0">
            <w:delText xml:space="preserve"> </w:delText>
          </w:r>
        </w:del>
      </w:ins>
      <w:ins w:id="9937" w:author="Borja Gonzalez" w:date="2017-09-27T16:49:00Z">
        <w:del w:id="9938" w:author="Rodrigo García" w:date="2017-09-29T10:52:00Z">
          <w:r w:rsidDel="003658C0">
            <w:delText>a parte del cervical</w:delText>
          </w:r>
        </w:del>
      </w:ins>
      <w:ins w:id="9939" w:author="Rodrigo García" w:date="2017-09-29T10:52:00Z">
        <w:r w:rsidR="003658C0">
          <w:t>diferentes situaciones y dolencias</w:t>
        </w:r>
      </w:ins>
      <w:ins w:id="9940" w:author="Borja Gonzalez" w:date="2017-09-27T16:49:00Z">
        <w:r>
          <w:t xml:space="preserve">. </w:t>
        </w:r>
      </w:ins>
      <w:ins w:id="9941" w:author="Borja Gonzalez" w:date="2017-09-27T16:50:00Z">
        <w:del w:id="9942" w:author="Rodrigo García" w:date="2017-09-29T10:52:00Z">
          <w:r w:rsidDel="003658C0">
            <w:delText>Lo interesante es que s</w:delText>
          </w:r>
        </w:del>
      </w:ins>
      <w:ins w:id="9943" w:author="Rodrigo García" w:date="2017-09-29T10:52:00Z">
        <w:r w:rsidR="003658C0">
          <w:t>S</w:t>
        </w:r>
      </w:ins>
      <w:ins w:id="9944" w:author="Borja Gonzalez" w:date="2017-09-27T16:50:00Z">
        <w:r>
          <w:t xml:space="preserve">ería </w:t>
        </w:r>
        <w:del w:id="9945" w:author="Rodrigo García" w:date="2017-09-29T10:52:00Z">
          <w:r w:rsidDel="003658C0">
            <w:delText>muy</w:delText>
          </w:r>
        </w:del>
      </w:ins>
      <w:ins w:id="9946" w:author="Rodrigo García" w:date="2017-09-29T10:52:00Z">
        <w:r w:rsidR="003658C0">
          <w:t>relativamente</w:t>
        </w:r>
      </w:ins>
      <w:ins w:id="9947" w:author="Borja Gonzalez" w:date="2017-09-27T16:50:00Z">
        <w:r>
          <w:t xml:space="preserve"> sencillo incorporar otros rangos de movimiento</w:t>
        </w:r>
      </w:ins>
      <w:ins w:id="9948" w:author="Rodrigo García" w:date="2017-09-29T10:53:00Z">
        <w:r w:rsidR="003658C0">
          <w:t xml:space="preserve"> a la aplicación web</w:t>
        </w:r>
      </w:ins>
      <w:ins w:id="9949" w:author="Borja Gonzalez" w:date="2017-09-27T16:50:00Z">
        <w:r>
          <w:t xml:space="preserve">, ya que la parte </w:t>
        </w:r>
        <w:del w:id="9950" w:author="Rodrigo García" w:date="2017-09-29T10:53:00Z">
          <w:r w:rsidDel="003658C0">
            <w:delText>complicada</w:delText>
          </w:r>
        </w:del>
      </w:ins>
      <w:ins w:id="9951" w:author="Rodrigo García" w:date="2017-09-29T10:53:00Z">
        <w:r w:rsidR="003658C0">
          <w:t>más compleja de la misma es la relativa</w:t>
        </w:r>
      </w:ins>
      <w:ins w:id="9952" w:author="Borja Gonzalez" w:date="2017-09-27T16:50:00Z">
        <w:del w:id="9953" w:author="Rodrigo García" w:date="2017-09-29T10:53:00Z">
          <w:r w:rsidDel="003658C0">
            <w:delText xml:space="preserve"> tiene que ver con</w:delText>
          </w:r>
        </w:del>
      </w:ins>
      <w:ins w:id="9954" w:author="Rodrigo García" w:date="2017-09-29T10:53:00Z">
        <w:r w:rsidR="003658C0">
          <w:t xml:space="preserve"> a</w:t>
        </w:r>
      </w:ins>
      <w:ins w:id="9955" w:author="Borja Gonzalez" w:date="2017-09-27T16:50:00Z">
        <w:r>
          <w:t xml:space="preserve"> la extracci</w:t>
        </w:r>
      </w:ins>
      <w:ins w:id="9956" w:author="Borja Gonzalez" w:date="2017-09-27T16:51:00Z">
        <w:r>
          <w:t>ón de</w:t>
        </w:r>
      </w:ins>
      <w:ins w:id="9957" w:author="Borja Gonzalez" w:date="2017-09-27T16:50:00Z">
        <w:r>
          <w:t xml:space="preserve"> los datos, </w:t>
        </w:r>
      </w:ins>
      <w:ins w:id="9958" w:author="Borja Gonzalez" w:date="2017-09-27T16:56:00Z">
        <w:r w:rsidR="00580CC4">
          <w:lastRenderedPageBreak/>
          <w:t xml:space="preserve">el </w:t>
        </w:r>
      </w:ins>
      <w:ins w:id="9959" w:author="Borja Gonzalez" w:date="2017-09-27T16:50:00Z">
        <w:del w:id="9960" w:author="Rodrigo García" w:date="2017-09-29T10:53:00Z">
          <w:r w:rsidR="00580CC4" w:rsidDel="003658C0">
            <w:delText>almacenaje</w:delText>
          </w:r>
        </w:del>
      </w:ins>
      <w:ins w:id="9961" w:author="Rodrigo García" w:date="2017-09-29T10:53:00Z">
        <w:r w:rsidR="003658C0">
          <w:t xml:space="preserve">almacenamiento de </w:t>
        </w:r>
      </w:ins>
      <w:ins w:id="9962" w:author="Borja Gonzalez" w:date="2017-09-27T16:50:00Z">
        <w:del w:id="9963" w:author="Rodrigo García" w:date="2017-09-29T10:53:00Z">
          <w:r w:rsidDel="003658C0">
            <w:delText xml:space="preserve"> en una base de datos </w:delText>
          </w:r>
        </w:del>
        <w:r>
          <w:t xml:space="preserve">y </w:t>
        </w:r>
      </w:ins>
      <w:ins w:id="9964" w:author="Borja Gonzalez" w:date="2017-09-27T16:57:00Z">
        <w:del w:id="9965" w:author="Rodrigo García" w:date="2017-09-29T10:53:00Z">
          <w:r w:rsidR="00580CC4" w:rsidDel="003658C0">
            <w:delText>la</w:delText>
          </w:r>
        </w:del>
      </w:ins>
      <w:ins w:id="9966" w:author="Rodrigo García" w:date="2017-09-29T10:53:00Z">
        <w:r w:rsidR="003658C0">
          <w:t>su</w:t>
        </w:r>
      </w:ins>
      <w:ins w:id="9967" w:author="Borja Gonzalez" w:date="2017-09-27T16:57:00Z">
        <w:r w:rsidR="00580CC4">
          <w:t xml:space="preserve"> </w:t>
        </w:r>
      </w:ins>
      <w:ins w:id="9968" w:author="Borja Gonzalez" w:date="2017-09-27T16:50:00Z">
        <w:r w:rsidR="00580CC4">
          <w:t>representaci</w:t>
        </w:r>
      </w:ins>
      <w:ins w:id="9969" w:author="Borja Gonzalez" w:date="2017-09-27T16:57:00Z">
        <w:r w:rsidR="00580CC4">
          <w:t xml:space="preserve">ón </w:t>
        </w:r>
        <w:del w:id="9970" w:author="Rodrigo García" w:date="2017-09-29T10:53:00Z">
          <w:r w:rsidR="00580CC4" w:rsidDel="003658C0">
            <w:delText>de los datos</w:delText>
          </w:r>
        </w:del>
      </w:ins>
      <w:ins w:id="9971" w:author="Borja Gonzalez" w:date="2017-09-27T16:50:00Z">
        <w:del w:id="9972" w:author="Rodrigo García" w:date="2017-09-29T10:53:00Z">
          <w:r w:rsidDel="003658C0">
            <w:delText xml:space="preserve"> </w:delText>
          </w:r>
        </w:del>
        <w:r>
          <w:t>en forma de gr</w:t>
        </w:r>
      </w:ins>
      <w:ins w:id="9973" w:author="Borja Gonzalez" w:date="2017-09-27T16:51:00Z">
        <w:r>
          <w:t>áfico</w:t>
        </w:r>
      </w:ins>
      <w:ins w:id="9974" w:author="Rodrigo García" w:date="2017-09-29T10:53:00Z">
        <w:r w:rsidR="003658C0">
          <w:t xml:space="preserve">, aspectos comunes a todos los tipos de movimiento que el sensor nombrado puede capturar. </w:t>
        </w:r>
      </w:ins>
      <w:ins w:id="9975" w:author="Borja Gonzalez" w:date="2017-09-27T16:52:00Z">
        <w:del w:id="9976" w:author="Rodrigo García" w:date="2017-09-29T10:53:00Z">
          <w:r w:rsidDel="003658C0">
            <w:delText>.</w:delText>
          </w:r>
        </w:del>
      </w:ins>
      <w:ins w:id="9977" w:author="Borja Gonzalez" w:date="2017-09-27T16:53:00Z">
        <w:del w:id="9978" w:author="Rodrigo García" w:date="2017-09-29T10:53:00Z">
          <w:r w:rsidDel="003658C0">
            <w:delText xml:space="preserve"> </w:delText>
          </w:r>
        </w:del>
        <w:r>
          <w:t xml:space="preserve">Por </w:t>
        </w:r>
        <w:del w:id="9979" w:author="Rodrigo García" w:date="2017-09-29T10:53:00Z">
          <w:r w:rsidDel="003658C0">
            <w:delText>lo</w:delText>
          </w:r>
        </w:del>
      </w:ins>
      <w:ins w:id="9980" w:author="Rodrigo García" w:date="2017-09-29T10:53:00Z">
        <w:r w:rsidR="003658C0">
          <w:t>ello,</w:t>
        </w:r>
      </w:ins>
      <w:ins w:id="9981" w:author="Borja Gonzalez" w:date="2017-09-27T16:53:00Z">
        <w:del w:id="9982" w:author="Rodrigo García" w:date="2017-09-29T10:53:00Z">
          <w:r w:rsidDel="003658C0">
            <w:delText xml:space="preserve"> que</w:delText>
          </w:r>
        </w:del>
        <w:r>
          <w:t xml:space="preserve"> </w:t>
        </w:r>
        <w:del w:id="9983" w:author="Rodrigo García" w:date="2017-09-29T10:53:00Z">
          <w:r w:rsidDel="003658C0">
            <w:delText>sería una cuestión de incluir</w:delText>
          </w:r>
        </w:del>
      </w:ins>
      <w:ins w:id="9984" w:author="Rodrigo García" w:date="2017-09-29T10:53:00Z">
        <w:r w:rsidR="003658C0">
          <w:t xml:space="preserve">podrían </w:t>
        </w:r>
      </w:ins>
      <w:ins w:id="9985" w:author="Rodrigo García" w:date="2017-09-29T10:54:00Z">
        <w:r w:rsidR="003658C0">
          <w:t>incluirse</w:t>
        </w:r>
      </w:ins>
      <w:ins w:id="9986" w:author="Rodrigo García" w:date="2017-09-29T10:53:00Z">
        <w:r w:rsidR="003658C0">
          <w:t xml:space="preserve"> </w:t>
        </w:r>
      </w:ins>
      <w:ins w:id="9987" w:author="Rodrigo García" w:date="2017-09-29T10:54:00Z">
        <w:r w:rsidR="003658C0">
          <w:t>con poco esfuerzo</w:t>
        </w:r>
      </w:ins>
      <w:ins w:id="9988" w:author="Borja Gonzalez" w:date="2017-09-27T16:53:00Z">
        <w:r>
          <w:t xml:space="preserve"> otras secciones en la interfaz gráfica </w:t>
        </w:r>
        <w:del w:id="9989" w:author="Rodrigo García" w:date="2017-09-29T10:54:00Z">
          <w:r w:rsidDel="003658C0">
            <w:delText>para</w:delText>
          </w:r>
        </w:del>
      </w:ins>
      <w:ins w:id="9990" w:author="Rodrigo García" w:date="2017-09-29T10:54:00Z">
        <w:r w:rsidR="003658C0">
          <w:t>cuyo fin fuera</w:t>
        </w:r>
      </w:ins>
      <w:ins w:id="9991" w:author="Borja Gonzalez" w:date="2017-09-27T16:53:00Z">
        <w:r>
          <w:t xml:space="preserve"> mostrar otros rangos de movimiento.</w:t>
        </w:r>
      </w:ins>
    </w:p>
    <w:p w14:paraId="13D3487E" w14:textId="77777777" w:rsidR="00580CC4" w:rsidRDefault="00580CC4" w:rsidP="00CA79E4">
      <w:pPr>
        <w:rPr>
          <w:ins w:id="9992" w:author="Borja Gonzalez" w:date="2017-09-27T16:57:00Z"/>
        </w:rPr>
      </w:pPr>
    </w:p>
    <w:p w14:paraId="6A61BF43" w14:textId="6809050F" w:rsidR="00112C69" w:rsidRDefault="00580CC4" w:rsidP="00CA79E4">
      <w:pPr>
        <w:rPr>
          <w:ins w:id="9993" w:author="Borja Gonzalez" w:date="2017-09-28T22:40:00Z"/>
        </w:rPr>
      </w:pPr>
      <w:ins w:id="9994" w:author="Borja Gonzalez" w:date="2017-09-27T16:57:00Z">
        <w:r>
          <w:t>Otr</w:t>
        </w:r>
      </w:ins>
      <w:ins w:id="9995" w:author="Rodrigo García" w:date="2017-09-29T10:54:00Z">
        <w:r w:rsidR="003658C0">
          <w:t xml:space="preserve">a mejora </w:t>
        </w:r>
      </w:ins>
      <w:ins w:id="9996" w:author="Borja Gonzalez" w:date="2017-09-27T16:57:00Z">
        <w:del w:id="9997" w:author="Rodrigo García" w:date="2017-09-29T10:54:00Z">
          <w:r w:rsidDel="003658C0">
            <w:delText xml:space="preserve">a cuestión </w:delText>
          </w:r>
        </w:del>
        <w:r>
          <w:t>fáci</w:t>
        </w:r>
      </w:ins>
      <w:ins w:id="9998" w:author="Borja Gonzalez" w:date="2017-09-27T16:58:00Z">
        <w:r>
          <w:t xml:space="preserve">l de implementar sería </w:t>
        </w:r>
        <w:del w:id="9999" w:author="Rodrigo García" w:date="2017-09-29T10:54:00Z">
          <w:r w:rsidDel="003658C0">
            <w:delText xml:space="preserve">la gestión remota de la aplicación web, ya que actualmente solo se puede acceder a la </w:delText>
          </w:r>
        </w:del>
      </w:ins>
      <w:ins w:id="10000" w:author="Borja Gonzalez" w:date="2017-09-27T16:59:00Z">
        <w:del w:id="10001" w:author="Rodrigo García" w:date="2017-09-29T10:54:00Z">
          <w:r w:rsidDel="003658C0">
            <w:delText>aplicación web</w:delText>
          </w:r>
        </w:del>
      </w:ins>
      <w:ins w:id="10002" w:author="Borja Gonzalez" w:date="2017-09-27T16:58:00Z">
        <w:del w:id="10003" w:author="Rodrigo García" w:date="2017-09-29T10:54:00Z">
          <w:r w:rsidDel="003658C0">
            <w:delText xml:space="preserve"> desde la red privada en la que est</w:delText>
          </w:r>
        </w:del>
      </w:ins>
      <w:ins w:id="10004" w:author="Borja Gonzalez" w:date="2017-09-27T16:59:00Z">
        <w:del w:id="10005" w:author="Rodrigo García" w:date="2017-09-29T10:54:00Z">
          <w:r w:rsidDel="003658C0">
            <w:delText>á situada el servidor</w:delText>
          </w:r>
        </w:del>
      </w:ins>
      <w:ins w:id="10006" w:author="Rodrigo García" w:date="2017-09-29T10:54:00Z">
        <w:r w:rsidR="003658C0">
          <w:t>el despliegue en remoto, posiblemente en un servidor en la nube, de la aplicación web</w:t>
        </w:r>
      </w:ins>
      <w:ins w:id="10007" w:author="Borja Gonzalez" w:date="2017-09-27T16:59:00Z">
        <w:r>
          <w:t>.</w:t>
        </w:r>
      </w:ins>
      <w:ins w:id="10008" w:author="Borja Gonzalez" w:date="2017-09-27T16:57:00Z">
        <w:del w:id="10009" w:author="Rodrigo García" w:date="2017-09-29T10:54:00Z">
          <w:r w:rsidDel="003658C0">
            <w:delText xml:space="preserve"> </w:delText>
          </w:r>
        </w:del>
      </w:ins>
      <w:ins w:id="10010" w:author="Borja Gonzalez" w:date="2017-09-27T16:59:00Z">
        <w:del w:id="10011" w:author="Rodrigo García" w:date="2017-09-29T10:54:00Z">
          <w:r w:rsidDel="003658C0">
            <w:delText>Este desarrollo no ser</w:delText>
          </w:r>
        </w:del>
      </w:ins>
      <w:ins w:id="10012" w:author="Borja Gonzalez" w:date="2017-09-27T17:00:00Z">
        <w:del w:id="10013" w:author="Rodrigo García" w:date="2017-09-29T10:54:00Z">
          <w:r w:rsidDel="003658C0">
            <w:delText>ía muy complicado de realizar ya que sería simplemente modificar el firewall de la red en la que esté situada el servidor para permitir conexiones entrantes</w:delText>
          </w:r>
        </w:del>
      </w:ins>
      <w:ins w:id="10014" w:author="Borja Gonzalez" w:date="2017-09-27T17:22:00Z">
        <w:del w:id="10015" w:author="Rodrigo García" w:date="2017-09-29T10:54:00Z">
          <w:r w:rsidR="00016524" w:rsidDel="003658C0">
            <w:delText xml:space="preserve"> desde el exterior</w:delText>
          </w:r>
        </w:del>
      </w:ins>
      <w:ins w:id="10016" w:author="Borja Gonzalez" w:date="2017-09-27T17:00:00Z">
        <w:del w:id="10017" w:author="Rodrigo García" w:date="2017-09-29T10:54:00Z">
          <w:r w:rsidDel="003658C0">
            <w:delText xml:space="preserve"> a la </w:delText>
          </w:r>
        </w:del>
      </w:ins>
      <w:ins w:id="10018" w:author="Borja Gonzalez" w:date="2017-09-27T17:01:00Z">
        <w:del w:id="10019" w:author="Rodrigo García" w:date="2017-09-29T10:54:00Z">
          <w:r w:rsidDel="003658C0">
            <w:delText>dirección IP del servidor.</w:delText>
          </w:r>
        </w:del>
      </w:ins>
    </w:p>
    <w:p w14:paraId="4154A4CD" w14:textId="77777777" w:rsidR="0089495A" w:rsidRDefault="0089495A" w:rsidP="00CA79E4">
      <w:pPr>
        <w:rPr>
          <w:ins w:id="10020" w:author="Borja Gonzalez" w:date="2017-09-28T22:40:00Z"/>
        </w:rPr>
      </w:pPr>
    </w:p>
    <w:p w14:paraId="674315C0" w14:textId="1AE47600" w:rsidR="0089495A" w:rsidRDefault="0089495A" w:rsidP="00CA79E4">
      <w:pPr>
        <w:rPr>
          <w:ins w:id="10021" w:author="Borja Gonzalez" w:date="2017-09-27T17:28:00Z"/>
        </w:rPr>
      </w:pPr>
      <w:ins w:id="10022" w:author="Borja Gonzalez" w:date="2017-09-28T22:40:00Z">
        <w:r>
          <w:t>Como últim</w:t>
        </w:r>
      </w:ins>
      <w:ins w:id="10023" w:author="Rodrigo García" w:date="2017-09-29T10:55:00Z">
        <w:r w:rsidR="003658C0">
          <w:t>o apunte</w:t>
        </w:r>
      </w:ins>
      <w:ins w:id="10024" w:author="Borja Gonzalez" w:date="2017-09-28T22:40:00Z">
        <w:del w:id="10025" w:author="Rodrigo García" w:date="2017-09-29T10:55:00Z">
          <w:r w:rsidDel="003658C0">
            <w:delText>a sugerencia</w:delText>
          </w:r>
        </w:del>
        <w:r>
          <w:t xml:space="preserve">, </w:t>
        </w:r>
      </w:ins>
      <w:ins w:id="10026" w:author="Rodrigo García" w:date="2017-09-29T10:55:00Z">
        <w:r w:rsidR="003658C0">
          <w:t xml:space="preserve">también </w:t>
        </w:r>
      </w:ins>
      <w:ins w:id="10027" w:author="Borja Gonzalez" w:date="2017-09-28T22:40:00Z">
        <w:r>
          <w:t>se podr</w:t>
        </w:r>
      </w:ins>
      <w:ins w:id="10028" w:author="Borja Gonzalez" w:date="2017-09-28T22:41:00Z">
        <w:r>
          <w:t>ía implementar un sistema más seguro, ya que la aplicación web</w:t>
        </w:r>
        <w:r w:rsidR="00F566A4">
          <w:t xml:space="preserve"> </w:t>
        </w:r>
        <w:del w:id="10029" w:author="Rodrigo García" w:date="2017-09-29T10:55:00Z">
          <w:r w:rsidR="00F566A4" w:rsidDel="003658C0">
            <w:delText>utiliza la URL</w:delText>
          </w:r>
          <w:r w:rsidDel="003658C0">
            <w:delText xml:space="preserve"> para intercambiar datos entre distintos documentos </w:delText>
          </w:r>
        </w:del>
      </w:ins>
      <w:ins w:id="10030" w:author="Borja Gonzalez" w:date="2017-09-28T22:47:00Z">
        <w:del w:id="10031" w:author="Rodrigo García" w:date="2017-09-29T10:55:00Z">
          <w:r w:rsidDel="003658C0">
            <w:delText>HTML</w:delText>
          </w:r>
        </w:del>
      </w:ins>
      <w:ins w:id="10032" w:author="Borja Gonzalez" w:date="2017-09-28T22:44:00Z">
        <w:del w:id="10033" w:author="Rodrigo García" w:date="2017-09-29T10:55:00Z">
          <w:r w:rsidDel="003658C0">
            <w:delText xml:space="preserve"> y </w:delText>
          </w:r>
        </w:del>
        <w:r>
          <w:t xml:space="preserve">no </w:t>
        </w:r>
        <w:del w:id="10034" w:author="Rodrigo García" w:date="2017-09-29T10:55:00Z">
          <w:r w:rsidDel="003658C0">
            <w:delText>tiene</w:delText>
          </w:r>
        </w:del>
      </w:ins>
      <w:ins w:id="10035" w:author="Rodrigo García" w:date="2017-09-29T10:55:00Z">
        <w:r w:rsidR="003658C0">
          <w:t>dispone de</w:t>
        </w:r>
      </w:ins>
      <w:ins w:id="10036" w:author="Borja Gonzalez" w:date="2017-09-28T22:44:00Z">
        <w:r>
          <w:t xml:space="preserve"> ningún</w:t>
        </w:r>
        <w:del w:id="10037" w:author="Rodrigo García" w:date="2017-09-29T10:55:00Z">
          <w:r w:rsidDel="003658C0">
            <w:delText xml:space="preserve"> </w:delText>
          </w:r>
        </w:del>
      </w:ins>
      <w:ins w:id="10038" w:author="Borja Gonzalez" w:date="2017-09-28T22:45:00Z">
        <w:del w:id="10039" w:author="Rodrigo García" w:date="2017-09-29T10:55:00Z">
          <w:r w:rsidDel="003658C0">
            <w:delText>ninguna pantalla de acceso donde se pidan ciertas credenciales</w:delText>
          </w:r>
        </w:del>
      </w:ins>
      <w:ins w:id="10040" w:author="Borja Gonzalez" w:date="2017-09-28T22:41:00Z">
        <w:del w:id="10041" w:author="Rodrigo García" w:date="2017-09-29T10:55:00Z">
          <w:r w:rsidDel="003658C0">
            <w:delText>,</w:delText>
          </w:r>
        </w:del>
      </w:ins>
      <w:ins w:id="10042"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043"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044" w:author="Rodrigo García" w:date="2017-09-29T10:57:00Z">
        <w:r w:rsidR="003658C0">
          <w:t>ón de datos.</w:t>
        </w:r>
      </w:ins>
      <w:ins w:id="10045" w:author="Borja Gonzalez" w:date="2017-09-28T22:41:00Z">
        <w:del w:id="10046" w:author="Rodrigo García" w:date="2017-09-29T10:57:00Z">
          <w:r w:rsidDel="003658C0">
            <w:delText>. Esto es as</w:delText>
          </w:r>
        </w:del>
      </w:ins>
      <w:ins w:id="10047" w:author="Borja Gonzalez" w:date="2017-09-28T22:43:00Z">
        <w:del w:id="10048" w:author="Rodrigo García" w:date="2017-09-29T10:57:00Z">
          <w:r w:rsidDel="003658C0">
            <w:delText>í debido a que esta aplicación esta pensada para ejecutarse en un entorno privado, donde exista ning</w:delText>
          </w:r>
        </w:del>
      </w:ins>
      <w:ins w:id="10049" w:author="Borja Gonzalez" w:date="2017-09-28T22:45:00Z">
        <w:del w:id="10050" w:author="Rodrigo García" w:date="2017-09-29T10:57:00Z">
          <w:r w:rsidDel="003658C0">
            <w:delText xml:space="preserve">ún tipo de amenaza. Pero si la </w:delText>
          </w:r>
        </w:del>
      </w:ins>
      <w:ins w:id="10051" w:author="Borja Gonzalez" w:date="2017-09-28T22:46:00Z">
        <w:del w:id="10052" w:author="Rodrigo García" w:date="2017-09-29T10:57:00Z">
          <w:r w:rsidDel="003658C0">
            <w:delText xml:space="preserve">aplicación se utilizase de forma extensa (varios centros médicos), habría que </w:delText>
          </w:r>
        </w:del>
      </w:ins>
      <w:ins w:id="10053" w:author="Borja Gonzalez" w:date="2017-09-28T22:47:00Z">
        <w:del w:id="10054" w:author="Rodrigo García" w:date="2017-09-29T10:57:00Z">
          <w:r w:rsidDel="003658C0">
            <w:delText>restringir el acc</w:delText>
          </w:r>
          <w:r w:rsidR="00F566A4" w:rsidDel="003658C0">
            <w:delText>eso a la página mediante claves.</w:delText>
          </w:r>
        </w:del>
      </w:ins>
    </w:p>
    <w:p w14:paraId="42F36A8C" w14:textId="2989B7AC" w:rsidR="00112C69" w:rsidRDefault="00112C69">
      <w:pPr>
        <w:pStyle w:val="Ttulo1"/>
        <w:rPr>
          <w:ins w:id="10055" w:author="Borja Gonzalez" w:date="2017-09-27T17:28:00Z"/>
        </w:rPr>
      </w:pPr>
      <w:bookmarkStart w:id="10056" w:name="_Toc494476041"/>
      <w:bookmarkStart w:id="10057" w:name="_Toc494496090"/>
      <w:ins w:id="10058" w:author="Borja Gonzalez" w:date="2017-09-27T17:28:00Z">
        <w:r>
          <w:t>7.  Git</w:t>
        </w:r>
        <w:del w:id="10059" w:author="Rodrigo García" w:date="2017-09-29T10:57:00Z">
          <w:r w:rsidDel="003658C0">
            <w:delText>h</w:delText>
          </w:r>
        </w:del>
      </w:ins>
      <w:ins w:id="10060" w:author="Rodrigo García" w:date="2017-09-29T10:57:00Z">
        <w:r w:rsidR="003658C0">
          <w:t>H</w:t>
        </w:r>
      </w:ins>
      <w:ins w:id="10061" w:author="Borja Gonzalez" w:date="2017-09-27T17:28:00Z">
        <w:r>
          <w:t>ub</w:t>
        </w:r>
        <w:bookmarkEnd w:id="10056"/>
        <w:bookmarkEnd w:id="10057"/>
      </w:ins>
    </w:p>
    <w:p w14:paraId="5589A262" w14:textId="77777777" w:rsidR="00112C69" w:rsidRDefault="00112C69">
      <w:pPr>
        <w:rPr>
          <w:ins w:id="10062" w:author="Borja Gonzalez" w:date="2017-09-27T17:28:00Z"/>
        </w:rPr>
        <w:pPrChange w:id="10063" w:author="Borja Gonzalez" w:date="2017-09-27T17:28:00Z">
          <w:pPr>
            <w:pStyle w:val="Ttulo1"/>
          </w:pPr>
        </w:pPrChange>
      </w:pPr>
    </w:p>
    <w:p w14:paraId="10F994C1" w14:textId="1FB96028" w:rsidR="00112C69" w:rsidRDefault="00112C69">
      <w:pPr>
        <w:rPr>
          <w:ins w:id="10064" w:author="Borja Gonzalez" w:date="2017-09-27T17:36:00Z"/>
        </w:rPr>
        <w:pPrChange w:id="10065" w:author="Borja Gonzalez" w:date="2017-09-27T17:28:00Z">
          <w:pPr>
            <w:pStyle w:val="Ttulo1"/>
          </w:pPr>
        </w:pPrChange>
      </w:pPr>
      <w:ins w:id="10066" w:author="Borja Gonzalez" w:date="2017-09-27T17:28:00Z">
        <w:r>
          <w:t>Quiero acabar esta memoria mencionando que</w:t>
        </w:r>
        <w:del w:id="10067" w:author="Rodrigo García" w:date="2017-09-29T10:57:00Z">
          <w:r w:rsidDel="003658C0">
            <w:delText xml:space="preserve"> como parte no incluida en los requisitos del proyecto, </w:delText>
          </w:r>
        </w:del>
      </w:ins>
      <w:ins w:id="10068" w:author="Rodrigo García" w:date="2017-09-29T10:57:00Z">
        <w:r w:rsidR="003658C0">
          <w:t xml:space="preserve"> </w:t>
        </w:r>
      </w:ins>
      <w:ins w:id="10069" w:author="Borja Gonzalez" w:date="2017-09-27T17:28:00Z">
        <w:r>
          <w:t xml:space="preserve">he estado trabajando con </w:t>
        </w:r>
        <w:del w:id="10070" w:author="Rodrigo García" w:date="2017-09-29T10:57:00Z">
          <w:r w:rsidDel="003658C0">
            <w:delText>el</w:delText>
          </w:r>
        </w:del>
      </w:ins>
      <w:ins w:id="10071" w:author="Rodrigo García" w:date="2017-09-29T10:57:00Z">
        <w:r w:rsidR="003658C0">
          <w:t>un</w:t>
        </w:r>
      </w:ins>
      <w:ins w:id="10072" w:author="Borja Gonzalez" w:date="2017-09-27T17:28:00Z">
        <w:r>
          <w:t xml:space="preserve"> repositorio </w:t>
        </w:r>
      </w:ins>
      <w:ins w:id="10073" w:author="Rodrigo García" w:date="2017-09-29T10:57:00Z">
        <w:r w:rsidR="003658C0">
          <w:t xml:space="preserve">remoto </w:t>
        </w:r>
      </w:ins>
      <w:ins w:id="10074" w:author="Borja Gonzalez" w:date="2017-09-27T17:28:00Z">
        <w:r>
          <w:t>Git</w:t>
        </w:r>
        <w:del w:id="10075" w:author="Rodrigo García" w:date="2017-09-29T10:57:00Z">
          <w:r w:rsidDel="003658C0">
            <w:delText>h</w:delText>
          </w:r>
        </w:del>
      </w:ins>
      <w:ins w:id="10076" w:author="Rodrigo García" w:date="2017-09-29T10:57:00Z">
        <w:r w:rsidR="003658C0">
          <w:t>H</w:t>
        </w:r>
      </w:ins>
      <w:ins w:id="10077" w:author="Borja Gonzalez" w:date="2017-09-27T17:28:00Z">
        <w:r>
          <w:t>ub</w:t>
        </w:r>
        <w:del w:id="10078" w:author="Rodrigo García" w:date="2017-09-29T10:57:00Z">
          <w:r w:rsidDel="003658C0">
            <w:delText>, lo cual ha reforzado mi conocimiento en repositorios</w:delText>
          </w:r>
        </w:del>
      </w:ins>
      <w:ins w:id="10079" w:author="Borja Gonzalez" w:date="2017-09-27T17:30:00Z">
        <w:r>
          <w:t>. He utilizado este reposit</w:t>
        </w:r>
        <w:r w:rsidR="000B4D29">
          <w:t xml:space="preserve">orio para tener mi proyecto en más de una ubicación y además para compartir los progresos con mi tutor. </w:t>
        </w:r>
      </w:ins>
      <w:ins w:id="10080" w:author="Borja Gonzalez" w:date="2017-09-27T17:34:00Z">
        <w:r w:rsidR="000B4D29">
          <w:t>Además de tener disponibilidad para ver el código, mi tutor y yo hemos podido realizar cambios sobre el repositorio para hacer correcciones</w:t>
        </w:r>
      </w:ins>
      <w:ins w:id="10081" w:author="Borja Gonzalez" w:date="2017-09-27T18:18:00Z">
        <w:r w:rsidR="007E5FBE">
          <w:t>,</w:t>
        </w:r>
      </w:ins>
      <w:ins w:id="10082" w:author="Borja Gonzalez" w:date="2017-09-27T17:34:00Z">
        <w:r w:rsidR="000B4D29">
          <w:t xml:space="preserve"> por lo que hemos ido actualizando las versiones del repositorio, trabajando as</w:t>
        </w:r>
      </w:ins>
      <w:ins w:id="10083" w:author="Borja Gonzalez" w:date="2017-09-27T17:36:00Z">
        <w:r w:rsidR="000B4D29">
          <w:t>í de forma conjunta en un proyecto común, algo que se realiza de forma habitual en el mundo empresarial.</w:t>
        </w:r>
      </w:ins>
    </w:p>
    <w:p w14:paraId="3D738713" w14:textId="77777777" w:rsidR="000B4D29" w:rsidRDefault="000B4D29">
      <w:pPr>
        <w:rPr>
          <w:ins w:id="10084" w:author="Borja Gonzalez" w:date="2017-09-27T17:36:00Z"/>
        </w:rPr>
        <w:pPrChange w:id="10085" w:author="Borja Gonzalez" w:date="2017-09-27T17:28:00Z">
          <w:pPr>
            <w:pStyle w:val="Ttulo1"/>
          </w:pPr>
        </w:pPrChange>
      </w:pPr>
    </w:p>
    <w:p w14:paraId="07C5B268" w14:textId="49BEC7F4" w:rsidR="000B4D29" w:rsidRDefault="000B4D29">
      <w:pPr>
        <w:rPr>
          <w:ins w:id="10086" w:author="Borja Gonzalez" w:date="2017-09-27T17:38:00Z"/>
        </w:rPr>
        <w:pPrChange w:id="10087" w:author="Borja Gonzalez" w:date="2017-09-27T17:28:00Z">
          <w:pPr>
            <w:pStyle w:val="Ttulo1"/>
          </w:pPr>
        </w:pPrChange>
      </w:pPr>
      <w:ins w:id="10088" w:author="Borja Gonzalez" w:date="2017-09-27T17:36:00Z">
        <w:r>
          <w:t xml:space="preserve">El link para acceder al repositorio que contiene todo lo que hace falta para poner en funcionamiento la </w:t>
        </w:r>
      </w:ins>
      <w:ins w:id="10089" w:author="Borja Gonzalez" w:date="2017-09-27T17:37:00Z">
        <w:r>
          <w:t>aplicación web y adem</w:t>
        </w:r>
      </w:ins>
      <w:ins w:id="10090" w:author="Borja Gonzalez" w:date="2017-09-27T17:38:00Z">
        <w:r>
          <w:t>ás esta memoria</w:t>
        </w:r>
      </w:ins>
      <w:ins w:id="10091" w:author="Borja Gonzalez" w:date="2017-09-27T18:16:00Z">
        <w:r w:rsidR="003320BE">
          <w:t>,</w:t>
        </w:r>
      </w:ins>
      <w:ins w:id="10092" w:author="Borja Gonzalez" w:date="2017-09-27T17:38:00Z">
        <w:r>
          <w:t xml:space="preserve"> es el siguiente:</w:t>
        </w:r>
      </w:ins>
    </w:p>
    <w:p w14:paraId="0812546A" w14:textId="77777777" w:rsidR="000B4D29" w:rsidRDefault="000B4D29">
      <w:pPr>
        <w:rPr>
          <w:ins w:id="10093" w:author="Borja Gonzalez" w:date="2017-09-27T17:38:00Z"/>
        </w:rPr>
        <w:pPrChange w:id="10094" w:author="Borja Gonzalez" w:date="2017-09-27T17:28:00Z">
          <w:pPr>
            <w:pStyle w:val="Ttulo1"/>
          </w:pPr>
        </w:pPrChange>
      </w:pPr>
    </w:p>
    <w:p w14:paraId="3CE12CCE" w14:textId="56695977" w:rsidR="000B4D29" w:rsidRPr="00112C69" w:rsidRDefault="000B4D29">
      <w:pPr>
        <w:rPr>
          <w:ins w:id="10095" w:author="Borja Gonzalez" w:date="2017-09-27T16:44:00Z"/>
        </w:rPr>
        <w:pPrChange w:id="10096" w:author="Borja Gonzalez" w:date="2017-09-27T17:28:00Z">
          <w:pPr>
            <w:pStyle w:val="Ttulo1"/>
          </w:pPr>
        </w:pPrChange>
      </w:pPr>
      <w:ins w:id="10097" w:author="Borja Gonzalez" w:date="2017-09-27T17:38:00Z">
        <w:r w:rsidRPr="000B4D29">
          <w:t>https://github.com/BorjaGD94/TFG/</w:t>
        </w:r>
      </w:ins>
    </w:p>
    <w:p w14:paraId="6BD47EBF" w14:textId="77777777" w:rsidR="00FF4EF1" w:rsidRDefault="00FF4EF1">
      <w:pPr>
        <w:rPr>
          <w:ins w:id="10098" w:author="Borja Gonzalez" w:date="2017-09-27T16:30:00Z"/>
        </w:rPr>
        <w:pPrChange w:id="10099" w:author="Borja Gonzalez" w:date="2017-09-27T16:30:00Z">
          <w:pPr>
            <w:pStyle w:val="Ttulo1"/>
          </w:pPr>
        </w:pPrChange>
      </w:pPr>
    </w:p>
    <w:p w14:paraId="3A145726" w14:textId="77777777" w:rsidR="00D26C47" w:rsidRPr="00D26C47" w:rsidRDefault="00D26C47">
      <w:pPr>
        <w:rPr>
          <w:ins w:id="10100" w:author="Borja Gonzalez" w:date="2017-09-27T15:52:00Z"/>
        </w:rPr>
        <w:pPrChange w:id="10101" w:author="Borja Gonzalez" w:date="2017-09-27T16:30:00Z">
          <w:pPr>
            <w:pStyle w:val="Ttulo1"/>
          </w:pPr>
        </w:pPrChange>
      </w:pPr>
    </w:p>
    <w:p w14:paraId="0CDF571E" w14:textId="44E16969" w:rsidR="00273C9D" w:rsidDel="002349CC" w:rsidRDefault="00273C9D" w:rsidP="00E653AA">
      <w:pPr>
        <w:rPr>
          <w:del w:id="10102" w:author="Rodrigo García" w:date="2017-09-29T10:57:00Z"/>
        </w:rPr>
      </w:pPr>
    </w:p>
    <w:p w14:paraId="4BEB85F9" w14:textId="77777777" w:rsidR="002349CC" w:rsidRDefault="002349CC">
      <w:pPr>
        <w:rPr>
          <w:ins w:id="10103" w:author="GONZALEZ DIAZ, BORJA" w:date="2017-09-29T19:22:00Z"/>
        </w:rPr>
        <w:pPrChange w:id="10104" w:author="GONZALEZ DIAZ, BORJA" w:date="2017-09-29T19:22:00Z">
          <w:pPr>
            <w:pStyle w:val="Ttulo1"/>
          </w:pPr>
        </w:pPrChange>
      </w:pPr>
    </w:p>
    <w:p w14:paraId="0E034E02" w14:textId="77777777" w:rsidR="002349CC" w:rsidRDefault="002349CC">
      <w:pPr>
        <w:rPr>
          <w:ins w:id="10105" w:author="GONZALEZ DIAZ, BORJA" w:date="2017-09-29T19:22:00Z"/>
        </w:rPr>
        <w:pPrChange w:id="10106" w:author="GONZALEZ DIAZ, BORJA" w:date="2017-09-29T19:22:00Z">
          <w:pPr>
            <w:pStyle w:val="Ttulo1"/>
          </w:pPr>
        </w:pPrChange>
      </w:pPr>
    </w:p>
    <w:p w14:paraId="3922499B" w14:textId="77777777" w:rsidR="002349CC" w:rsidRDefault="002349CC">
      <w:pPr>
        <w:rPr>
          <w:ins w:id="10107" w:author="GONZALEZ DIAZ, BORJA" w:date="2017-09-29T19:22:00Z"/>
        </w:rPr>
        <w:pPrChange w:id="10108" w:author="GONZALEZ DIAZ, BORJA" w:date="2017-09-29T19:22:00Z">
          <w:pPr>
            <w:pStyle w:val="Ttulo1"/>
          </w:pPr>
        </w:pPrChange>
      </w:pPr>
    </w:p>
    <w:p w14:paraId="736E9FBD" w14:textId="77777777" w:rsidR="002349CC" w:rsidRPr="00273C9D" w:rsidRDefault="002349CC">
      <w:pPr>
        <w:rPr>
          <w:ins w:id="10109" w:author="GONZALEZ DIAZ, BORJA" w:date="2017-09-29T19:22:00Z"/>
        </w:rPr>
        <w:pPrChange w:id="10110" w:author="GONZALEZ DIAZ, BORJA" w:date="2017-09-29T19:22:00Z">
          <w:pPr>
            <w:pStyle w:val="Ttulo1"/>
          </w:pPr>
        </w:pPrChange>
      </w:pPr>
    </w:p>
    <w:p w14:paraId="5CE4A0F1" w14:textId="334EA5D5" w:rsidR="00E653AA" w:rsidDel="003658C0" w:rsidRDefault="00E653AA" w:rsidP="00E653AA">
      <w:pPr>
        <w:rPr>
          <w:ins w:id="10111" w:author="Borja Gonzalez" w:date="2017-09-10T20:43:00Z"/>
          <w:del w:id="10112" w:author="Rodrigo García" w:date="2017-09-29T10:57:00Z"/>
        </w:rPr>
      </w:pPr>
    </w:p>
    <w:p w14:paraId="5D3BEE6E" w14:textId="25AD6C6B" w:rsidR="007E178E" w:rsidDel="003658C0" w:rsidRDefault="007E178E" w:rsidP="00E653AA">
      <w:pPr>
        <w:rPr>
          <w:ins w:id="10113" w:author="Borja Gonzalez" w:date="2017-09-10T20:43:00Z"/>
          <w:del w:id="10114" w:author="Rodrigo García" w:date="2017-09-29T10:57:00Z"/>
        </w:rPr>
      </w:pPr>
    </w:p>
    <w:p w14:paraId="539A1021" w14:textId="0D8510D8" w:rsidR="007E178E" w:rsidRPr="0060192C" w:rsidDel="002349CC" w:rsidRDefault="007E178E" w:rsidP="00E653AA">
      <w:pPr>
        <w:rPr>
          <w:del w:id="10115" w:author="GONZALEZ DIAZ, BORJA" w:date="2017-09-29T19:22:00Z"/>
          <w:b/>
          <w:sz w:val="32"/>
          <w:szCs w:val="32"/>
          <w:lang w:val="en-US"/>
          <w:rPrChange w:id="10116" w:author="GONZALEZ DIAZ, BORJA" w:date="2017-09-29T19:45:00Z">
            <w:rPr>
              <w:del w:id="10117" w:author="GONZALEZ DIAZ, BORJA" w:date="2017-09-29T19:22:00Z"/>
              <w:b/>
              <w:sz w:val="32"/>
              <w:szCs w:val="32"/>
            </w:rPr>
          </w:rPrChange>
        </w:rPr>
      </w:pPr>
      <w:r w:rsidRPr="0060192C">
        <w:rPr>
          <w:b/>
          <w:sz w:val="32"/>
          <w:szCs w:val="32"/>
          <w:lang w:val="en-US"/>
          <w:rPrChange w:id="10118" w:author="GONZALEZ DIAZ, BORJA" w:date="2017-09-29T19:45:00Z">
            <w:rPr>
              <w:b/>
              <w:sz w:val="32"/>
              <w:szCs w:val="32"/>
            </w:rPr>
          </w:rPrChange>
        </w:rPr>
        <w:t xml:space="preserve">Bibliografía </w:t>
      </w:r>
    </w:p>
    <w:p w14:paraId="1A42BE23" w14:textId="77777777" w:rsidR="007E178E" w:rsidRPr="0060192C" w:rsidRDefault="007E178E" w:rsidP="00E653AA">
      <w:pPr>
        <w:rPr>
          <w:b/>
          <w:sz w:val="32"/>
          <w:szCs w:val="32"/>
          <w:lang w:val="en-US"/>
          <w:rPrChange w:id="10119" w:author="GONZALEZ DIAZ, BORJA" w:date="2017-09-29T19:45:00Z">
            <w:rPr>
              <w:b/>
              <w:sz w:val="32"/>
              <w:szCs w:val="32"/>
            </w:rPr>
          </w:rPrChange>
        </w:rPr>
      </w:pPr>
    </w:p>
    <w:p w14:paraId="408B1F33" w14:textId="77777777" w:rsidR="00166006" w:rsidRPr="0060192C" w:rsidRDefault="00166006" w:rsidP="00E653AA">
      <w:pPr>
        <w:rPr>
          <w:ins w:id="10120" w:author="GONZALEZ DIAZ, BORJA" w:date="2017-09-29T19:19:00Z"/>
          <w:lang w:val="en-US"/>
          <w:rPrChange w:id="10121" w:author="GONZALEZ DIAZ, BORJA" w:date="2017-09-29T19:45:00Z">
            <w:rPr>
              <w:ins w:id="10122" w:author="GONZALEZ DIAZ, BORJA" w:date="2017-09-29T19:19:00Z"/>
            </w:rPr>
          </w:rPrChange>
        </w:rPr>
      </w:pPr>
    </w:p>
    <w:p w14:paraId="090AAC8B" w14:textId="0AB52486" w:rsidR="00CC6B0C" w:rsidRPr="002349CC" w:rsidRDefault="00CC6B0C" w:rsidP="00CC6B0C">
      <w:pPr>
        <w:rPr>
          <w:ins w:id="10123" w:author="GONZALEZ DIAZ, BORJA" w:date="2017-09-29T19:21:00Z"/>
          <w:color w:val="000000" w:themeColor="text1"/>
          <w:lang w:val="en-US"/>
          <w:rPrChange w:id="10124" w:author="GONZALEZ DIAZ, BORJA" w:date="2017-09-29T19:23:00Z">
            <w:rPr>
              <w:ins w:id="10125" w:author="GONZALEZ DIAZ, BORJA" w:date="2017-09-29T19:21:00Z"/>
            </w:rPr>
          </w:rPrChange>
        </w:rPr>
      </w:pPr>
      <w:ins w:id="10126" w:author="GONZALEZ DIAZ, BORJA" w:date="2017-09-29T19:21:00Z">
        <w:r w:rsidRPr="002349CC">
          <w:rPr>
            <w:color w:val="000000" w:themeColor="text1"/>
            <w:lang w:val="en-US"/>
            <w:rPrChange w:id="10127" w:author="GONZALEZ DIAZ, BORJA" w:date="2017-09-29T19:23:00Z">
              <w:rPr/>
            </w:rPrChange>
          </w:rPr>
          <w:t xml:space="preserve">Virgilio F. Ferrario *, Chiarella Sforza, Graziano Serrao, GianPiero Grassi, Erio Mossi </w:t>
        </w:r>
      </w:ins>
      <w:ins w:id="10128" w:author="GONZALEZ DIAZ, BORJA" w:date="2017-09-29T19:22:00Z">
        <w:r w:rsidRPr="002349CC">
          <w:rPr>
            <w:color w:val="000000" w:themeColor="text1"/>
            <w:lang w:val="en-US"/>
            <w:rPrChange w:id="10129" w:author="GONZALEZ DIAZ, BORJA" w:date="2017-09-29T19:23:00Z">
              <w:rPr/>
            </w:rPrChange>
          </w:rPr>
          <w:t xml:space="preserve">- Active range of motion of the head and cervical spine: a three-dimensional investigation in healthy young adults </w:t>
        </w:r>
      </w:ins>
    </w:p>
    <w:p w14:paraId="3438CBEF" w14:textId="77777777" w:rsidR="00166006" w:rsidRDefault="00166006" w:rsidP="00E653AA">
      <w:pPr>
        <w:rPr>
          <w:ins w:id="10130" w:author="GONZALEZ DIAZ, BORJA" w:date="2017-09-30T18:24:00Z"/>
          <w:color w:val="000000" w:themeColor="text1"/>
          <w:lang w:val="en-US"/>
        </w:rPr>
      </w:pPr>
    </w:p>
    <w:p w14:paraId="28ABA738" w14:textId="768E05E0" w:rsidR="0071428C" w:rsidRDefault="0071428C" w:rsidP="00E653AA">
      <w:pPr>
        <w:rPr>
          <w:ins w:id="10131" w:author="GONZALEZ DIAZ, BORJA" w:date="2017-09-30T18:24:00Z"/>
          <w:color w:val="000000" w:themeColor="text1"/>
          <w:lang w:val="en-US"/>
        </w:rPr>
      </w:pPr>
      <w:ins w:id="10132" w:author="GONZALEZ DIAZ, BORJA" w:date="2017-09-30T18:24:00Z">
        <w:r>
          <w:rPr>
            <w:color w:val="000000" w:themeColor="text1"/>
            <w:lang w:val="en-US"/>
          </w:rPr>
          <w:fldChar w:fldCharType="begin"/>
        </w:r>
        <w:r>
          <w:rPr>
            <w:color w:val="000000" w:themeColor="text1"/>
            <w:lang w:val="en-US"/>
          </w:rPr>
          <w:instrText xml:space="preserve"> HYPERLINK "</w:instrText>
        </w:r>
        <w:r w:rsidRPr="0071428C">
          <w:rPr>
            <w:color w:val="000000" w:themeColor="text1"/>
            <w:lang w:val="en-US"/>
          </w:rPr>
          <w:instrText>http://www.weriumsolutions.com/basic-pro/</w:instrText>
        </w:r>
        <w:r>
          <w:rPr>
            <w:color w:val="000000" w:themeColor="text1"/>
            <w:lang w:val="en-US"/>
          </w:rPr>
          <w:instrText xml:space="preserve">" </w:instrText>
        </w:r>
        <w:r>
          <w:rPr>
            <w:color w:val="000000" w:themeColor="text1"/>
            <w:lang w:val="en-US"/>
          </w:rPr>
          <w:fldChar w:fldCharType="separate"/>
        </w:r>
        <w:r w:rsidRPr="00BE3BB5">
          <w:rPr>
            <w:rStyle w:val="Hipervnculo"/>
            <w:lang w:val="en-US"/>
          </w:rPr>
          <w:t>http://www.weriumsolutions.com/basic-pro/</w:t>
        </w:r>
        <w:r>
          <w:rPr>
            <w:color w:val="000000" w:themeColor="text1"/>
            <w:lang w:val="en-US"/>
          </w:rPr>
          <w:fldChar w:fldCharType="end"/>
        </w:r>
      </w:ins>
    </w:p>
    <w:p w14:paraId="4B5DD7A2" w14:textId="77777777" w:rsidR="0071428C" w:rsidRPr="002349CC" w:rsidRDefault="0071428C" w:rsidP="00E653AA">
      <w:pPr>
        <w:rPr>
          <w:ins w:id="10133" w:author="GONZALEZ DIAZ, BORJA" w:date="2017-09-29T19:19:00Z"/>
          <w:color w:val="000000" w:themeColor="text1"/>
          <w:lang w:val="en-US"/>
          <w:rPrChange w:id="10134" w:author="GONZALEZ DIAZ, BORJA" w:date="2017-09-29T19:23:00Z">
            <w:rPr>
              <w:ins w:id="10135" w:author="GONZALEZ DIAZ, BORJA" w:date="2017-09-29T19:19:00Z"/>
            </w:rPr>
          </w:rPrChange>
        </w:rPr>
      </w:pPr>
      <w:bookmarkStart w:id="10136" w:name="_GoBack"/>
      <w:bookmarkEnd w:id="10136"/>
    </w:p>
    <w:p w14:paraId="44E3F6ED" w14:textId="767C77F5" w:rsidR="007E178E" w:rsidRDefault="00406C9B" w:rsidP="00E653AA">
      <w:pPr>
        <w:rPr>
          <w:ins w:id="10137" w:author="GONZALEZ DIAZ, BORJA" w:date="2017-09-30T11:31:00Z"/>
          <w:rStyle w:val="Hipervnculo"/>
          <w:color w:val="000000" w:themeColor="text1"/>
          <w:u w:val="none"/>
        </w:rPr>
      </w:pPr>
      <w:r w:rsidRPr="002349CC">
        <w:rPr>
          <w:color w:val="000000" w:themeColor="text1"/>
          <w:rPrChange w:id="10138" w:author="GONZALEZ DIAZ, BORJA" w:date="2017-09-29T19:23:00Z">
            <w:rPr>
              <w:rStyle w:val="Hipervnculo"/>
            </w:rPr>
          </w:rPrChange>
        </w:rPr>
        <w:lastRenderedPageBreak/>
        <w:fldChar w:fldCharType="begin"/>
      </w:r>
      <w:r w:rsidRPr="00683B90">
        <w:rPr>
          <w:color w:val="000000" w:themeColor="text1"/>
          <w:lang w:val="en-US"/>
          <w:rPrChange w:id="10139" w:author="GONZALEZ DIAZ, BORJA" w:date="2017-09-29T19:44:00Z">
            <w:rPr/>
          </w:rPrChange>
        </w:rPr>
        <w:instrText xml:space="preserve"> HYPERLINK "https://en.wikipedia.org/wiki/Socket.IO" </w:instrText>
      </w:r>
      <w:r w:rsidRPr="002349CC">
        <w:rPr>
          <w:color w:val="000000" w:themeColor="text1"/>
          <w:rPrChange w:id="10140" w:author="GONZALEZ DIAZ, BORJA" w:date="2017-09-29T19:23:00Z">
            <w:rPr>
              <w:rStyle w:val="Hipervnculo"/>
            </w:rPr>
          </w:rPrChange>
        </w:rPr>
        <w:fldChar w:fldCharType="separate"/>
      </w:r>
      <w:r w:rsidR="007E178E" w:rsidRPr="00683B90">
        <w:rPr>
          <w:rStyle w:val="Hipervnculo"/>
          <w:color w:val="000000" w:themeColor="text1"/>
          <w:u w:val="none"/>
          <w:lang w:val="en-US"/>
          <w:rPrChange w:id="10141" w:author="GONZALEZ DIAZ, BORJA" w:date="2017-09-29T19:44:00Z">
            <w:rPr>
              <w:rStyle w:val="Hipervnculo"/>
            </w:rPr>
          </w:rPrChange>
        </w:rPr>
        <w:t>https://en.wikipedia.org/wiki/Socket.IO</w:t>
      </w:r>
      <w:r w:rsidRPr="002349CC">
        <w:rPr>
          <w:rStyle w:val="Hipervnculo"/>
          <w:color w:val="000000" w:themeColor="text1"/>
          <w:u w:val="none"/>
          <w:rPrChange w:id="10142" w:author="GONZALEZ DIAZ, BORJA" w:date="2017-09-29T19:23:00Z">
            <w:rPr>
              <w:rStyle w:val="Hipervnculo"/>
            </w:rPr>
          </w:rPrChange>
        </w:rPr>
        <w:fldChar w:fldCharType="end"/>
      </w:r>
    </w:p>
    <w:p w14:paraId="07DDC5B6" w14:textId="77777777" w:rsidR="009A36DD" w:rsidRDefault="009A36DD" w:rsidP="00E653AA">
      <w:pPr>
        <w:rPr>
          <w:ins w:id="10143" w:author="GONZALEZ DIAZ, BORJA" w:date="2017-09-30T11:31:00Z"/>
          <w:rStyle w:val="Hipervnculo"/>
          <w:color w:val="000000" w:themeColor="text1"/>
          <w:u w:val="none"/>
        </w:rPr>
      </w:pPr>
    </w:p>
    <w:p w14:paraId="41FF335A" w14:textId="236B6338" w:rsidR="009A36DD" w:rsidRPr="00683B90" w:rsidRDefault="009A36DD" w:rsidP="00E653AA">
      <w:pPr>
        <w:rPr>
          <w:ins w:id="10144" w:author="GONZALEZ DIAZ, BORJA" w:date="2017-09-29T19:19:00Z"/>
          <w:rStyle w:val="Hipervnculo"/>
          <w:color w:val="000000" w:themeColor="text1"/>
          <w:u w:val="none"/>
          <w:lang w:val="en-US"/>
          <w:rPrChange w:id="10145" w:author="GONZALEZ DIAZ, BORJA" w:date="2017-09-29T19:44:00Z">
            <w:rPr>
              <w:ins w:id="10146" w:author="GONZALEZ DIAZ, BORJA" w:date="2017-09-29T19:19:00Z"/>
              <w:rStyle w:val="Hipervnculo"/>
            </w:rPr>
          </w:rPrChange>
        </w:rPr>
      </w:pPr>
      <w:ins w:id="10147" w:author="GONZALEZ DIAZ, BORJA" w:date="2017-09-30T11:31:00Z">
        <w:r w:rsidRPr="009A36DD">
          <w:rPr>
            <w:rStyle w:val="Hipervnculo"/>
            <w:color w:val="000000" w:themeColor="text1"/>
            <w:u w:val="none"/>
            <w:lang w:val="en-US"/>
          </w:rPr>
          <w:t>https://socket.io/docs/</w:t>
        </w:r>
      </w:ins>
    </w:p>
    <w:p w14:paraId="7E8FCB83" w14:textId="77777777" w:rsidR="00166006" w:rsidRPr="00683B90" w:rsidRDefault="00166006" w:rsidP="00E653AA">
      <w:pPr>
        <w:rPr>
          <w:ins w:id="10148" w:author="GONZALEZ DIAZ, BORJA" w:date="2017-09-29T19:19:00Z"/>
          <w:rStyle w:val="Hipervnculo"/>
          <w:color w:val="000000" w:themeColor="text1"/>
          <w:u w:val="none"/>
          <w:lang w:val="en-US"/>
          <w:rPrChange w:id="10149" w:author="GONZALEZ DIAZ, BORJA" w:date="2017-09-29T19:44:00Z">
            <w:rPr>
              <w:ins w:id="10150" w:author="GONZALEZ DIAZ, BORJA" w:date="2017-09-29T19:19:00Z"/>
              <w:rStyle w:val="Hipervnculo"/>
            </w:rPr>
          </w:rPrChange>
        </w:rPr>
      </w:pPr>
    </w:p>
    <w:p w14:paraId="6D7F4C42" w14:textId="2F3529C5" w:rsidR="00166006" w:rsidRPr="00683B90" w:rsidRDefault="00166006" w:rsidP="00E653AA">
      <w:pPr>
        <w:rPr>
          <w:color w:val="000000" w:themeColor="text1"/>
          <w:lang w:val="en-US"/>
          <w:rPrChange w:id="10151" w:author="GONZALEZ DIAZ, BORJA" w:date="2017-09-29T19:45:00Z">
            <w:rPr/>
          </w:rPrChange>
        </w:rPr>
      </w:pPr>
      <w:ins w:id="10152" w:author="GONZALEZ DIAZ, BORJA" w:date="2017-09-29T19:19:00Z">
        <w:r w:rsidRPr="00683B90">
          <w:rPr>
            <w:color w:val="000000" w:themeColor="text1"/>
            <w:lang w:val="en-US"/>
            <w:rPrChange w:id="10153" w:author="GONZALEZ DIAZ, BORJA" w:date="2017-09-29T19:45:00Z">
              <w:rPr>
                <w:color w:val="0000FF" w:themeColor="hyperlink"/>
                <w:u w:val="single"/>
              </w:rPr>
            </w:rPrChange>
          </w:rPr>
          <w:t>https://developer.mozilla.org/es/docs/Web/JavaScript</w:t>
        </w:r>
      </w:ins>
    </w:p>
    <w:p w14:paraId="65136E2D" w14:textId="77777777" w:rsidR="007E178E" w:rsidRPr="00683B90" w:rsidRDefault="007E178E" w:rsidP="00E653AA">
      <w:pPr>
        <w:rPr>
          <w:color w:val="000000" w:themeColor="text1"/>
          <w:lang w:val="en-US"/>
          <w:rPrChange w:id="10154" w:author="GONZALEZ DIAZ, BORJA" w:date="2017-09-29T19:45:00Z">
            <w:rPr/>
          </w:rPrChange>
        </w:rPr>
      </w:pPr>
    </w:p>
    <w:p w14:paraId="2012E0C0" w14:textId="5AA394B4" w:rsidR="007E178E" w:rsidRPr="00433396" w:rsidRDefault="00406C9B" w:rsidP="00E653AA">
      <w:pPr>
        <w:rPr>
          <w:color w:val="000000" w:themeColor="text1"/>
          <w:lang w:val="en-US"/>
          <w:rPrChange w:id="10155" w:author="GONZALEZ DIAZ, BORJA" w:date="2017-09-30T00:55:00Z">
            <w:rPr/>
          </w:rPrChange>
        </w:rPr>
      </w:pPr>
      <w:r w:rsidRPr="002349CC">
        <w:rPr>
          <w:color w:val="000000" w:themeColor="text1"/>
          <w:rPrChange w:id="10156" w:author="GONZALEZ DIAZ, BORJA" w:date="2017-09-29T19:23:00Z">
            <w:rPr>
              <w:rStyle w:val="Hipervnculo"/>
            </w:rPr>
          </w:rPrChange>
        </w:rPr>
        <w:fldChar w:fldCharType="begin"/>
      </w:r>
      <w:r w:rsidRPr="00433396">
        <w:rPr>
          <w:color w:val="000000" w:themeColor="text1"/>
          <w:lang w:val="en-US"/>
          <w:rPrChange w:id="10157" w:author="GONZALEZ DIAZ, BORJA" w:date="2017-09-30T00:55:00Z">
            <w:rPr/>
          </w:rPrChange>
        </w:rPr>
        <w:instrText xml:space="preserve"> HYPERLINK "https://es.wikipedia.org/wiki/JavaScript" </w:instrText>
      </w:r>
      <w:r w:rsidRPr="002349CC">
        <w:rPr>
          <w:color w:val="000000" w:themeColor="text1"/>
          <w:rPrChange w:id="10158" w:author="GONZALEZ DIAZ, BORJA" w:date="2017-09-29T19:23:00Z">
            <w:rPr>
              <w:rStyle w:val="Hipervnculo"/>
            </w:rPr>
          </w:rPrChange>
        </w:rPr>
        <w:fldChar w:fldCharType="separate"/>
      </w:r>
      <w:r w:rsidR="007E178E" w:rsidRPr="00433396">
        <w:rPr>
          <w:rStyle w:val="Hipervnculo"/>
          <w:color w:val="000000" w:themeColor="text1"/>
          <w:u w:val="none"/>
          <w:lang w:val="en-US"/>
          <w:rPrChange w:id="10159" w:author="GONZALEZ DIAZ, BORJA" w:date="2017-09-30T00:55:00Z">
            <w:rPr>
              <w:rStyle w:val="Hipervnculo"/>
            </w:rPr>
          </w:rPrChange>
        </w:rPr>
        <w:t>https://es.wikipedia.org/wiki/JavaScript</w:t>
      </w:r>
      <w:r w:rsidRPr="002349CC">
        <w:rPr>
          <w:rStyle w:val="Hipervnculo"/>
          <w:color w:val="000000" w:themeColor="text1"/>
          <w:u w:val="none"/>
          <w:rPrChange w:id="10160" w:author="GONZALEZ DIAZ, BORJA" w:date="2017-09-29T19:23:00Z">
            <w:rPr>
              <w:rStyle w:val="Hipervnculo"/>
            </w:rPr>
          </w:rPrChange>
        </w:rPr>
        <w:fldChar w:fldCharType="end"/>
      </w:r>
    </w:p>
    <w:p w14:paraId="4693FA66" w14:textId="77777777" w:rsidR="007E178E" w:rsidRPr="00433396" w:rsidRDefault="007E178E" w:rsidP="00E653AA">
      <w:pPr>
        <w:rPr>
          <w:color w:val="000000" w:themeColor="text1"/>
          <w:lang w:val="en-US"/>
          <w:rPrChange w:id="10161" w:author="GONZALEZ DIAZ, BORJA" w:date="2017-09-30T00:55:00Z">
            <w:rPr/>
          </w:rPrChange>
        </w:rPr>
      </w:pPr>
    </w:p>
    <w:p w14:paraId="508C96A1" w14:textId="3D1CE397" w:rsidR="007E178E" w:rsidRDefault="00406C9B" w:rsidP="00E653AA">
      <w:pPr>
        <w:rPr>
          <w:ins w:id="10162" w:author="GONZALEZ DIAZ, BORJA" w:date="2017-09-30T11:32:00Z"/>
          <w:rStyle w:val="Hipervnculo"/>
          <w:color w:val="000000" w:themeColor="text1"/>
          <w:u w:val="none"/>
        </w:rPr>
      </w:pPr>
      <w:r w:rsidRPr="002349CC">
        <w:rPr>
          <w:color w:val="000000" w:themeColor="text1"/>
          <w:rPrChange w:id="10163" w:author="GONZALEZ DIAZ, BORJA" w:date="2017-09-29T19:23:00Z">
            <w:rPr>
              <w:rStyle w:val="Hipervnculo"/>
            </w:rPr>
          </w:rPrChange>
        </w:rPr>
        <w:fldChar w:fldCharType="begin"/>
      </w:r>
      <w:r w:rsidRPr="00433396">
        <w:rPr>
          <w:color w:val="000000" w:themeColor="text1"/>
          <w:lang w:val="en-US"/>
          <w:rPrChange w:id="10164" w:author="GONZALEZ DIAZ, BORJA" w:date="2017-09-30T00:55:00Z">
            <w:rPr/>
          </w:rPrChange>
        </w:rPr>
        <w:instrText xml:space="preserve"> HYPERLINK "https://es.wikipedia.org/wiki/Node.js" </w:instrText>
      </w:r>
      <w:r w:rsidRPr="002349CC">
        <w:rPr>
          <w:color w:val="000000" w:themeColor="text1"/>
          <w:rPrChange w:id="10165" w:author="GONZALEZ DIAZ, BORJA" w:date="2017-09-29T19:23:00Z">
            <w:rPr>
              <w:rStyle w:val="Hipervnculo"/>
            </w:rPr>
          </w:rPrChange>
        </w:rPr>
        <w:fldChar w:fldCharType="separate"/>
      </w:r>
      <w:r w:rsidR="007E178E" w:rsidRPr="00433396">
        <w:rPr>
          <w:rStyle w:val="Hipervnculo"/>
          <w:color w:val="000000" w:themeColor="text1"/>
          <w:u w:val="none"/>
          <w:lang w:val="en-US"/>
          <w:rPrChange w:id="10166" w:author="GONZALEZ DIAZ, BORJA" w:date="2017-09-30T00:55:00Z">
            <w:rPr>
              <w:rStyle w:val="Hipervnculo"/>
            </w:rPr>
          </w:rPrChange>
        </w:rPr>
        <w:t>https://es.wikipedia.org/wiki/Node.js</w:t>
      </w:r>
      <w:r w:rsidRPr="002349CC">
        <w:rPr>
          <w:rStyle w:val="Hipervnculo"/>
          <w:color w:val="000000" w:themeColor="text1"/>
          <w:u w:val="none"/>
          <w:rPrChange w:id="10167" w:author="GONZALEZ DIAZ, BORJA" w:date="2017-09-29T19:23:00Z">
            <w:rPr>
              <w:rStyle w:val="Hipervnculo"/>
            </w:rPr>
          </w:rPrChange>
        </w:rPr>
        <w:fldChar w:fldCharType="end"/>
      </w:r>
    </w:p>
    <w:p w14:paraId="040CA159" w14:textId="77777777" w:rsidR="0080419A" w:rsidRDefault="0080419A" w:rsidP="00E653AA">
      <w:pPr>
        <w:rPr>
          <w:ins w:id="10168" w:author="GONZALEZ DIAZ, BORJA" w:date="2017-09-30T11:32:00Z"/>
          <w:rStyle w:val="Hipervnculo"/>
          <w:color w:val="000000" w:themeColor="text1"/>
          <w:u w:val="none"/>
        </w:rPr>
      </w:pPr>
    </w:p>
    <w:p w14:paraId="0EB287A0" w14:textId="0A5B67C2" w:rsidR="0080419A" w:rsidRPr="0080419A" w:rsidRDefault="0080419A" w:rsidP="00E653AA">
      <w:pPr>
        <w:rPr>
          <w:ins w:id="10169" w:author="GONZALEZ DIAZ, BORJA" w:date="2017-09-29T19:18:00Z"/>
          <w:rStyle w:val="Hipervnculo"/>
          <w:color w:val="000000" w:themeColor="text1"/>
          <w:u w:val="none"/>
          <w:rPrChange w:id="10170" w:author="GONZALEZ DIAZ, BORJA" w:date="2017-09-30T11:32:00Z">
            <w:rPr>
              <w:ins w:id="10171" w:author="GONZALEZ DIAZ, BORJA" w:date="2017-09-29T19:18:00Z"/>
              <w:rStyle w:val="Hipervnculo"/>
            </w:rPr>
          </w:rPrChange>
        </w:rPr>
      </w:pPr>
      <w:ins w:id="10172" w:author="GONZALEZ DIAZ, BORJA" w:date="2017-09-30T11:32:00Z">
        <w:r w:rsidRPr="0080419A">
          <w:rPr>
            <w:rStyle w:val="Hipervnculo"/>
            <w:color w:val="000000" w:themeColor="text1"/>
            <w:u w:val="none"/>
            <w:rPrChange w:id="10173" w:author="GONZALEZ DIAZ, BORJA" w:date="2017-09-30T11:32:00Z">
              <w:rPr>
                <w:rStyle w:val="Hipervnculo"/>
                <w:color w:val="000000" w:themeColor="text1"/>
                <w:u w:val="none"/>
                <w:lang w:val="en-US"/>
              </w:rPr>
            </w:rPrChange>
          </w:rPr>
          <w:t>https://www.netconsulting.es/blog/nodejs/</w:t>
        </w:r>
      </w:ins>
    </w:p>
    <w:p w14:paraId="0DD59B13" w14:textId="77777777" w:rsidR="00166006" w:rsidRPr="0080419A" w:rsidRDefault="00166006" w:rsidP="00E653AA">
      <w:pPr>
        <w:rPr>
          <w:ins w:id="10174" w:author="GONZALEZ DIAZ, BORJA" w:date="2017-09-29T19:18:00Z"/>
          <w:rStyle w:val="Hipervnculo"/>
          <w:color w:val="000000" w:themeColor="text1"/>
          <w:u w:val="none"/>
          <w:rPrChange w:id="10175" w:author="GONZALEZ DIAZ, BORJA" w:date="2017-09-30T11:32:00Z">
            <w:rPr>
              <w:ins w:id="10176" w:author="GONZALEZ DIAZ, BORJA" w:date="2017-09-29T19:18:00Z"/>
              <w:rStyle w:val="Hipervnculo"/>
            </w:rPr>
          </w:rPrChange>
        </w:rPr>
      </w:pPr>
    </w:p>
    <w:p w14:paraId="3182B112" w14:textId="25BFBEDB" w:rsidR="00166006" w:rsidRPr="00433396" w:rsidRDefault="00166006" w:rsidP="00E653AA">
      <w:pPr>
        <w:rPr>
          <w:color w:val="000000" w:themeColor="text1"/>
          <w:lang w:val="en-US"/>
          <w:rPrChange w:id="10177" w:author="GONZALEZ DIAZ, BORJA" w:date="2017-09-30T00:55:00Z">
            <w:rPr/>
          </w:rPrChange>
        </w:rPr>
      </w:pPr>
      <w:ins w:id="10178" w:author="GONZALEZ DIAZ, BORJA" w:date="2017-09-29T19:18:00Z">
        <w:r w:rsidRPr="00433396">
          <w:rPr>
            <w:color w:val="000000" w:themeColor="text1"/>
            <w:lang w:val="en-US"/>
            <w:rPrChange w:id="10179" w:author="GONZALEZ DIAZ, BORJA" w:date="2017-09-30T00:55:00Z">
              <w:rPr>
                <w:color w:val="0000FF" w:themeColor="hyperlink"/>
                <w:u w:val="single"/>
              </w:rPr>
            </w:rPrChange>
          </w:rPr>
          <w:t>https://developer.mozilla.org/es/docs/Web/HTML</w:t>
        </w:r>
      </w:ins>
    </w:p>
    <w:p w14:paraId="4BCDC7EA" w14:textId="77777777" w:rsidR="007E178E" w:rsidRPr="00433396" w:rsidRDefault="007E178E" w:rsidP="00E653AA">
      <w:pPr>
        <w:rPr>
          <w:color w:val="000000" w:themeColor="text1"/>
          <w:lang w:val="en-US"/>
          <w:rPrChange w:id="10180" w:author="GONZALEZ DIAZ, BORJA" w:date="2017-09-30T00:55:00Z">
            <w:rPr/>
          </w:rPrChange>
        </w:rPr>
      </w:pPr>
    </w:p>
    <w:p w14:paraId="1853EC3A" w14:textId="43205D82" w:rsidR="007E178E" w:rsidRPr="00433396" w:rsidRDefault="00406C9B" w:rsidP="00E653AA">
      <w:pPr>
        <w:rPr>
          <w:ins w:id="10181" w:author="GONZALEZ DIAZ, BORJA" w:date="2017-09-29T19:19:00Z"/>
          <w:rStyle w:val="Hipervnculo"/>
          <w:color w:val="000000" w:themeColor="text1"/>
          <w:u w:val="none"/>
          <w:lang w:val="en-US"/>
          <w:rPrChange w:id="10182" w:author="GONZALEZ DIAZ, BORJA" w:date="2017-09-30T00:55:00Z">
            <w:rPr>
              <w:ins w:id="10183" w:author="GONZALEZ DIAZ, BORJA" w:date="2017-09-29T19:19:00Z"/>
              <w:rStyle w:val="Hipervnculo"/>
            </w:rPr>
          </w:rPrChange>
        </w:rPr>
      </w:pPr>
      <w:r w:rsidRPr="002349CC">
        <w:rPr>
          <w:color w:val="000000" w:themeColor="text1"/>
          <w:rPrChange w:id="10184" w:author="GONZALEZ DIAZ, BORJA" w:date="2017-09-29T19:23:00Z">
            <w:rPr>
              <w:rStyle w:val="Hipervnculo"/>
            </w:rPr>
          </w:rPrChange>
        </w:rPr>
        <w:fldChar w:fldCharType="begin"/>
      </w:r>
      <w:r w:rsidRPr="00433396">
        <w:rPr>
          <w:color w:val="000000" w:themeColor="text1"/>
          <w:lang w:val="en-US"/>
          <w:rPrChange w:id="10185" w:author="GONZALEZ DIAZ, BORJA" w:date="2017-09-30T00:55:00Z">
            <w:rPr/>
          </w:rPrChange>
        </w:rPr>
        <w:instrText xml:space="preserve"> HYPERLINK "https://es.wikipedia.org/wiki/HTML" </w:instrText>
      </w:r>
      <w:r w:rsidRPr="002349CC">
        <w:rPr>
          <w:color w:val="000000" w:themeColor="text1"/>
          <w:rPrChange w:id="10186" w:author="GONZALEZ DIAZ, BORJA" w:date="2017-09-29T19:23:00Z">
            <w:rPr>
              <w:rStyle w:val="Hipervnculo"/>
            </w:rPr>
          </w:rPrChange>
        </w:rPr>
        <w:fldChar w:fldCharType="separate"/>
      </w:r>
      <w:r w:rsidR="007E178E" w:rsidRPr="00433396">
        <w:rPr>
          <w:rStyle w:val="Hipervnculo"/>
          <w:color w:val="000000" w:themeColor="text1"/>
          <w:u w:val="none"/>
          <w:lang w:val="en-US"/>
          <w:rPrChange w:id="10187" w:author="GONZALEZ DIAZ, BORJA" w:date="2017-09-30T00:55:00Z">
            <w:rPr>
              <w:rStyle w:val="Hipervnculo"/>
            </w:rPr>
          </w:rPrChange>
        </w:rPr>
        <w:t>https://es.wikipedia.org/wiki/HTML</w:t>
      </w:r>
      <w:r w:rsidRPr="002349CC">
        <w:rPr>
          <w:rStyle w:val="Hipervnculo"/>
          <w:color w:val="000000" w:themeColor="text1"/>
          <w:u w:val="none"/>
          <w:rPrChange w:id="10188" w:author="GONZALEZ DIAZ, BORJA" w:date="2017-09-29T19:23:00Z">
            <w:rPr>
              <w:rStyle w:val="Hipervnculo"/>
            </w:rPr>
          </w:rPrChange>
        </w:rPr>
        <w:fldChar w:fldCharType="end"/>
      </w:r>
    </w:p>
    <w:p w14:paraId="5CF0FE25" w14:textId="77777777" w:rsidR="00166006" w:rsidRPr="00433396" w:rsidRDefault="00166006" w:rsidP="00E653AA">
      <w:pPr>
        <w:rPr>
          <w:ins w:id="10189" w:author="GONZALEZ DIAZ, BORJA" w:date="2017-09-29T19:19:00Z"/>
          <w:rStyle w:val="Hipervnculo"/>
          <w:color w:val="000000" w:themeColor="text1"/>
          <w:u w:val="none"/>
          <w:lang w:val="en-US"/>
          <w:rPrChange w:id="10190" w:author="GONZALEZ DIAZ, BORJA" w:date="2017-09-30T00:55:00Z">
            <w:rPr>
              <w:ins w:id="10191" w:author="GONZALEZ DIAZ, BORJA" w:date="2017-09-29T19:19:00Z"/>
              <w:rStyle w:val="Hipervnculo"/>
            </w:rPr>
          </w:rPrChange>
        </w:rPr>
      </w:pPr>
    </w:p>
    <w:p w14:paraId="2452C522" w14:textId="1FCAE9F7" w:rsidR="00166006" w:rsidRPr="00433396" w:rsidRDefault="00166006" w:rsidP="00E653AA">
      <w:pPr>
        <w:rPr>
          <w:color w:val="000000" w:themeColor="text1"/>
          <w:lang w:val="en-US"/>
          <w:rPrChange w:id="10192" w:author="GONZALEZ DIAZ, BORJA" w:date="2017-09-30T00:55:00Z">
            <w:rPr/>
          </w:rPrChange>
        </w:rPr>
      </w:pPr>
      <w:ins w:id="10193" w:author="GONZALEZ DIAZ, BORJA" w:date="2017-09-29T19:19:00Z">
        <w:r w:rsidRPr="00433396">
          <w:rPr>
            <w:color w:val="000000" w:themeColor="text1"/>
            <w:lang w:val="en-US"/>
            <w:rPrChange w:id="10194" w:author="GONZALEZ DIAZ, BORJA" w:date="2017-09-30T00:55:00Z">
              <w:rPr>
                <w:color w:val="0000FF" w:themeColor="hyperlink"/>
                <w:u w:val="single"/>
              </w:rPr>
            </w:rPrChange>
          </w:rPr>
          <w:t>https://developer.mozilla.org/es/docs/Web/CSS</w:t>
        </w:r>
      </w:ins>
    </w:p>
    <w:p w14:paraId="1E7DD515" w14:textId="77777777" w:rsidR="007E178E" w:rsidRPr="00433396" w:rsidRDefault="007E178E" w:rsidP="00E653AA">
      <w:pPr>
        <w:rPr>
          <w:color w:val="000000" w:themeColor="text1"/>
          <w:lang w:val="en-US"/>
          <w:rPrChange w:id="10195" w:author="GONZALEZ DIAZ, BORJA" w:date="2017-09-30T00:55:00Z">
            <w:rPr/>
          </w:rPrChange>
        </w:rPr>
      </w:pPr>
    </w:p>
    <w:p w14:paraId="4BB0252F" w14:textId="1E8D4722" w:rsidR="007E178E" w:rsidRPr="00433396" w:rsidRDefault="00406C9B" w:rsidP="00E653AA">
      <w:pPr>
        <w:rPr>
          <w:color w:val="000000" w:themeColor="text1"/>
          <w:lang w:val="en-US"/>
          <w:rPrChange w:id="10196" w:author="GONZALEZ DIAZ, BORJA" w:date="2017-09-30T00:55:00Z">
            <w:rPr/>
          </w:rPrChange>
        </w:rPr>
      </w:pPr>
      <w:r w:rsidRPr="002349CC">
        <w:rPr>
          <w:color w:val="000000" w:themeColor="text1"/>
          <w:rPrChange w:id="10197" w:author="GONZALEZ DIAZ, BORJA" w:date="2017-09-29T19:23:00Z">
            <w:rPr>
              <w:rStyle w:val="Hipervnculo"/>
            </w:rPr>
          </w:rPrChange>
        </w:rPr>
        <w:fldChar w:fldCharType="begin"/>
      </w:r>
      <w:r w:rsidRPr="00433396">
        <w:rPr>
          <w:color w:val="000000" w:themeColor="text1"/>
          <w:lang w:val="en-US"/>
          <w:rPrChange w:id="10198" w:author="GONZALEZ DIAZ, BORJA" w:date="2017-09-30T00:55:00Z">
            <w:rPr/>
          </w:rPrChange>
        </w:rPr>
        <w:instrText xml:space="preserve"> HYPERLINK "https://es.wikipedia.org/wiki/Hoja_de_estilos_en_cascada" </w:instrText>
      </w:r>
      <w:r w:rsidRPr="002349CC">
        <w:rPr>
          <w:color w:val="000000" w:themeColor="text1"/>
          <w:rPrChange w:id="10199" w:author="GONZALEZ DIAZ, BORJA" w:date="2017-09-29T19:23:00Z">
            <w:rPr>
              <w:rStyle w:val="Hipervnculo"/>
            </w:rPr>
          </w:rPrChange>
        </w:rPr>
        <w:fldChar w:fldCharType="separate"/>
      </w:r>
      <w:r w:rsidR="007E178E" w:rsidRPr="00433396">
        <w:rPr>
          <w:rStyle w:val="Hipervnculo"/>
          <w:color w:val="000000" w:themeColor="text1"/>
          <w:u w:val="none"/>
          <w:lang w:val="en-US"/>
          <w:rPrChange w:id="10200" w:author="GONZALEZ DIAZ, BORJA" w:date="2017-09-30T00:55:00Z">
            <w:rPr>
              <w:rStyle w:val="Hipervnculo"/>
            </w:rPr>
          </w:rPrChange>
        </w:rPr>
        <w:t>https://es.wikipedia.org/wiki/Hoja_de_estilos_en_cascada</w:t>
      </w:r>
      <w:r w:rsidRPr="002349CC">
        <w:rPr>
          <w:rStyle w:val="Hipervnculo"/>
          <w:color w:val="000000" w:themeColor="text1"/>
          <w:u w:val="none"/>
          <w:rPrChange w:id="10201" w:author="GONZALEZ DIAZ, BORJA" w:date="2017-09-29T19:23:00Z">
            <w:rPr>
              <w:rStyle w:val="Hipervnculo"/>
            </w:rPr>
          </w:rPrChange>
        </w:rPr>
        <w:fldChar w:fldCharType="end"/>
      </w:r>
    </w:p>
    <w:p w14:paraId="63FFFAB9" w14:textId="77777777" w:rsidR="007E178E" w:rsidRPr="00433396" w:rsidRDefault="007E178E" w:rsidP="00E653AA">
      <w:pPr>
        <w:rPr>
          <w:color w:val="000000" w:themeColor="text1"/>
          <w:lang w:val="en-US"/>
          <w:rPrChange w:id="10202" w:author="GONZALEZ DIAZ, BORJA" w:date="2017-09-30T00:55:00Z">
            <w:rPr/>
          </w:rPrChange>
        </w:rPr>
      </w:pPr>
    </w:p>
    <w:p w14:paraId="2CEEA122" w14:textId="74704F38" w:rsidR="007E178E" w:rsidRPr="00433396" w:rsidRDefault="00406C9B" w:rsidP="00E653AA">
      <w:pPr>
        <w:rPr>
          <w:ins w:id="10203" w:author="GONZALEZ DIAZ, BORJA" w:date="2017-09-29T19:24:00Z"/>
          <w:rStyle w:val="Hipervnculo"/>
          <w:color w:val="000000" w:themeColor="text1"/>
          <w:u w:val="none"/>
          <w:lang w:val="en-US"/>
          <w:rPrChange w:id="10204" w:author="GONZALEZ DIAZ, BORJA" w:date="2017-09-30T00:55:00Z">
            <w:rPr>
              <w:ins w:id="10205" w:author="GONZALEZ DIAZ, BORJA" w:date="2017-09-29T19:24:00Z"/>
              <w:rStyle w:val="Hipervnculo"/>
              <w:color w:val="000000" w:themeColor="text1"/>
              <w:u w:val="none"/>
            </w:rPr>
          </w:rPrChange>
        </w:rPr>
      </w:pPr>
      <w:r w:rsidRPr="002349CC">
        <w:rPr>
          <w:color w:val="000000" w:themeColor="text1"/>
          <w:rPrChange w:id="10206" w:author="GONZALEZ DIAZ, BORJA" w:date="2017-09-29T19:23:00Z">
            <w:rPr>
              <w:rStyle w:val="Hipervnculo"/>
            </w:rPr>
          </w:rPrChange>
        </w:rPr>
        <w:fldChar w:fldCharType="begin"/>
      </w:r>
      <w:r w:rsidRPr="00433396">
        <w:rPr>
          <w:color w:val="000000" w:themeColor="text1"/>
          <w:lang w:val="en-US"/>
          <w:rPrChange w:id="10207" w:author="GONZALEZ DIAZ, BORJA" w:date="2017-09-30T00:55:00Z">
            <w:rPr/>
          </w:rPrChange>
        </w:rPr>
        <w:instrText xml:space="preserve"> HYPERLINK "https://es.wikipedia.org/wiki/SQLite" </w:instrText>
      </w:r>
      <w:r w:rsidRPr="002349CC">
        <w:rPr>
          <w:color w:val="000000" w:themeColor="text1"/>
          <w:rPrChange w:id="10208" w:author="GONZALEZ DIAZ, BORJA" w:date="2017-09-29T19:23:00Z">
            <w:rPr>
              <w:rStyle w:val="Hipervnculo"/>
            </w:rPr>
          </w:rPrChange>
        </w:rPr>
        <w:fldChar w:fldCharType="separate"/>
      </w:r>
      <w:r w:rsidR="0029131B" w:rsidRPr="00433396">
        <w:rPr>
          <w:rStyle w:val="Hipervnculo"/>
          <w:color w:val="000000" w:themeColor="text1"/>
          <w:u w:val="none"/>
          <w:lang w:val="en-US"/>
          <w:rPrChange w:id="10209" w:author="GONZALEZ DIAZ, BORJA" w:date="2017-09-30T00:55:00Z">
            <w:rPr>
              <w:rStyle w:val="Hipervnculo"/>
            </w:rPr>
          </w:rPrChange>
        </w:rPr>
        <w:t>https://es.wikipedia.org/wiki/SQLite</w:t>
      </w:r>
      <w:r w:rsidRPr="002349CC">
        <w:rPr>
          <w:rStyle w:val="Hipervnculo"/>
          <w:color w:val="000000" w:themeColor="text1"/>
          <w:u w:val="none"/>
          <w:rPrChange w:id="10210" w:author="GONZALEZ DIAZ, BORJA" w:date="2017-09-29T19:23:00Z">
            <w:rPr>
              <w:rStyle w:val="Hipervnculo"/>
            </w:rPr>
          </w:rPrChange>
        </w:rPr>
        <w:fldChar w:fldCharType="end"/>
      </w:r>
    </w:p>
    <w:p w14:paraId="75800540" w14:textId="77777777" w:rsidR="002349CC" w:rsidRPr="00433396" w:rsidRDefault="002349CC" w:rsidP="00E653AA">
      <w:pPr>
        <w:rPr>
          <w:ins w:id="10211" w:author="GONZALEZ DIAZ, BORJA" w:date="2017-09-29T19:24:00Z"/>
          <w:rStyle w:val="Hipervnculo"/>
          <w:color w:val="000000" w:themeColor="text1"/>
          <w:u w:val="none"/>
          <w:lang w:val="en-US"/>
          <w:rPrChange w:id="10212" w:author="GONZALEZ DIAZ, BORJA" w:date="2017-09-30T00:55:00Z">
            <w:rPr>
              <w:ins w:id="10213" w:author="GONZALEZ DIAZ, BORJA" w:date="2017-09-29T19:24:00Z"/>
              <w:rStyle w:val="Hipervnculo"/>
              <w:color w:val="000000" w:themeColor="text1"/>
              <w:u w:val="none"/>
            </w:rPr>
          </w:rPrChange>
        </w:rPr>
      </w:pPr>
    </w:p>
    <w:p w14:paraId="219DDE49" w14:textId="690498CA" w:rsidR="002349CC" w:rsidRPr="00433396" w:rsidRDefault="002349CC" w:rsidP="00E653AA">
      <w:pPr>
        <w:rPr>
          <w:ins w:id="10214" w:author="GONZALEZ DIAZ, BORJA" w:date="2017-09-29T19:23:00Z"/>
          <w:rStyle w:val="Hipervnculo"/>
          <w:color w:val="000000" w:themeColor="text1"/>
          <w:u w:val="none"/>
          <w:lang w:val="en-US"/>
          <w:rPrChange w:id="10215" w:author="GONZALEZ DIAZ, BORJA" w:date="2017-09-30T00:55:00Z">
            <w:rPr>
              <w:ins w:id="10216" w:author="GONZALEZ DIAZ, BORJA" w:date="2017-09-29T19:23:00Z"/>
              <w:rStyle w:val="Hipervnculo"/>
              <w:color w:val="000000" w:themeColor="text1"/>
              <w:u w:val="none"/>
            </w:rPr>
          </w:rPrChange>
        </w:rPr>
      </w:pPr>
      <w:ins w:id="10217" w:author="GONZALEZ DIAZ, BORJA" w:date="2017-09-29T19:24:00Z">
        <w:r w:rsidRPr="00433396">
          <w:rPr>
            <w:rStyle w:val="Hipervnculo"/>
            <w:color w:val="000000" w:themeColor="text1"/>
            <w:u w:val="none"/>
            <w:lang w:val="en-US"/>
            <w:rPrChange w:id="10218" w:author="GONZALEZ DIAZ, BORJA" w:date="2017-09-30T00:55:00Z">
              <w:rPr>
                <w:rStyle w:val="Hipervnculo"/>
                <w:color w:val="000000" w:themeColor="text1"/>
                <w:u w:val="none"/>
              </w:rPr>
            </w:rPrChange>
          </w:rPr>
          <w:t>https://www.sqlite.org/</w:t>
        </w:r>
      </w:ins>
    </w:p>
    <w:p w14:paraId="4760A53B" w14:textId="77777777" w:rsidR="002349CC" w:rsidRPr="00433396" w:rsidRDefault="002349CC" w:rsidP="00E653AA">
      <w:pPr>
        <w:rPr>
          <w:ins w:id="10219" w:author="GONZALEZ DIAZ, BORJA" w:date="2017-09-29T19:23:00Z"/>
          <w:rStyle w:val="Hipervnculo"/>
          <w:color w:val="000000" w:themeColor="text1"/>
          <w:u w:val="none"/>
          <w:lang w:val="en-US"/>
          <w:rPrChange w:id="10220" w:author="GONZALEZ DIAZ, BORJA" w:date="2017-09-30T00:55:00Z">
            <w:rPr>
              <w:ins w:id="10221" w:author="GONZALEZ DIAZ, BORJA" w:date="2017-09-29T19:23:00Z"/>
              <w:rStyle w:val="Hipervnculo"/>
              <w:color w:val="000000" w:themeColor="text1"/>
              <w:u w:val="none"/>
            </w:rPr>
          </w:rPrChange>
        </w:rPr>
      </w:pPr>
    </w:p>
    <w:p w14:paraId="61AFAC29" w14:textId="00113D68" w:rsidR="002349CC" w:rsidRPr="00433396" w:rsidRDefault="002349CC" w:rsidP="00E653AA">
      <w:pPr>
        <w:rPr>
          <w:color w:val="000000" w:themeColor="text1"/>
          <w:lang w:val="en-US"/>
          <w:rPrChange w:id="10222" w:author="GONZALEZ DIAZ, BORJA" w:date="2017-09-30T00:55:00Z">
            <w:rPr/>
          </w:rPrChange>
        </w:rPr>
      </w:pPr>
      <w:ins w:id="10223" w:author="GONZALEZ DIAZ, BORJA" w:date="2017-09-29T19:23:00Z">
        <w:r w:rsidRPr="00433396">
          <w:rPr>
            <w:color w:val="000000" w:themeColor="text1"/>
            <w:lang w:val="en-US"/>
            <w:rPrChange w:id="10224" w:author="GONZALEZ DIAZ, BORJA" w:date="2017-09-30T00:55:00Z">
              <w:rPr>
                <w:color w:val="000000" w:themeColor="text1"/>
                <w:u w:val="single"/>
              </w:rPr>
            </w:rPrChange>
          </w:rPr>
          <w:t>https://github.com/mapbox/node-sqlite3</w:t>
        </w:r>
      </w:ins>
    </w:p>
    <w:p w14:paraId="1C49DC6A" w14:textId="77777777" w:rsidR="0029131B" w:rsidRPr="00433396" w:rsidRDefault="0029131B" w:rsidP="00E653AA">
      <w:pPr>
        <w:rPr>
          <w:color w:val="000000" w:themeColor="text1"/>
          <w:lang w:val="en-US"/>
          <w:rPrChange w:id="10225" w:author="GONZALEZ DIAZ, BORJA" w:date="2017-09-30T00:55:00Z">
            <w:rPr/>
          </w:rPrChange>
        </w:rPr>
      </w:pPr>
    </w:p>
    <w:p w14:paraId="139C0C89" w14:textId="5357E746" w:rsidR="0029131B" w:rsidRPr="00433396" w:rsidRDefault="00406C9B" w:rsidP="00E653AA">
      <w:pPr>
        <w:rPr>
          <w:color w:val="000000" w:themeColor="text1"/>
          <w:lang w:val="en-US"/>
          <w:rPrChange w:id="10226" w:author="GONZALEZ DIAZ, BORJA" w:date="2017-09-30T00:55:00Z">
            <w:rPr/>
          </w:rPrChange>
        </w:rPr>
      </w:pPr>
      <w:r w:rsidRPr="002349CC">
        <w:rPr>
          <w:color w:val="000000" w:themeColor="text1"/>
          <w:rPrChange w:id="10227" w:author="GONZALEZ DIAZ, BORJA" w:date="2017-09-29T19:23:00Z">
            <w:rPr>
              <w:rStyle w:val="Hipervnculo"/>
            </w:rPr>
          </w:rPrChange>
        </w:rPr>
        <w:fldChar w:fldCharType="begin"/>
      </w:r>
      <w:r w:rsidRPr="00433396">
        <w:rPr>
          <w:color w:val="000000" w:themeColor="text1"/>
          <w:lang w:val="en-US"/>
          <w:rPrChange w:id="10228" w:author="GONZALEZ DIAZ, BORJA" w:date="2017-09-30T00:55:00Z">
            <w:rPr/>
          </w:rPrChange>
        </w:rPr>
        <w:instrText xml:space="preserve"> HYPERLINK "https://es.wikipedia.org/wiki/Base_de_datos" </w:instrText>
      </w:r>
      <w:r w:rsidRPr="002349CC">
        <w:rPr>
          <w:color w:val="000000" w:themeColor="text1"/>
          <w:rPrChange w:id="10229" w:author="GONZALEZ DIAZ, BORJA" w:date="2017-09-29T19:23:00Z">
            <w:rPr>
              <w:rStyle w:val="Hipervnculo"/>
            </w:rPr>
          </w:rPrChange>
        </w:rPr>
        <w:fldChar w:fldCharType="separate"/>
      </w:r>
      <w:r w:rsidR="0029131B" w:rsidRPr="00433396">
        <w:rPr>
          <w:rStyle w:val="Hipervnculo"/>
          <w:color w:val="000000" w:themeColor="text1"/>
          <w:u w:val="none"/>
          <w:lang w:val="en-US"/>
          <w:rPrChange w:id="10230" w:author="GONZALEZ DIAZ, BORJA" w:date="2017-09-30T00:55:00Z">
            <w:rPr>
              <w:rStyle w:val="Hipervnculo"/>
            </w:rPr>
          </w:rPrChange>
        </w:rPr>
        <w:t>https://es.wikipedia.org/wiki/Base_de_datos</w:t>
      </w:r>
      <w:r w:rsidRPr="002349CC">
        <w:rPr>
          <w:rStyle w:val="Hipervnculo"/>
          <w:color w:val="000000" w:themeColor="text1"/>
          <w:u w:val="none"/>
          <w:rPrChange w:id="10231" w:author="GONZALEZ DIAZ, BORJA" w:date="2017-09-29T19:23:00Z">
            <w:rPr>
              <w:rStyle w:val="Hipervnculo"/>
            </w:rPr>
          </w:rPrChange>
        </w:rPr>
        <w:fldChar w:fldCharType="end"/>
      </w:r>
    </w:p>
    <w:p w14:paraId="796130D3" w14:textId="77777777" w:rsidR="0029131B" w:rsidRPr="00433396" w:rsidRDefault="0029131B" w:rsidP="00E653AA">
      <w:pPr>
        <w:rPr>
          <w:color w:val="000000" w:themeColor="text1"/>
          <w:lang w:val="en-US"/>
          <w:rPrChange w:id="10232" w:author="GONZALEZ DIAZ, BORJA" w:date="2017-09-30T00:55:00Z">
            <w:rPr/>
          </w:rPrChange>
        </w:rPr>
      </w:pPr>
    </w:p>
    <w:p w14:paraId="3BCE177D" w14:textId="5FBF22CF" w:rsidR="002C73BC" w:rsidRPr="00433396" w:rsidRDefault="00406C9B" w:rsidP="00E653AA">
      <w:pPr>
        <w:rPr>
          <w:color w:val="000000" w:themeColor="text1"/>
          <w:lang w:val="en-US"/>
          <w:rPrChange w:id="10233" w:author="GONZALEZ DIAZ, BORJA" w:date="2017-09-30T00:55:00Z">
            <w:rPr/>
          </w:rPrChange>
        </w:rPr>
      </w:pPr>
      <w:r w:rsidRPr="002349CC">
        <w:rPr>
          <w:color w:val="000000" w:themeColor="text1"/>
          <w:rPrChange w:id="10234" w:author="GONZALEZ DIAZ, BORJA" w:date="2017-09-29T19:23:00Z">
            <w:rPr>
              <w:rStyle w:val="Hipervnculo"/>
            </w:rPr>
          </w:rPrChange>
        </w:rPr>
        <w:fldChar w:fldCharType="begin"/>
      </w:r>
      <w:r w:rsidRPr="00433396">
        <w:rPr>
          <w:color w:val="000000" w:themeColor="text1"/>
          <w:lang w:val="en-US"/>
          <w:rPrChange w:id="10235" w:author="GONZALEZ DIAZ, BORJA" w:date="2017-09-30T00:55:00Z">
            <w:rPr/>
          </w:rPrChange>
        </w:rPr>
        <w:instrText xml:space="preserve"> HYPERLINK "https://es.wikipedia.org/wiki/ACID" </w:instrText>
      </w:r>
      <w:r w:rsidRPr="002349CC">
        <w:rPr>
          <w:color w:val="000000" w:themeColor="text1"/>
          <w:rPrChange w:id="10236" w:author="GONZALEZ DIAZ, BORJA" w:date="2017-09-29T19:23:00Z">
            <w:rPr>
              <w:rStyle w:val="Hipervnculo"/>
            </w:rPr>
          </w:rPrChange>
        </w:rPr>
        <w:fldChar w:fldCharType="separate"/>
      </w:r>
      <w:r w:rsidR="002C73BC" w:rsidRPr="00433396">
        <w:rPr>
          <w:rStyle w:val="Hipervnculo"/>
          <w:color w:val="000000" w:themeColor="text1"/>
          <w:u w:val="none"/>
          <w:lang w:val="en-US"/>
          <w:rPrChange w:id="10237" w:author="GONZALEZ DIAZ, BORJA" w:date="2017-09-30T00:55:00Z">
            <w:rPr>
              <w:rStyle w:val="Hipervnculo"/>
            </w:rPr>
          </w:rPrChange>
        </w:rPr>
        <w:t>https://es.wikipedia.org/wiki/ACID</w:t>
      </w:r>
      <w:r w:rsidRPr="002349CC">
        <w:rPr>
          <w:rStyle w:val="Hipervnculo"/>
          <w:color w:val="000000" w:themeColor="text1"/>
          <w:u w:val="none"/>
          <w:rPrChange w:id="10238" w:author="GONZALEZ DIAZ, BORJA" w:date="2017-09-29T19:23:00Z">
            <w:rPr>
              <w:rStyle w:val="Hipervnculo"/>
            </w:rPr>
          </w:rPrChange>
        </w:rPr>
        <w:fldChar w:fldCharType="end"/>
      </w:r>
    </w:p>
    <w:p w14:paraId="652D0ED0" w14:textId="77777777" w:rsidR="00EB218B" w:rsidRPr="00433396" w:rsidRDefault="00EB218B" w:rsidP="00E653AA">
      <w:pPr>
        <w:rPr>
          <w:color w:val="000000" w:themeColor="text1"/>
          <w:lang w:val="en-US"/>
          <w:rPrChange w:id="10239" w:author="GONZALEZ DIAZ, BORJA" w:date="2017-09-30T00:55:00Z">
            <w:rPr/>
          </w:rPrChange>
        </w:rPr>
      </w:pPr>
    </w:p>
    <w:commentRangeStart w:id="10240"/>
    <w:p w14:paraId="0C9E2645" w14:textId="0539C29E" w:rsidR="00EB218B" w:rsidRPr="002349CC" w:rsidRDefault="00EB218B" w:rsidP="00E653AA">
      <w:pPr>
        <w:rPr>
          <w:ins w:id="10241" w:author="Borja Gonzalez" w:date="2017-09-13T17:54:00Z"/>
          <w:color w:val="000000" w:themeColor="text1"/>
          <w:rPrChange w:id="10242" w:author="GONZALEZ DIAZ, BORJA" w:date="2017-09-29T19:23:00Z">
            <w:rPr>
              <w:ins w:id="10243" w:author="Borja Gonzalez" w:date="2017-09-13T17:54:00Z"/>
            </w:rPr>
          </w:rPrChange>
        </w:rPr>
      </w:pPr>
      <w:ins w:id="10244" w:author="Borja Gonzalez" w:date="2017-09-13T17:54:00Z">
        <w:r w:rsidRPr="002349CC">
          <w:rPr>
            <w:color w:val="000000" w:themeColor="text1"/>
            <w:rPrChange w:id="10245" w:author="GONZALEZ DIAZ, BORJA" w:date="2017-09-29T19:23:00Z">
              <w:rPr/>
            </w:rPrChange>
          </w:rPr>
          <w:fldChar w:fldCharType="begin"/>
        </w:r>
        <w:r w:rsidRPr="002349CC">
          <w:rPr>
            <w:color w:val="000000" w:themeColor="text1"/>
            <w:rPrChange w:id="10246" w:author="GONZALEZ DIAZ, BORJA" w:date="2017-09-29T19:23:00Z">
              <w:rPr/>
            </w:rPrChange>
          </w:rPr>
          <w:instrText xml:space="preserve"> HYPERLINK "</w:instrText>
        </w:r>
      </w:ins>
      <w:r w:rsidRPr="002349CC">
        <w:rPr>
          <w:color w:val="000000" w:themeColor="text1"/>
          <w:rPrChange w:id="10247" w:author="GONZALEZ DIAZ, BORJA" w:date="2017-09-29T19:23:00Z">
            <w:rPr/>
          </w:rPrChange>
        </w:rPr>
        <w:instrText>https://github.com/kikinteractive/app</w:instrText>
      </w:r>
      <w:ins w:id="10248" w:author="Borja Gonzalez" w:date="2017-09-13T17:54:00Z">
        <w:r w:rsidRPr="002349CC">
          <w:rPr>
            <w:color w:val="000000" w:themeColor="text1"/>
            <w:rPrChange w:id="10249" w:author="GONZALEZ DIAZ, BORJA" w:date="2017-09-29T19:23:00Z">
              <w:rPr/>
            </w:rPrChange>
          </w:rPr>
          <w:instrText xml:space="preserve">" </w:instrText>
        </w:r>
        <w:r w:rsidRPr="002349CC">
          <w:rPr>
            <w:color w:val="000000" w:themeColor="text1"/>
            <w:rPrChange w:id="10250" w:author="GONZALEZ DIAZ, BORJA" w:date="2017-09-29T19:23:00Z">
              <w:rPr/>
            </w:rPrChange>
          </w:rPr>
          <w:fldChar w:fldCharType="separate"/>
        </w:r>
      </w:ins>
      <w:r w:rsidRPr="002349CC">
        <w:rPr>
          <w:rStyle w:val="Hipervnculo"/>
          <w:color w:val="000000" w:themeColor="text1"/>
          <w:u w:val="none"/>
          <w:rPrChange w:id="10251" w:author="GONZALEZ DIAZ, BORJA" w:date="2017-09-29T19:23:00Z">
            <w:rPr>
              <w:rStyle w:val="Hipervnculo"/>
            </w:rPr>
          </w:rPrChange>
        </w:rPr>
        <w:t>https://github.com/kikinteractive/app</w:t>
      </w:r>
      <w:ins w:id="10252" w:author="Borja Gonzalez" w:date="2017-09-13T17:54:00Z">
        <w:r w:rsidRPr="002349CC">
          <w:rPr>
            <w:color w:val="000000" w:themeColor="text1"/>
            <w:rPrChange w:id="10253" w:author="GONZALEZ DIAZ, BORJA" w:date="2017-09-29T19:23:00Z">
              <w:rPr/>
            </w:rPrChange>
          </w:rPr>
          <w:fldChar w:fldCharType="end"/>
        </w:r>
      </w:ins>
      <w:commentRangeEnd w:id="10240"/>
      <w:r w:rsidR="003658C0" w:rsidRPr="002349CC">
        <w:rPr>
          <w:rStyle w:val="Refdecomentario"/>
          <w:color w:val="000000" w:themeColor="text1"/>
          <w:rPrChange w:id="10254" w:author="GONZALEZ DIAZ, BORJA" w:date="2017-09-29T19:23:00Z">
            <w:rPr>
              <w:rStyle w:val="Refdecomentario"/>
            </w:rPr>
          </w:rPrChange>
        </w:rPr>
        <w:commentReference w:id="10240"/>
      </w:r>
    </w:p>
    <w:p w14:paraId="62CAAA03" w14:textId="2AF54708" w:rsidR="00EB218B" w:rsidRDefault="00EB218B" w:rsidP="00E653AA">
      <w:pPr>
        <w:rPr>
          <w:ins w:id="10255" w:author="Rodrigo García" w:date="2017-09-29T10:57:00Z"/>
        </w:rPr>
      </w:pPr>
    </w:p>
    <w:p w14:paraId="1EB2D127" w14:textId="77777777" w:rsidR="003658C0" w:rsidRPr="007E178E" w:rsidRDefault="003658C0" w:rsidP="00E653AA"/>
    <w:sectPr w:rsidR="003658C0" w:rsidRPr="007E178E" w:rsidSect="00BE7488">
      <w:footerReference w:type="even" r:id="rId55"/>
      <w:footerReference w:type="default" r:id="rId56"/>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4" w:author="Rodrigo García" w:date="2017-09-29T10:26:00Z" w:initials="RG">
    <w:p w14:paraId="47B2BB5A" w14:textId="24D6C98B" w:rsidR="00923E91" w:rsidRDefault="00923E91">
      <w:pPr>
        <w:pStyle w:val="Textocomentario"/>
      </w:pPr>
      <w:r>
        <w:rPr>
          <w:rStyle w:val="Refdecomentario"/>
        </w:rPr>
        <w:annotationRef/>
      </w:r>
      <w:r>
        <w:t>En la tabla, ¿puedes cambiar los recuadros en blanco por ticks o, al menos, por cruces?</w:t>
      </w:r>
    </w:p>
  </w:comment>
  <w:comment w:id="986" w:author="Rodrigo García" w:date="2017-09-29T10:29:00Z" w:initials="RG">
    <w:p w14:paraId="33BBDE5E" w14:textId="335EBD48" w:rsidR="00923E91" w:rsidRDefault="00923E91">
      <w:pPr>
        <w:pStyle w:val="Textocomentario"/>
      </w:pPr>
      <w:r>
        <w:rPr>
          <w:rStyle w:val="Refdecomentario"/>
        </w:rPr>
        <w:annotationRef/>
      </w:r>
      <w:r>
        <w:t>Habla antes de la tabla de dónde sale este archivo CSV y por qué tienes que usarlo.</w:t>
      </w:r>
    </w:p>
  </w:comment>
  <w:comment w:id="1015" w:author="Rodrigo García" w:date="2017-09-29T10:32:00Z" w:initials="RG">
    <w:p w14:paraId="73EB9047" w14:textId="01C25D8B" w:rsidR="00923E91" w:rsidRDefault="00923E91">
      <w:pPr>
        <w:pStyle w:val="Textocomentario"/>
      </w:pPr>
      <w:r>
        <w:rPr>
          <w:rStyle w:val="Refdecomentario"/>
        </w:rPr>
        <w:annotationRef/>
      </w:r>
      <w:r>
        <w:t>Esto me sale descolocado y a la derecha. ¿A ti también?</w:t>
      </w:r>
    </w:p>
  </w:comment>
  <w:comment w:id="1052" w:author="Rodrigo García" w:date="2017-09-29T10:33:00Z" w:initials="RG">
    <w:p w14:paraId="5A41E928" w14:textId="69B5F15A" w:rsidR="00923E91" w:rsidRDefault="00923E91">
      <w:pPr>
        <w:pStyle w:val="Textocomentario"/>
      </w:pPr>
      <w:r>
        <w:rPr>
          <w:rStyle w:val="Refdecomentario"/>
        </w:rPr>
        <w:annotationRef/>
      </w:r>
      <w:r>
        <w:t>Igual que el comentario anterior.</w:t>
      </w:r>
    </w:p>
  </w:comment>
  <w:comment w:id="5875" w:author="Rodrigo García" w:date="2017-09-29T10:34:00Z" w:initials="RG">
    <w:p w14:paraId="5F4FC1E0" w14:textId="06BEB895" w:rsidR="00923E91" w:rsidRDefault="00923E91">
      <w:pPr>
        <w:pStyle w:val="Textocomentario"/>
      </w:pPr>
      <w:r>
        <w:rPr>
          <w:rStyle w:val="Refdecomentario"/>
        </w:rPr>
        <w:annotationRef/>
      </w:r>
      <w:r>
        <w:t>Añádela al estado del arte.</w:t>
      </w:r>
    </w:p>
  </w:comment>
  <w:comment w:id="9056" w:author="Rodrigo García" w:date="2017-09-29T10:39:00Z" w:initials="RG">
    <w:p w14:paraId="53E716A0" w14:textId="77777777" w:rsidR="00923E91" w:rsidRDefault="00923E91" w:rsidP="00D828AA">
      <w:pPr>
        <w:pStyle w:val="Textocomentario"/>
      </w:pPr>
      <w:r>
        <w:rPr>
          <w:rStyle w:val="Refdecomentario"/>
        </w:rPr>
        <w:annotationRef/>
      </w:r>
      <w:r>
        <w:t>Esto lo mueves al capítulo de diseño/implementación.</w:t>
      </w:r>
    </w:p>
  </w:comment>
  <w:comment w:id="9222" w:author="Rodrigo García" w:date="2017-09-29T10:39:00Z" w:initials="RG">
    <w:p w14:paraId="42E841D7" w14:textId="6BA4BF1D" w:rsidR="00923E91" w:rsidRDefault="00923E91">
      <w:pPr>
        <w:pStyle w:val="Textocomentario"/>
      </w:pPr>
      <w:r>
        <w:rPr>
          <w:rStyle w:val="Refdecomentario"/>
        </w:rPr>
        <w:annotationRef/>
      </w:r>
      <w:r>
        <w:t>En los que siguen te faltan las descripciones breves que has puesto en los anteriores.</w:t>
      </w:r>
    </w:p>
  </w:comment>
  <w:comment w:id="9774" w:author="Rodrigo García" w:date="2017-09-29T10:43:00Z" w:initials="RG">
    <w:p w14:paraId="278AF4B5" w14:textId="6377E14B" w:rsidR="00923E91" w:rsidRDefault="00923E91">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 w:id="10240" w:author="Rodrigo García" w:date="2017-09-29T10:57:00Z" w:initials="RG">
    <w:p w14:paraId="1FD123F3" w14:textId="52208D73" w:rsidR="00923E91" w:rsidRDefault="00923E91">
      <w:pPr>
        <w:pStyle w:val="Textocomentario"/>
      </w:pPr>
      <w:r>
        <w:rPr>
          <w:rStyle w:val="Refdecomentario"/>
        </w:rPr>
        <w:annotationRef/>
      </w:r>
      <w:r>
        <w:t>Más bibliografía. Y, por favor, pon también algo que no sean páginas de la Wikipedia. Cita algún libro o publicación científica, como los estudios de movimiento cervical que leíste.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Ex w15:paraId="1FD123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C153D8" w14:textId="77777777" w:rsidR="005303C3" w:rsidRDefault="005303C3" w:rsidP="003E4A9E">
      <w:r>
        <w:separator/>
      </w:r>
    </w:p>
  </w:endnote>
  <w:endnote w:type="continuationSeparator" w:id="0">
    <w:p w14:paraId="54947D29" w14:textId="77777777" w:rsidR="005303C3" w:rsidRDefault="005303C3"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auto"/>
    <w:pitch w:val="variable"/>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923E91" w:rsidRDefault="00923E91" w:rsidP="004C0379">
    <w:pPr>
      <w:pStyle w:val="Piedepgina"/>
      <w:framePr w:wrap="around" w:vAnchor="text" w:hAnchor="margin" w:xAlign="right" w:y="1"/>
      <w:rPr>
        <w:ins w:id="10256" w:author="Borja Gonzalez" w:date="2017-09-27T14:54:00Z"/>
        <w:rStyle w:val="Nmerodepgina"/>
      </w:rPr>
    </w:pPr>
    <w:ins w:id="10257"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923E91" w:rsidRDefault="00923E91">
    <w:pPr>
      <w:pStyle w:val="Piedepgina"/>
      <w:ind w:right="360"/>
      <w:pPrChange w:id="10258"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923E91" w:rsidRDefault="00923E91" w:rsidP="004C0379">
    <w:pPr>
      <w:pStyle w:val="Piedepgina"/>
      <w:framePr w:wrap="around" w:vAnchor="text" w:hAnchor="margin" w:xAlign="right" w:y="1"/>
      <w:rPr>
        <w:ins w:id="10259" w:author="Borja Gonzalez" w:date="2017-09-27T14:54:00Z"/>
        <w:rStyle w:val="Nmerodepgina"/>
      </w:rPr>
    </w:pPr>
    <w:ins w:id="10260"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71428C">
      <w:rPr>
        <w:rStyle w:val="Nmerodepgina"/>
        <w:noProof/>
      </w:rPr>
      <w:t>78</w:t>
    </w:r>
    <w:ins w:id="10261" w:author="Borja Gonzalez" w:date="2017-09-27T14:54:00Z">
      <w:r>
        <w:rPr>
          <w:rStyle w:val="Nmerodepgina"/>
        </w:rPr>
        <w:fldChar w:fldCharType="end"/>
      </w:r>
    </w:ins>
  </w:p>
  <w:p w14:paraId="167431DB" w14:textId="77777777" w:rsidR="00923E91" w:rsidRDefault="00923E91"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841BA" w14:textId="77777777" w:rsidR="005303C3" w:rsidRDefault="005303C3" w:rsidP="003E4A9E">
      <w:r>
        <w:separator/>
      </w:r>
    </w:p>
  </w:footnote>
  <w:footnote w:type="continuationSeparator" w:id="0">
    <w:p w14:paraId="77C1B11F" w14:textId="77777777" w:rsidR="005303C3" w:rsidRDefault="005303C3"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B32"/>
    <w:rsid w:val="000B77C7"/>
    <w:rsid w:val="000D7ED5"/>
    <w:rsid w:val="000E3AE4"/>
    <w:rsid w:val="000E6D79"/>
    <w:rsid w:val="000F4647"/>
    <w:rsid w:val="000F62E6"/>
    <w:rsid w:val="000F6E9A"/>
    <w:rsid w:val="00100786"/>
    <w:rsid w:val="00103039"/>
    <w:rsid w:val="00103BEA"/>
    <w:rsid w:val="001119C9"/>
    <w:rsid w:val="001126FD"/>
    <w:rsid w:val="00112C69"/>
    <w:rsid w:val="001405D9"/>
    <w:rsid w:val="00155116"/>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BFD"/>
    <w:rsid w:val="00264972"/>
    <w:rsid w:val="00265FAD"/>
    <w:rsid w:val="00273C9D"/>
    <w:rsid w:val="00273E8F"/>
    <w:rsid w:val="00275868"/>
    <w:rsid w:val="00280E5F"/>
    <w:rsid w:val="00286EBB"/>
    <w:rsid w:val="0028714E"/>
    <w:rsid w:val="0028735F"/>
    <w:rsid w:val="0029131B"/>
    <w:rsid w:val="002919E2"/>
    <w:rsid w:val="002A2E6C"/>
    <w:rsid w:val="002A3C4D"/>
    <w:rsid w:val="002C0A43"/>
    <w:rsid w:val="002C21D7"/>
    <w:rsid w:val="002C73BC"/>
    <w:rsid w:val="002D1E73"/>
    <w:rsid w:val="002D3B74"/>
    <w:rsid w:val="002D59F7"/>
    <w:rsid w:val="002E0B49"/>
    <w:rsid w:val="002E3900"/>
    <w:rsid w:val="002E479F"/>
    <w:rsid w:val="002F10CA"/>
    <w:rsid w:val="00301ECB"/>
    <w:rsid w:val="003022BA"/>
    <w:rsid w:val="003066E2"/>
    <w:rsid w:val="003100B2"/>
    <w:rsid w:val="0031513A"/>
    <w:rsid w:val="00316321"/>
    <w:rsid w:val="0032119F"/>
    <w:rsid w:val="00323DB8"/>
    <w:rsid w:val="00325680"/>
    <w:rsid w:val="003278A5"/>
    <w:rsid w:val="003320BE"/>
    <w:rsid w:val="00333151"/>
    <w:rsid w:val="00333F5F"/>
    <w:rsid w:val="00337DCF"/>
    <w:rsid w:val="00343E12"/>
    <w:rsid w:val="00353421"/>
    <w:rsid w:val="00354987"/>
    <w:rsid w:val="003658C0"/>
    <w:rsid w:val="0036703B"/>
    <w:rsid w:val="0037218C"/>
    <w:rsid w:val="003728CF"/>
    <w:rsid w:val="003965A8"/>
    <w:rsid w:val="0039667F"/>
    <w:rsid w:val="003970D7"/>
    <w:rsid w:val="003B170A"/>
    <w:rsid w:val="003B1915"/>
    <w:rsid w:val="003B2F49"/>
    <w:rsid w:val="003B3448"/>
    <w:rsid w:val="003B7083"/>
    <w:rsid w:val="003C284A"/>
    <w:rsid w:val="003C2907"/>
    <w:rsid w:val="003D22AD"/>
    <w:rsid w:val="003D31E0"/>
    <w:rsid w:val="003E4A9E"/>
    <w:rsid w:val="003E7D66"/>
    <w:rsid w:val="003E7E71"/>
    <w:rsid w:val="003F141D"/>
    <w:rsid w:val="003F1E2C"/>
    <w:rsid w:val="003F677A"/>
    <w:rsid w:val="003F7C6A"/>
    <w:rsid w:val="0040221C"/>
    <w:rsid w:val="00403458"/>
    <w:rsid w:val="00406C31"/>
    <w:rsid w:val="00406C9B"/>
    <w:rsid w:val="0041066D"/>
    <w:rsid w:val="0041258C"/>
    <w:rsid w:val="004231B3"/>
    <w:rsid w:val="00433396"/>
    <w:rsid w:val="004357C6"/>
    <w:rsid w:val="0044069F"/>
    <w:rsid w:val="004407E6"/>
    <w:rsid w:val="00441A84"/>
    <w:rsid w:val="004426CE"/>
    <w:rsid w:val="00444D50"/>
    <w:rsid w:val="00447B5E"/>
    <w:rsid w:val="00447BFC"/>
    <w:rsid w:val="00454768"/>
    <w:rsid w:val="004607D3"/>
    <w:rsid w:val="004630E1"/>
    <w:rsid w:val="0046562B"/>
    <w:rsid w:val="00474CE2"/>
    <w:rsid w:val="00476513"/>
    <w:rsid w:val="00477276"/>
    <w:rsid w:val="00480183"/>
    <w:rsid w:val="00482458"/>
    <w:rsid w:val="00487522"/>
    <w:rsid w:val="0049275A"/>
    <w:rsid w:val="004A283A"/>
    <w:rsid w:val="004B1503"/>
    <w:rsid w:val="004B4F98"/>
    <w:rsid w:val="004B7341"/>
    <w:rsid w:val="004C0379"/>
    <w:rsid w:val="004C28EF"/>
    <w:rsid w:val="004C562D"/>
    <w:rsid w:val="004C78E1"/>
    <w:rsid w:val="004D40F3"/>
    <w:rsid w:val="004D7DA0"/>
    <w:rsid w:val="004E1EED"/>
    <w:rsid w:val="004E4A72"/>
    <w:rsid w:val="004E6EDB"/>
    <w:rsid w:val="004E7211"/>
    <w:rsid w:val="00505F8A"/>
    <w:rsid w:val="0050601B"/>
    <w:rsid w:val="00506C74"/>
    <w:rsid w:val="00520C5F"/>
    <w:rsid w:val="00522970"/>
    <w:rsid w:val="005231AD"/>
    <w:rsid w:val="005303C3"/>
    <w:rsid w:val="00532ADB"/>
    <w:rsid w:val="00533426"/>
    <w:rsid w:val="00534A0D"/>
    <w:rsid w:val="0055352B"/>
    <w:rsid w:val="00556E25"/>
    <w:rsid w:val="0056589D"/>
    <w:rsid w:val="00570BE9"/>
    <w:rsid w:val="00571CD6"/>
    <w:rsid w:val="00580CC4"/>
    <w:rsid w:val="00586BE4"/>
    <w:rsid w:val="00590C58"/>
    <w:rsid w:val="0059382A"/>
    <w:rsid w:val="005A0AB6"/>
    <w:rsid w:val="005A7297"/>
    <w:rsid w:val="005B376F"/>
    <w:rsid w:val="005D2C8C"/>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B0304"/>
    <w:rsid w:val="006B28F2"/>
    <w:rsid w:val="006C0698"/>
    <w:rsid w:val="006C0892"/>
    <w:rsid w:val="006C174E"/>
    <w:rsid w:val="006D06A7"/>
    <w:rsid w:val="006E178F"/>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71A3F"/>
    <w:rsid w:val="007821BE"/>
    <w:rsid w:val="0079203F"/>
    <w:rsid w:val="0079314E"/>
    <w:rsid w:val="00793476"/>
    <w:rsid w:val="00793AFA"/>
    <w:rsid w:val="0079781C"/>
    <w:rsid w:val="007A3CE4"/>
    <w:rsid w:val="007A4192"/>
    <w:rsid w:val="007A7757"/>
    <w:rsid w:val="007C0295"/>
    <w:rsid w:val="007C080F"/>
    <w:rsid w:val="007C7666"/>
    <w:rsid w:val="007D3431"/>
    <w:rsid w:val="007D5C04"/>
    <w:rsid w:val="007D79D0"/>
    <w:rsid w:val="007E178E"/>
    <w:rsid w:val="007E4105"/>
    <w:rsid w:val="007E5FBE"/>
    <w:rsid w:val="007E6C19"/>
    <w:rsid w:val="007F20EE"/>
    <w:rsid w:val="0080008D"/>
    <w:rsid w:val="008024E4"/>
    <w:rsid w:val="0080419A"/>
    <w:rsid w:val="0081004F"/>
    <w:rsid w:val="00813C6B"/>
    <w:rsid w:val="0081632B"/>
    <w:rsid w:val="00817C73"/>
    <w:rsid w:val="00820D10"/>
    <w:rsid w:val="00822079"/>
    <w:rsid w:val="00830197"/>
    <w:rsid w:val="00830AAE"/>
    <w:rsid w:val="00831DF4"/>
    <w:rsid w:val="00835D21"/>
    <w:rsid w:val="00850FEB"/>
    <w:rsid w:val="00853117"/>
    <w:rsid w:val="00855C99"/>
    <w:rsid w:val="00860F9D"/>
    <w:rsid w:val="0087181C"/>
    <w:rsid w:val="008725F9"/>
    <w:rsid w:val="00877555"/>
    <w:rsid w:val="008854BA"/>
    <w:rsid w:val="00886581"/>
    <w:rsid w:val="00891F58"/>
    <w:rsid w:val="0089495A"/>
    <w:rsid w:val="008960CE"/>
    <w:rsid w:val="008A07F8"/>
    <w:rsid w:val="008A1614"/>
    <w:rsid w:val="008A324D"/>
    <w:rsid w:val="008B3FF0"/>
    <w:rsid w:val="008B47D8"/>
    <w:rsid w:val="008B76D8"/>
    <w:rsid w:val="008C1DBD"/>
    <w:rsid w:val="008C3871"/>
    <w:rsid w:val="008C4885"/>
    <w:rsid w:val="008C605D"/>
    <w:rsid w:val="008E60B0"/>
    <w:rsid w:val="008F5D78"/>
    <w:rsid w:val="009046E6"/>
    <w:rsid w:val="009139CA"/>
    <w:rsid w:val="009206C3"/>
    <w:rsid w:val="009239DB"/>
    <w:rsid w:val="00923E91"/>
    <w:rsid w:val="009243EF"/>
    <w:rsid w:val="009252D8"/>
    <w:rsid w:val="00925B9A"/>
    <w:rsid w:val="0093234F"/>
    <w:rsid w:val="00932FA0"/>
    <w:rsid w:val="00932FAE"/>
    <w:rsid w:val="00933DFD"/>
    <w:rsid w:val="009370C0"/>
    <w:rsid w:val="009550DF"/>
    <w:rsid w:val="0096101D"/>
    <w:rsid w:val="00962AC3"/>
    <w:rsid w:val="00964DB4"/>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559A"/>
    <w:rsid w:val="00A36C49"/>
    <w:rsid w:val="00A47B4C"/>
    <w:rsid w:val="00A51E6E"/>
    <w:rsid w:val="00A54BEB"/>
    <w:rsid w:val="00A562AB"/>
    <w:rsid w:val="00A572F0"/>
    <w:rsid w:val="00A601FD"/>
    <w:rsid w:val="00A60E83"/>
    <w:rsid w:val="00A64FD8"/>
    <w:rsid w:val="00A66D59"/>
    <w:rsid w:val="00A84345"/>
    <w:rsid w:val="00A849FA"/>
    <w:rsid w:val="00A87A51"/>
    <w:rsid w:val="00A9060F"/>
    <w:rsid w:val="00A92C1B"/>
    <w:rsid w:val="00AA39D1"/>
    <w:rsid w:val="00AB2B20"/>
    <w:rsid w:val="00AB51FC"/>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3333"/>
    <w:rsid w:val="00B555CB"/>
    <w:rsid w:val="00B60BF4"/>
    <w:rsid w:val="00B60C6A"/>
    <w:rsid w:val="00B64D14"/>
    <w:rsid w:val="00B74D7C"/>
    <w:rsid w:val="00B77AF4"/>
    <w:rsid w:val="00B812A9"/>
    <w:rsid w:val="00B8172C"/>
    <w:rsid w:val="00B8271C"/>
    <w:rsid w:val="00B908A6"/>
    <w:rsid w:val="00BA0233"/>
    <w:rsid w:val="00BA2FE4"/>
    <w:rsid w:val="00BA4BD5"/>
    <w:rsid w:val="00BA6F60"/>
    <w:rsid w:val="00BB01EC"/>
    <w:rsid w:val="00BB5BF9"/>
    <w:rsid w:val="00BC4CE1"/>
    <w:rsid w:val="00BD1DD1"/>
    <w:rsid w:val="00BE0192"/>
    <w:rsid w:val="00BE257F"/>
    <w:rsid w:val="00BE3411"/>
    <w:rsid w:val="00BE44C3"/>
    <w:rsid w:val="00BE7488"/>
    <w:rsid w:val="00BE7542"/>
    <w:rsid w:val="00BE791C"/>
    <w:rsid w:val="00BF0FD1"/>
    <w:rsid w:val="00BF5788"/>
    <w:rsid w:val="00C03E33"/>
    <w:rsid w:val="00C03EF1"/>
    <w:rsid w:val="00C06E42"/>
    <w:rsid w:val="00C13C50"/>
    <w:rsid w:val="00C15EDD"/>
    <w:rsid w:val="00C313C3"/>
    <w:rsid w:val="00C31D47"/>
    <w:rsid w:val="00C45289"/>
    <w:rsid w:val="00C46B2F"/>
    <w:rsid w:val="00C54FE7"/>
    <w:rsid w:val="00C569F5"/>
    <w:rsid w:val="00C74956"/>
    <w:rsid w:val="00C764DB"/>
    <w:rsid w:val="00C85A45"/>
    <w:rsid w:val="00CA79E4"/>
    <w:rsid w:val="00CA7FD5"/>
    <w:rsid w:val="00CB1F59"/>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6488"/>
    <w:rsid w:val="00D22CF3"/>
    <w:rsid w:val="00D24DF2"/>
    <w:rsid w:val="00D25341"/>
    <w:rsid w:val="00D2609E"/>
    <w:rsid w:val="00D26C47"/>
    <w:rsid w:val="00D32ACC"/>
    <w:rsid w:val="00D33769"/>
    <w:rsid w:val="00D3409D"/>
    <w:rsid w:val="00D37573"/>
    <w:rsid w:val="00D51A6F"/>
    <w:rsid w:val="00D7334C"/>
    <w:rsid w:val="00D828AA"/>
    <w:rsid w:val="00D85D99"/>
    <w:rsid w:val="00D9065B"/>
    <w:rsid w:val="00D93C51"/>
    <w:rsid w:val="00DB6D47"/>
    <w:rsid w:val="00DC0CEF"/>
    <w:rsid w:val="00DC2D8F"/>
    <w:rsid w:val="00DC428D"/>
    <w:rsid w:val="00DC72BF"/>
    <w:rsid w:val="00DC7D84"/>
    <w:rsid w:val="00DE077C"/>
    <w:rsid w:val="00DE081A"/>
    <w:rsid w:val="00DE2B20"/>
    <w:rsid w:val="00DE3DB0"/>
    <w:rsid w:val="00DE7CD9"/>
    <w:rsid w:val="00DF056A"/>
    <w:rsid w:val="00DF0EAB"/>
    <w:rsid w:val="00DF2E7D"/>
    <w:rsid w:val="00DF6FC4"/>
    <w:rsid w:val="00E0405A"/>
    <w:rsid w:val="00E066BD"/>
    <w:rsid w:val="00E142DF"/>
    <w:rsid w:val="00E1467C"/>
    <w:rsid w:val="00E21D4D"/>
    <w:rsid w:val="00E2542C"/>
    <w:rsid w:val="00E25939"/>
    <w:rsid w:val="00E3019E"/>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37C1"/>
    <w:rsid w:val="00F223D9"/>
    <w:rsid w:val="00F23D67"/>
    <w:rsid w:val="00F265D5"/>
    <w:rsid w:val="00F31B14"/>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9089A"/>
    <w:rsid w:val="00F93134"/>
    <w:rsid w:val="00F93CA9"/>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275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166006"/>
    <w:pPr>
      <w:spacing w:before="120"/>
    </w:pPr>
    <w:rPr>
      <w:rFonts w:asciiTheme="majorHAnsi" w:hAnsiTheme="majorHAnsi"/>
      <w:b/>
      <w:bCs/>
      <w:color w:val="548DD4"/>
    </w:rPr>
  </w:style>
  <w:style w:type="paragraph" w:styleId="TDC2">
    <w:name w:val="toc 2"/>
    <w:basedOn w:val="Normal"/>
    <w:next w:val="Normal"/>
    <w:autoRedefine/>
    <w:uiPriority w:val="39"/>
    <w:unhideWhenUsed/>
    <w:rsid w:val="0049275A"/>
    <w:rPr>
      <w:sz w:val="22"/>
      <w:szCs w:val="22"/>
    </w:rPr>
  </w:style>
  <w:style w:type="paragraph" w:styleId="TDC3">
    <w:name w:val="toc 3"/>
    <w:basedOn w:val="Normal"/>
    <w:next w:val="Normal"/>
    <w:autoRedefine/>
    <w:uiPriority w:val="39"/>
    <w:unhideWhenUsed/>
    <w:rsid w:val="00D828AA"/>
    <w:pPr>
      <w:ind w:left="240"/>
    </w:pPr>
    <w:rPr>
      <w:i/>
      <w:iCs/>
      <w:sz w:val="22"/>
      <w:szCs w:val="22"/>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microsoft.com/office/2011/relationships/people" Target="people.xml"/><Relationship Id="rId59"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microsoft.com/office/2007/relationships/hdphoto" Target="media/hdphoto1.wdp"/><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3EE7D-69DA-7141-BE75-4E7DBE82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78</Pages>
  <Words>21104</Words>
  <Characters>116078</Characters>
  <Application>Microsoft Macintosh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GONZALEZ DIAZ, BORJA</cp:lastModifiedBy>
  <cp:revision>88</cp:revision>
  <dcterms:created xsi:type="dcterms:W3CDTF">2017-09-29T14:33:00Z</dcterms:created>
  <dcterms:modified xsi:type="dcterms:W3CDTF">2017-09-30T16:24:00Z</dcterms:modified>
</cp:coreProperties>
</file>